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33B130" w14:textId="19F20F2F" w:rsidR="003D358E" w:rsidRPr="00E93472" w:rsidDel="0052201F" w:rsidRDefault="003D358E" w:rsidP="00081745">
      <w:pPr>
        <w:tabs>
          <w:tab w:val="right" w:pos="8498"/>
        </w:tabs>
        <w:spacing w:after="0"/>
        <w:rPr>
          <w:del w:id="0" w:author="Johana Montejo Rozo" w:date="2015-05-03T18:41:00Z"/>
          <w:rFonts w:ascii="Arial" w:hAnsi="Arial" w:cs="Arial"/>
        </w:rPr>
      </w:pPr>
      <w:del w:id="1" w:author="Johana Montejo Rozo" w:date="2015-05-03T20:20:00Z">
        <w:r w:rsidRPr="00E93472" w:rsidDel="00CB5A8D">
          <w:rPr>
            <w:rFonts w:ascii="Arial" w:hAnsi="Arial" w:cs="Arial"/>
          </w:rPr>
          <w:delText>Los números surgieron a partir de las necesidades que</w:delText>
        </w:r>
        <w:r w:rsidR="007709A1" w:rsidRPr="00E93472" w:rsidDel="00CB5A8D">
          <w:rPr>
            <w:rFonts w:ascii="Arial" w:hAnsi="Arial" w:cs="Arial"/>
          </w:rPr>
          <w:delText xml:space="preserve"> tuvo </w:delText>
        </w:r>
        <w:r w:rsidRPr="00E93472" w:rsidDel="00CB5A8D">
          <w:rPr>
            <w:rFonts w:ascii="Arial" w:hAnsi="Arial" w:cs="Arial"/>
          </w:rPr>
          <w:delText>el hombre en su diario vivir</w:delText>
        </w:r>
        <w:r w:rsidR="007709A1" w:rsidRPr="00E93472" w:rsidDel="00CB5A8D">
          <w:rPr>
            <w:rFonts w:ascii="Arial" w:hAnsi="Arial" w:cs="Arial"/>
          </w:rPr>
          <w:delText xml:space="preserve">, los números fraccionarios hacen parte del resultado de dichas necesidades. </w:delText>
        </w:r>
      </w:del>
      <w:bookmarkStart w:id="2" w:name="_GoBack"/>
      <w:bookmarkEnd w:id="2"/>
      <w:del w:id="3" w:author="Johana Montejo Rozo" w:date="2015-05-03T18:41:00Z">
        <w:r w:rsidR="007709A1" w:rsidRPr="00E93472" w:rsidDel="0052201F">
          <w:rPr>
            <w:rFonts w:ascii="Arial" w:hAnsi="Arial" w:cs="Arial"/>
          </w:rPr>
          <w:delText xml:space="preserve">Seguramente tú los has usado sin darte cuenta, por ejemplo cuando compartes una galleta con un compañero están utilizando fracciones. </w:delText>
        </w:r>
      </w:del>
    </w:p>
    <w:p w14:paraId="528CF845" w14:textId="77777777" w:rsidR="003D358E" w:rsidRPr="00E93472" w:rsidRDefault="003D358E" w:rsidP="00081745">
      <w:pPr>
        <w:tabs>
          <w:tab w:val="right" w:pos="8498"/>
        </w:tabs>
        <w:spacing w:after="0"/>
        <w:rPr>
          <w:rFonts w:ascii="Arial" w:hAnsi="Arial" w:cs="Arial"/>
          <w:highlight w:val="yellow"/>
        </w:rPr>
      </w:pPr>
    </w:p>
    <w:p w14:paraId="16B58F33" w14:textId="52EA88BC" w:rsidR="002973CB" w:rsidRPr="00E93472" w:rsidRDefault="00081745" w:rsidP="00081745">
      <w:pPr>
        <w:tabs>
          <w:tab w:val="right" w:pos="8498"/>
        </w:tabs>
        <w:spacing w:after="0"/>
        <w:rPr>
          <w:rFonts w:ascii="Arial" w:hAnsi="Arial" w:cs="Arial"/>
          <w:b/>
        </w:rPr>
      </w:pPr>
      <w:r w:rsidRPr="00E93472">
        <w:rPr>
          <w:rFonts w:ascii="Arial" w:hAnsi="Arial" w:cs="Arial"/>
          <w:highlight w:val="yellow"/>
        </w:rPr>
        <w:t>[SECCIÓN 1]</w:t>
      </w:r>
      <w:r w:rsidR="00616DBC" w:rsidRPr="00E93472">
        <w:rPr>
          <w:rFonts w:ascii="Arial" w:hAnsi="Arial" w:cs="Arial"/>
        </w:rPr>
        <w:t xml:space="preserve"> </w:t>
      </w:r>
      <w:r w:rsidRPr="00E93472">
        <w:rPr>
          <w:rFonts w:ascii="Arial" w:hAnsi="Arial" w:cs="Arial"/>
          <w:b/>
        </w:rPr>
        <w:t>1</w:t>
      </w:r>
      <w:r w:rsidR="002973CB" w:rsidRPr="00E93472">
        <w:rPr>
          <w:rFonts w:ascii="Arial" w:hAnsi="Arial" w:cs="Arial"/>
          <w:b/>
        </w:rPr>
        <w:t xml:space="preserve"> </w:t>
      </w:r>
      <w:r w:rsidR="00DA03BA" w:rsidRPr="00E93472">
        <w:rPr>
          <w:rFonts w:ascii="Arial" w:hAnsi="Arial" w:cs="Arial"/>
          <w:b/>
        </w:rPr>
        <w:t xml:space="preserve">El concepto de fracción </w:t>
      </w:r>
    </w:p>
    <w:p w14:paraId="62FF76B3" w14:textId="77777777" w:rsidR="0051301F" w:rsidRPr="00E93472" w:rsidRDefault="0051301F" w:rsidP="00081745">
      <w:pPr>
        <w:tabs>
          <w:tab w:val="right" w:pos="8498"/>
        </w:tabs>
        <w:spacing w:after="0"/>
        <w:rPr>
          <w:rFonts w:ascii="Arial" w:hAnsi="Arial" w:cs="Arial"/>
        </w:rPr>
      </w:pPr>
    </w:p>
    <w:p w14:paraId="240D03B7" w14:textId="67CC40A9" w:rsidR="007F53F7" w:rsidRPr="00E93472" w:rsidRDefault="007F53F7" w:rsidP="007F53F7">
      <w:pPr>
        <w:tabs>
          <w:tab w:val="right" w:pos="8498"/>
        </w:tabs>
        <w:spacing w:after="0"/>
        <w:rPr>
          <w:rFonts w:ascii="Arial" w:hAnsi="Arial" w:cs="Arial"/>
          <w:lang w:val="es-CO"/>
        </w:rPr>
      </w:pPr>
      <w:r w:rsidRPr="00E93472">
        <w:rPr>
          <w:rFonts w:ascii="Arial" w:hAnsi="Arial" w:cs="Arial"/>
          <w:lang w:val="es-CO"/>
        </w:rPr>
        <w:t xml:space="preserve">Constantemente utilizamos </w:t>
      </w:r>
      <w:r w:rsidR="00490611" w:rsidRPr="00E93472">
        <w:rPr>
          <w:rFonts w:ascii="Arial" w:hAnsi="Arial" w:cs="Arial"/>
          <w:lang w:val="es-CO"/>
        </w:rPr>
        <w:t xml:space="preserve">los </w:t>
      </w:r>
      <w:r w:rsidR="00490611" w:rsidRPr="00E93472">
        <w:rPr>
          <w:rFonts w:ascii="Arial" w:hAnsi="Arial" w:cs="Arial"/>
          <w:b/>
          <w:lang w:val="es-CO"/>
        </w:rPr>
        <w:t>números fraccionarios</w:t>
      </w:r>
      <w:r w:rsidR="00490611" w:rsidRPr="00E93472">
        <w:rPr>
          <w:rFonts w:ascii="Arial" w:hAnsi="Arial" w:cs="Arial"/>
          <w:lang w:val="es-CO"/>
        </w:rPr>
        <w:t xml:space="preserve">, también conocidos como </w:t>
      </w:r>
      <w:r w:rsidRPr="00E93472">
        <w:rPr>
          <w:rFonts w:ascii="Arial" w:hAnsi="Arial" w:cs="Arial"/>
          <w:b/>
          <w:lang w:val="es-CO"/>
        </w:rPr>
        <w:t>fracciones</w:t>
      </w:r>
      <w:r w:rsidRPr="00E93472">
        <w:rPr>
          <w:rFonts w:ascii="Arial" w:hAnsi="Arial" w:cs="Arial"/>
          <w:lang w:val="es-CO"/>
        </w:rPr>
        <w:t xml:space="preserve"> en nuestra vida diaria</w:t>
      </w:r>
      <w:ins w:id="4" w:author="Johana Montejo Rozo" w:date="2015-05-03T14:11:00Z">
        <w:r w:rsidR="00103FB1">
          <w:rPr>
            <w:rFonts w:ascii="Arial" w:hAnsi="Arial" w:cs="Arial"/>
            <w:lang w:val="es-CO"/>
          </w:rPr>
          <w:t>,</w:t>
        </w:r>
      </w:ins>
      <w:r w:rsidRPr="00E93472">
        <w:rPr>
          <w:rFonts w:ascii="Arial" w:hAnsi="Arial" w:cs="Arial"/>
          <w:lang w:val="es-CO"/>
        </w:rPr>
        <w:t xml:space="preserve"> aunque a veces no nos damos cuenta, por ejemplo cuando decimos: la mitad del partido o una cuarta parte del pastel.</w:t>
      </w:r>
    </w:p>
    <w:p w14:paraId="53FAE225" w14:textId="77777777" w:rsidR="007F53F7" w:rsidRPr="00E93472" w:rsidRDefault="007F53F7" w:rsidP="007F53F7">
      <w:pPr>
        <w:tabs>
          <w:tab w:val="right" w:pos="8498"/>
        </w:tabs>
        <w:spacing w:after="0"/>
        <w:rPr>
          <w:rFonts w:ascii="Arial" w:hAnsi="Arial" w:cs="Arial"/>
          <w:lang w:val="es-CO"/>
        </w:rPr>
      </w:pPr>
    </w:p>
    <w:p w14:paraId="7D79A5FD" w14:textId="2D5CAA82" w:rsidR="0051301F" w:rsidRPr="00E93472" w:rsidRDefault="007F53F7" w:rsidP="007F53F7">
      <w:pPr>
        <w:tabs>
          <w:tab w:val="right" w:pos="8498"/>
        </w:tabs>
        <w:spacing w:after="0"/>
        <w:rPr>
          <w:rFonts w:ascii="Arial" w:hAnsi="Arial" w:cs="Arial"/>
          <w:lang w:val="es-CO"/>
        </w:rPr>
      </w:pPr>
      <w:r w:rsidRPr="00E93472">
        <w:rPr>
          <w:rFonts w:ascii="Arial" w:hAnsi="Arial" w:cs="Arial"/>
          <w:lang w:val="es-CO"/>
        </w:rPr>
        <w:t xml:space="preserve">De esta manera, </w:t>
      </w:r>
      <w:r w:rsidR="00490611" w:rsidRPr="00E93472">
        <w:rPr>
          <w:rFonts w:ascii="Arial" w:hAnsi="Arial" w:cs="Arial"/>
          <w:lang w:val="es-CO"/>
        </w:rPr>
        <w:t xml:space="preserve">los </w:t>
      </w:r>
      <w:r w:rsidR="00490611" w:rsidRPr="00E93472">
        <w:rPr>
          <w:rFonts w:ascii="Arial" w:hAnsi="Arial" w:cs="Arial"/>
          <w:b/>
          <w:lang w:val="es-CO"/>
        </w:rPr>
        <w:t>números fraccionarios</w:t>
      </w:r>
      <w:r w:rsidR="00490611" w:rsidRPr="00E93472">
        <w:rPr>
          <w:rFonts w:ascii="Arial" w:hAnsi="Arial" w:cs="Arial"/>
          <w:lang w:val="es-CO"/>
        </w:rPr>
        <w:t xml:space="preserve"> o </w:t>
      </w:r>
      <w:r w:rsidRPr="00E93472">
        <w:rPr>
          <w:rFonts w:ascii="Arial" w:hAnsi="Arial" w:cs="Arial"/>
          <w:b/>
          <w:lang w:val="es-CO"/>
        </w:rPr>
        <w:t>fracciones</w:t>
      </w:r>
      <w:r w:rsidRPr="00E93472">
        <w:rPr>
          <w:rFonts w:ascii="Arial" w:hAnsi="Arial" w:cs="Arial"/>
          <w:lang w:val="es-CO"/>
        </w:rPr>
        <w:t>, además de usarse en nuestro lenguaje habitual, pueden desempeñar las funciones que veremos a lo largo de este tema:</w:t>
      </w:r>
    </w:p>
    <w:p w14:paraId="524F943E" w14:textId="77777777" w:rsidR="007F53F7" w:rsidRPr="00E93472" w:rsidRDefault="007F53F7" w:rsidP="007F53F7">
      <w:pPr>
        <w:tabs>
          <w:tab w:val="right" w:pos="8498"/>
        </w:tabs>
        <w:spacing w:after="0"/>
        <w:rPr>
          <w:rFonts w:ascii="Arial" w:hAnsi="Arial" w:cs="Arial"/>
          <w:lang w:val="es-CO"/>
        </w:rPr>
      </w:pPr>
    </w:p>
    <w:p w14:paraId="309420DC" w14:textId="77777777" w:rsidR="007F53F7" w:rsidRPr="00E93472" w:rsidRDefault="007F53F7" w:rsidP="007F53F7">
      <w:pPr>
        <w:pStyle w:val="Prrafodelista"/>
        <w:numPr>
          <w:ilvl w:val="0"/>
          <w:numId w:val="36"/>
        </w:numPr>
        <w:tabs>
          <w:tab w:val="right" w:pos="8498"/>
        </w:tabs>
        <w:spacing w:after="0"/>
        <w:rPr>
          <w:rFonts w:ascii="Arial" w:hAnsi="Arial" w:cs="Arial"/>
          <w:lang w:val="es-CO"/>
        </w:rPr>
      </w:pPr>
      <w:r w:rsidRPr="00E93472">
        <w:rPr>
          <w:rFonts w:ascii="Arial" w:hAnsi="Arial" w:cs="Arial"/>
          <w:lang w:val="es-CO"/>
        </w:rPr>
        <w:t xml:space="preserve">Indicar </w:t>
      </w:r>
      <w:r w:rsidRPr="00E93472">
        <w:rPr>
          <w:rFonts w:ascii="Arial" w:hAnsi="Arial" w:cs="Arial"/>
          <w:b/>
          <w:lang w:val="es-CO"/>
        </w:rPr>
        <w:t>una parte</w:t>
      </w:r>
      <w:r w:rsidRPr="00E93472">
        <w:rPr>
          <w:rFonts w:ascii="Arial" w:hAnsi="Arial" w:cs="Arial"/>
          <w:lang w:val="es-CO"/>
        </w:rPr>
        <w:t xml:space="preserve"> de un todo o de una unidad.</w:t>
      </w:r>
    </w:p>
    <w:p w14:paraId="270A1FCA" w14:textId="77777777" w:rsidR="007F53F7" w:rsidRPr="00E93472" w:rsidRDefault="007F53F7" w:rsidP="007F53F7">
      <w:pPr>
        <w:pStyle w:val="Prrafodelista"/>
        <w:numPr>
          <w:ilvl w:val="0"/>
          <w:numId w:val="36"/>
        </w:numPr>
        <w:tabs>
          <w:tab w:val="right" w:pos="8498"/>
        </w:tabs>
        <w:spacing w:after="0"/>
        <w:rPr>
          <w:rFonts w:ascii="Arial" w:hAnsi="Arial" w:cs="Arial"/>
          <w:lang w:val="es-CO"/>
        </w:rPr>
      </w:pPr>
      <w:r w:rsidRPr="00E93472">
        <w:rPr>
          <w:rFonts w:ascii="Arial" w:hAnsi="Arial" w:cs="Arial"/>
          <w:lang w:val="es-CO"/>
        </w:rPr>
        <w:t xml:space="preserve">Expresar una </w:t>
      </w:r>
      <w:r w:rsidRPr="00E93472">
        <w:rPr>
          <w:rFonts w:ascii="Arial" w:hAnsi="Arial" w:cs="Arial"/>
          <w:b/>
          <w:lang w:val="es-CO"/>
        </w:rPr>
        <w:t>división</w:t>
      </w:r>
      <w:r w:rsidRPr="00E93472">
        <w:rPr>
          <w:rFonts w:ascii="Arial" w:hAnsi="Arial" w:cs="Arial"/>
          <w:lang w:val="es-CO"/>
        </w:rPr>
        <w:t>.</w:t>
      </w:r>
    </w:p>
    <w:p w14:paraId="2065BF6F" w14:textId="77777777" w:rsidR="007F53F7" w:rsidRPr="00E93472" w:rsidRDefault="007F53F7" w:rsidP="007F53F7">
      <w:pPr>
        <w:pStyle w:val="Prrafodelista"/>
        <w:numPr>
          <w:ilvl w:val="0"/>
          <w:numId w:val="36"/>
        </w:numPr>
        <w:tabs>
          <w:tab w:val="right" w:pos="8498"/>
        </w:tabs>
        <w:spacing w:after="0"/>
        <w:rPr>
          <w:rFonts w:ascii="Arial" w:hAnsi="Arial" w:cs="Arial"/>
          <w:lang w:val="es-CO"/>
        </w:rPr>
      </w:pPr>
      <w:r w:rsidRPr="00E93472">
        <w:rPr>
          <w:rFonts w:ascii="Arial" w:hAnsi="Arial" w:cs="Arial"/>
          <w:lang w:val="es-CO"/>
        </w:rPr>
        <w:t xml:space="preserve">Utilizarse para realizar cálculos, como un </w:t>
      </w:r>
      <w:r w:rsidRPr="00E93472">
        <w:rPr>
          <w:rFonts w:ascii="Arial" w:hAnsi="Arial" w:cs="Arial"/>
          <w:b/>
          <w:lang w:val="es-CO"/>
        </w:rPr>
        <w:t>operador</w:t>
      </w:r>
      <w:r w:rsidRPr="00E93472">
        <w:rPr>
          <w:rFonts w:ascii="Arial" w:hAnsi="Arial" w:cs="Arial"/>
          <w:lang w:val="es-CO"/>
        </w:rPr>
        <w:t>.</w:t>
      </w:r>
    </w:p>
    <w:p w14:paraId="51F6F40D" w14:textId="65811940" w:rsidR="007F53F7" w:rsidRPr="00E93472" w:rsidRDefault="007F53F7" w:rsidP="007F53F7">
      <w:pPr>
        <w:pStyle w:val="Prrafodelista"/>
        <w:numPr>
          <w:ilvl w:val="0"/>
          <w:numId w:val="36"/>
        </w:numPr>
        <w:tabs>
          <w:tab w:val="right" w:pos="8498"/>
        </w:tabs>
        <w:spacing w:after="0"/>
        <w:rPr>
          <w:rFonts w:ascii="Arial" w:hAnsi="Arial" w:cs="Arial"/>
          <w:lang w:val="es-CO"/>
        </w:rPr>
      </w:pPr>
      <w:r w:rsidRPr="00E93472">
        <w:rPr>
          <w:rFonts w:ascii="Arial" w:hAnsi="Arial" w:cs="Arial"/>
          <w:lang w:val="es-CO"/>
        </w:rPr>
        <w:t xml:space="preserve">Formar parte de un </w:t>
      </w:r>
      <w:r w:rsidRPr="00E93472">
        <w:rPr>
          <w:rFonts w:ascii="Arial" w:hAnsi="Arial" w:cs="Arial"/>
          <w:b/>
          <w:lang w:val="es-CO"/>
        </w:rPr>
        <w:t>número mixto</w:t>
      </w:r>
      <w:r w:rsidRPr="00E93472">
        <w:rPr>
          <w:rFonts w:ascii="Arial" w:hAnsi="Arial" w:cs="Arial"/>
          <w:lang w:val="es-CO"/>
        </w:rPr>
        <w:t>, es decir, la suma de un número natural y una fracción.</w:t>
      </w:r>
    </w:p>
    <w:p w14:paraId="3EE1C981" w14:textId="77777777" w:rsidR="0051301F" w:rsidRPr="00E93472" w:rsidRDefault="0051301F" w:rsidP="00081745">
      <w:pPr>
        <w:tabs>
          <w:tab w:val="right" w:pos="8498"/>
        </w:tabs>
        <w:spacing w:after="0"/>
        <w:rPr>
          <w:rFonts w:ascii="Arial" w:hAnsi="Arial" w:cs="Arial"/>
          <w:lang w:val="es-CO"/>
        </w:rPr>
      </w:pPr>
    </w:p>
    <w:tbl>
      <w:tblPr>
        <w:tblStyle w:val="Tablaconcuadrcula"/>
        <w:tblW w:w="0" w:type="auto"/>
        <w:tblLook w:val="04A0" w:firstRow="1" w:lastRow="0" w:firstColumn="1" w:lastColumn="0" w:noHBand="0" w:noVBand="1"/>
      </w:tblPr>
      <w:tblGrid>
        <w:gridCol w:w="2485"/>
        <w:gridCol w:w="6343"/>
      </w:tblGrid>
      <w:tr w:rsidR="008A6E41" w:rsidRPr="00E93472" w14:paraId="398EC83C" w14:textId="77777777" w:rsidTr="00B724C6">
        <w:tc>
          <w:tcPr>
            <w:tcW w:w="9033" w:type="dxa"/>
            <w:gridSpan w:val="2"/>
            <w:shd w:val="clear" w:color="auto" w:fill="0D0D0D" w:themeFill="text1" w:themeFillTint="F2"/>
          </w:tcPr>
          <w:p w14:paraId="31342C28" w14:textId="77777777" w:rsidR="008A6E41" w:rsidRPr="00E93472" w:rsidRDefault="008A6E41"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8A6E41" w:rsidRPr="00E93472" w14:paraId="73E3D89B" w14:textId="77777777" w:rsidTr="00B724C6">
        <w:tc>
          <w:tcPr>
            <w:tcW w:w="2518" w:type="dxa"/>
          </w:tcPr>
          <w:p w14:paraId="35A46723" w14:textId="77777777" w:rsidR="008A6E41" w:rsidRPr="00E93472" w:rsidRDefault="008A6E41" w:rsidP="00B724C6">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7F156C2C" w14:textId="4152B73A" w:rsidR="008A6E41" w:rsidRPr="00E93472" w:rsidRDefault="008A6E41" w:rsidP="008A6E41">
            <w:pPr>
              <w:rPr>
                <w:rFonts w:ascii="Arial" w:hAnsi="Arial" w:cs="Arial"/>
                <w:b/>
                <w:color w:val="000000"/>
                <w:sz w:val="24"/>
                <w:szCs w:val="24"/>
              </w:rPr>
            </w:pPr>
            <w:r w:rsidRPr="00E93472">
              <w:rPr>
                <w:rFonts w:ascii="Arial" w:hAnsi="Arial" w:cs="Arial"/>
                <w:color w:val="000000"/>
                <w:sz w:val="24"/>
                <w:szCs w:val="24"/>
              </w:rPr>
              <w:t>MA_04_04_IMG01</w:t>
            </w:r>
          </w:p>
        </w:tc>
      </w:tr>
      <w:tr w:rsidR="008A6E41" w:rsidRPr="00E93472" w14:paraId="7D8F3C5E" w14:textId="77777777" w:rsidTr="00B724C6">
        <w:tc>
          <w:tcPr>
            <w:tcW w:w="2518" w:type="dxa"/>
          </w:tcPr>
          <w:p w14:paraId="06F99F7C" w14:textId="77777777" w:rsidR="008A6E41" w:rsidRPr="00E93472" w:rsidRDefault="008A6E41" w:rsidP="00B724C6">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3167FE30" w14:textId="1D335BCC" w:rsidR="008A6E41" w:rsidRPr="00E93472" w:rsidRDefault="00490611" w:rsidP="00B724C6">
            <w:pPr>
              <w:rPr>
                <w:rFonts w:ascii="Arial" w:hAnsi="Arial" w:cs="Arial"/>
                <w:color w:val="000000"/>
                <w:sz w:val="24"/>
                <w:szCs w:val="24"/>
              </w:rPr>
            </w:pPr>
            <w:r w:rsidRPr="00E93472">
              <w:rPr>
                <w:rFonts w:ascii="Arial" w:hAnsi="Arial" w:cs="Arial"/>
                <w:color w:val="000000"/>
                <w:sz w:val="24"/>
                <w:szCs w:val="24"/>
              </w:rPr>
              <w:t xml:space="preserve">Torta dividida en partes iguales, de la cual se está cogiendo una parte. </w:t>
            </w:r>
          </w:p>
        </w:tc>
      </w:tr>
      <w:tr w:rsidR="008A6E41" w:rsidRPr="00E93472" w14:paraId="7AD5C15B" w14:textId="77777777" w:rsidTr="00B724C6">
        <w:tc>
          <w:tcPr>
            <w:tcW w:w="2518" w:type="dxa"/>
          </w:tcPr>
          <w:p w14:paraId="7B0BE68B" w14:textId="77777777" w:rsidR="008A6E41" w:rsidRPr="00E93472" w:rsidRDefault="008A6E41" w:rsidP="00B724C6">
            <w:pPr>
              <w:rPr>
                <w:rFonts w:ascii="Arial" w:hAnsi="Arial" w:cs="Arial"/>
                <w:color w:val="000000"/>
                <w:sz w:val="24"/>
                <w:szCs w:val="24"/>
              </w:rPr>
            </w:pPr>
            <w:r w:rsidRPr="00E93472">
              <w:rPr>
                <w:rFonts w:ascii="Arial" w:hAnsi="Arial" w:cs="Arial"/>
                <w:b/>
                <w:color w:val="000000"/>
                <w:sz w:val="24"/>
                <w:szCs w:val="24"/>
              </w:rPr>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515" w:type="dxa"/>
          </w:tcPr>
          <w:p w14:paraId="12986134" w14:textId="41CD0E6B" w:rsidR="008A6E41" w:rsidRPr="00E93472" w:rsidRDefault="00AE5154" w:rsidP="00B724C6">
            <w:pPr>
              <w:rPr>
                <w:rFonts w:ascii="Arial" w:hAnsi="Arial" w:cs="Arial"/>
                <w:color w:val="000000"/>
                <w:sz w:val="24"/>
                <w:szCs w:val="24"/>
              </w:rPr>
            </w:pPr>
            <w:proofErr w:type="spellStart"/>
            <w:r w:rsidRPr="00E93472">
              <w:rPr>
                <w:rFonts w:ascii="Arial" w:hAnsi="Arial" w:cs="Arial"/>
                <w:color w:val="000000"/>
                <w:sz w:val="24"/>
                <w:szCs w:val="24"/>
              </w:rPr>
              <w:t>Shutterstock</w:t>
            </w:r>
            <w:proofErr w:type="spellEnd"/>
            <w:r w:rsidRPr="00E93472">
              <w:rPr>
                <w:rFonts w:ascii="Arial" w:hAnsi="Arial" w:cs="Arial"/>
                <w:color w:val="000000"/>
                <w:sz w:val="24"/>
                <w:szCs w:val="24"/>
              </w:rPr>
              <w:t>: 235627426</w:t>
            </w:r>
          </w:p>
        </w:tc>
      </w:tr>
      <w:tr w:rsidR="008A6E41" w:rsidRPr="00E93472" w14:paraId="150E64BC" w14:textId="77777777" w:rsidTr="00B724C6">
        <w:tc>
          <w:tcPr>
            <w:tcW w:w="2518" w:type="dxa"/>
          </w:tcPr>
          <w:p w14:paraId="7567CC79" w14:textId="77777777" w:rsidR="008A6E41" w:rsidRPr="00E93472" w:rsidRDefault="008A6E41" w:rsidP="00B724C6">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2A1C26EF" w14:textId="6ECA9395" w:rsidR="008A6E41" w:rsidRPr="00E93472" w:rsidRDefault="006D1CC1" w:rsidP="004677B5">
            <w:pPr>
              <w:rPr>
                <w:rFonts w:ascii="Arial" w:hAnsi="Arial" w:cs="Arial"/>
                <w:color w:val="000000"/>
                <w:sz w:val="24"/>
                <w:szCs w:val="24"/>
              </w:rPr>
            </w:pPr>
            <w:r w:rsidRPr="00E93472">
              <w:rPr>
                <w:rFonts w:ascii="Arial" w:hAnsi="Arial" w:cs="Arial"/>
                <w:color w:val="000000"/>
                <w:sz w:val="24"/>
                <w:szCs w:val="24"/>
              </w:rPr>
              <w:t xml:space="preserve">Las fracciones </w:t>
            </w:r>
            <w:del w:id="5" w:author="Johana Montejo Rozo" w:date="2015-05-03T14:13:00Z">
              <w:r w:rsidRPr="00E93472" w:rsidDel="004677B5">
                <w:rPr>
                  <w:rFonts w:ascii="Arial" w:hAnsi="Arial" w:cs="Arial"/>
                  <w:color w:val="000000"/>
                  <w:sz w:val="24"/>
                  <w:szCs w:val="24"/>
                </w:rPr>
                <w:delText xml:space="preserve">representan </w:delText>
              </w:r>
            </w:del>
            <w:ins w:id="6" w:author="Johana Montejo Rozo" w:date="2015-05-03T14:13:00Z">
              <w:r w:rsidR="004677B5">
                <w:rPr>
                  <w:rFonts w:ascii="Arial" w:hAnsi="Arial" w:cs="Arial"/>
                  <w:color w:val="000000"/>
                  <w:sz w:val="24"/>
                  <w:szCs w:val="24"/>
                </w:rPr>
                <w:t>pueden representar</w:t>
              </w:r>
              <w:r w:rsidR="004677B5" w:rsidRPr="00E93472">
                <w:rPr>
                  <w:rFonts w:ascii="Arial" w:hAnsi="Arial" w:cs="Arial"/>
                  <w:color w:val="000000"/>
                  <w:sz w:val="24"/>
                  <w:szCs w:val="24"/>
                </w:rPr>
                <w:t xml:space="preserve"> </w:t>
              </w:r>
            </w:ins>
            <w:r w:rsidRPr="00E93472">
              <w:rPr>
                <w:rFonts w:ascii="Arial" w:hAnsi="Arial" w:cs="Arial"/>
                <w:color w:val="000000"/>
                <w:sz w:val="24"/>
                <w:szCs w:val="24"/>
              </w:rPr>
              <w:t>partes iguales de un total.</w:t>
            </w:r>
          </w:p>
        </w:tc>
      </w:tr>
    </w:tbl>
    <w:p w14:paraId="76FC3798" w14:textId="77777777" w:rsidR="0051301F" w:rsidRPr="00E93472" w:rsidRDefault="0051301F" w:rsidP="00081745">
      <w:pPr>
        <w:tabs>
          <w:tab w:val="right" w:pos="8498"/>
        </w:tabs>
        <w:spacing w:after="0"/>
        <w:rPr>
          <w:rFonts w:ascii="Arial" w:hAnsi="Arial" w:cs="Arial"/>
        </w:rPr>
      </w:pPr>
    </w:p>
    <w:p w14:paraId="517268BB" w14:textId="462C2C58" w:rsidR="0070127F" w:rsidRPr="00E93472" w:rsidRDefault="0070127F" w:rsidP="00081745">
      <w:pPr>
        <w:tabs>
          <w:tab w:val="right" w:pos="8498"/>
        </w:tabs>
        <w:spacing w:after="0"/>
        <w:rPr>
          <w:rFonts w:ascii="Arial" w:hAnsi="Arial" w:cs="Arial"/>
        </w:rPr>
      </w:pPr>
      <w:r w:rsidRPr="00E93472">
        <w:rPr>
          <w:rFonts w:ascii="Arial" w:hAnsi="Arial" w:cs="Arial"/>
        </w:rPr>
        <w:t xml:space="preserve">Observa algunas </w:t>
      </w:r>
      <w:r w:rsidRPr="00E93472">
        <w:rPr>
          <w:rFonts w:ascii="Arial" w:hAnsi="Arial" w:cs="Arial"/>
          <w:b/>
        </w:rPr>
        <w:t>fracciones</w:t>
      </w:r>
      <w:r w:rsidRPr="00E93472">
        <w:rPr>
          <w:rFonts w:ascii="Arial" w:hAnsi="Arial" w:cs="Arial"/>
        </w:rPr>
        <w:t xml:space="preserve"> en el entorno. </w:t>
      </w:r>
    </w:p>
    <w:p w14:paraId="2D28A959" w14:textId="77777777" w:rsidR="0070127F" w:rsidRPr="00E93472" w:rsidRDefault="0070127F"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81"/>
        <w:gridCol w:w="6347"/>
      </w:tblGrid>
      <w:tr w:rsidR="0070127F" w:rsidRPr="00E93472" w14:paraId="7FFAD17F" w14:textId="77777777" w:rsidTr="00B724C6">
        <w:tc>
          <w:tcPr>
            <w:tcW w:w="9033" w:type="dxa"/>
            <w:gridSpan w:val="2"/>
            <w:shd w:val="clear" w:color="auto" w:fill="000000" w:themeFill="text1"/>
          </w:tcPr>
          <w:p w14:paraId="0E12BD74" w14:textId="77777777" w:rsidR="0070127F" w:rsidRPr="00E93472" w:rsidRDefault="0070127F"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Profundiza: recurso nuevo</w:t>
            </w:r>
          </w:p>
        </w:tc>
      </w:tr>
      <w:tr w:rsidR="0070127F" w:rsidRPr="00E93472" w14:paraId="7E5757C8" w14:textId="77777777" w:rsidTr="00B724C6">
        <w:tc>
          <w:tcPr>
            <w:tcW w:w="2518" w:type="dxa"/>
          </w:tcPr>
          <w:p w14:paraId="5443E47B" w14:textId="77777777" w:rsidR="0070127F" w:rsidRPr="00F3383A" w:rsidRDefault="0070127F" w:rsidP="00B724C6">
            <w:pPr>
              <w:rPr>
                <w:rFonts w:ascii="Arial" w:hAnsi="Arial" w:cs="Arial"/>
                <w:b/>
                <w:color w:val="000000"/>
                <w:sz w:val="24"/>
                <w:szCs w:val="24"/>
                <w:highlight w:val="red"/>
              </w:rPr>
            </w:pPr>
            <w:r w:rsidRPr="00F3383A">
              <w:rPr>
                <w:rFonts w:ascii="Arial" w:hAnsi="Arial" w:cs="Arial"/>
                <w:b/>
                <w:color w:val="000000"/>
                <w:sz w:val="24"/>
                <w:szCs w:val="24"/>
                <w:highlight w:val="red"/>
              </w:rPr>
              <w:t>Código</w:t>
            </w:r>
          </w:p>
        </w:tc>
        <w:tc>
          <w:tcPr>
            <w:tcW w:w="6515" w:type="dxa"/>
          </w:tcPr>
          <w:p w14:paraId="4BA11960" w14:textId="52B7303D" w:rsidR="0070127F" w:rsidRPr="00F3383A" w:rsidRDefault="0070127F" w:rsidP="0070127F">
            <w:pPr>
              <w:rPr>
                <w:rFonts w:ascii="Arial" w:hAnsi="Arial" w:cs="Arial"/>
                <w:b/>
                <w:color w:val="000000"/>
                <w:sz w:val="24"/>
                <w:szCs w:val="24"/>
                <w:highlight w:val="red"/>
              </w:rPr>
            </w:pPr>
            <w:r w:rsidRPr="00F3383A">
              <w:rPr>
                <w:rFonts w:ascii="Arial" w:hAnsi="Arial" w:cs="Arial"/>
                <w:color w:val="000000"/>
                <w:sz w:val="24"/>
                <w:szCs w:val="24"/>
                <w:highlight w:val="red"/>
              </w:rPr>
              <w:t>MA_04_04_REC10</w:t>
            </w:r>
          </w:p>
        </w:tc>
      </w:tr>
      <w:tr w:rsidR="0070127F" w:rsidRPr="00E93472" w14:paraId="7EB60C8A" w14:textId="77777777" w:rsidTr="00B724C6">
        <w:tc>
          <w:tcPr>
            <w:tcW w:w="2518" w:type="dxa"/>
          </w:tcPr>
          <w:p w14:paraId="77CF80AD" w14:textId="77777777" w:rsidR="0070127F" w:rsidRPr="00F3383A" w:rsidRDefault="0070127F" w:rsidP="00B724C6">
            <w:pPr>
              <w:rPr>
                <w:rFonts w:ascii="Arial" w:hAnsi="Arial" w:cs="Arial"/>
                <w:color w:val="000000"/>
                <w:sz w:val="24"/>
                <w:szCs w:val="24"/>
                <w:highlight w:val="red"/>
              </w:rPr>
            </w:pPr>
            <w:r w:rsidRPr="00F3383A">
              <w:rPr>
                <w:rFonts w:ascii="Arial" w:hAnsi="Arial" w:cs="Arial"/>
                <w:b/>
                <w:color w:val="000000"/>
                <w:sz w:val="24"/>
                <w:szCs w:val="24"/>
                <w:highlight w:val="red"/>
              </w:rPr>
              <w:t>Título</w:t>
            </w:r>
          </w:p>
        </w:tc>
        <w:tc>
          <w:tcPr>
            <w:tcW w:w="6515" w:type="dxa"/>
          </w:tcPr>
          <w:p w14:paraId="6E8851C6" w14:textId="53F5ABEE" w:rsidR="0070127F" w:rsidRPr="00F3383A" w:rsidRDefault="0070127F" w:rsidP="0070127F">
            <w:pPr>
              <w:rPr>
                <w:rFonts w:ascii="Arial" w:hAnsi="Arial" w:cs="Arial"/>
                <w:color w:val="000000"/>
                <w:sz w:val="24"/>
                <w:szCs w:val="24"/>
                <w:highlight w:val="red"/>
              </w:rPr>
            </w:pPr>
            <w:r w:rsidRPr="00F3383A">
              <w:rPr>
                <w:rFonts w:ascii="Arial" w:hAnsi="Arial" w:cs="Arial"/>
                <w:color w:val="000000"/>
                <w:sz w:val="24"/>
                <w:szCs w:val="24"/>
                <w:highlight w:val="red"/>
              </w:rPr>
              <w:t>Identifica fracciones en el entorno</w:t>
            </w:r>
          </w:p>
        </w:tc>
      </w:tr>
      <w:tr w:rsidR="0070127F" w:rsidRPr="00E93472" w14:paraId="2698F0F6" w14:textId="77777777" w:rsidTr="00B724C6">
        <w:tc>
          <w:tcPr>
            <w:tcW w:w="2518" w:type="dxa"/>
          </w:tcPr>
          <w:p w14:paraId="290C14D4" w14:textId="77777777" w:rsidR="0070127F" w:rsidRPr="00F3383A" w:rsidRDefault="0070127F" w:rsidP="00B724C6">
            <w:pPr>
              <w:rPr>
                <w:rFonts w:ascii="Arial" w:hAnsi="Arial" w:cs="Arial"/>
                <w:color w:val="000000"/>
                <w:sz w:val="24"/>
                <w:szCs w:val="24"/>
                <w:highlight w:val="red"/>
              </w:rPr>
            </w:pPr>
            <w:r w:rsidRPr="00F3383A">
              <w:rPr>
                <w:rFonts w:ascii="Arial" w:hAnsi="Arial" w:cs="Arial"/>
                <w:b/>
                <w:color w:val="000000"/>
                <w:sz w:val="24"/>
                <w:szCs w:val="24"/>
                <w:highlight w:val="red"/>
              </w:rPr>
              <w:t>Descripción</w:t>
            </w:r>
          </w:p>
        </w:tc>
        <w:tc>
          <w:tcPr>
            <w:tcW w:w="6515" w:type="dxa"/>
          </w:tcPr>
          <w:p w14:paraId="4F87C4E2" w14:textId="66BF6AB5" w:rsidR="0070127F" w:rsidRPr="00F3383A" w:rsidRDefault="008C18DC" w:rsidP="00B724C6">
            <w:pPr>
              <w:rPr>
                <w:rFonts w:ascii="Arial" w:hAnsi="Arial" w:cs="Arial"/>
                <w:color w:val="000000"/>
                <w:sz w:val="24"/>
                <w:szCs w:val="24"/>
                <w:highlight w:val="red"/>
              </w:rPr>
            </w:pPr>
            <w:r w:rsidRPr="00F3383A">
              <w:rPr>
                <w:rFonts w:ascii="Arial" w:hAnsi="Arial" w:cs="Arial"/>
                <w:sz w:val="24"/>
                <w:szCs w:val="24"/>
                <w:highlight w:val="red"/>
              </w:rPr>
              <w:t xml:space="preserve">Secuencia de imágenes que dan ejemplos de fracciones en el entorno en lenguaje habitual. </w:t>
            </w:r>
          </w:p>
        </w:tc>
      </w:tr>
    </w:tbl>
    <w:p w14:paraId="6061414B" w14:textId="77777777" w:rsidR="0070127F" w:rsidRPr="00E93472" w:rsidRDefault="0070127F" w:rsidP="00081745">
      <w:pPr>
        <w:tabs>
          <w:tab w:val="right" w:pos="8498"/>
        </w:tabs>
        <w:spacing w:after="0"/>
        <w:rPr>
          <w:rFonts w:ascii="Arial" w:hAnsi="Arial" w:cs="Arial"/>
        </w:rPr>
      </w:pPr>
    </w:p>
    <w:p w14:paraId="193CED90" w14:textId="46617AF4" w:rsidR="0070127F" w:rsidRPr="00E93472" w:rsidRDefault="0070127F" w:rsidP="0070127F">
      <w:pPr>
        <w:spacing w:after="0"/>
        <w:rPr>
          <w:rFonts w:ascii="Arial" w:hAnsi="Arial" w:cs="Arial"/>
          <w:highlight w:val="yellow"/>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 xml:space="preserve">1.1 </w:t>
      </w:r>
      <w:r w:rsidR="00B94AF9" w:rsidRPr="00E93472">
        <w:rPr>
          <w:rFonts w:ascii="Arial" w:hAnsi="Arial" w:cs="Arial"/>
          <w:b/>
        </w:rPr>
        <w:t>La fracción como parte de un todo</w:t>
      </w:r>
    </w:p>
    <w:p w14:paraId="44EDCB56" w14:textId="77777777" w:rsidR="0051301F" w:rsidRPr="00E93472" w:rsidRDefault="0051301F" w:rsidP="00081745">
      <w:pPr>
        <w:tabs>
          <w:tab w:val="right" w:pos="8498"/>
        </w:tabs>
        <w:spacing w:after="0"/>
        <w:rPr>
          <w:rFonts w:ascii="Arial" w:hAnsi="Arial" w:cs="Arial"/>
        </w:rPr>
      </w:pPr>
    </w:p>
    <w:p w14:paraId="40D2F9AB" w14:textId="77777777" w:rsidR="00E3527F" w:rsidRPr="00E93472" w:rsidRDefault="00A86767" w:rsidP="00A86767">
      <w:pPr>
        <w:tabs>
          <w:tab w:val="right" w:pos="8498"/>
        </w:tabs>
        <w:spacing w:after="0"/>
        <w:rPr>
          <w:rFonts w:ascii="Arial" w:hAnsi="Arial" w:cs="Arial"/>
          <w:lang w:val="es-CO"/>
        </w:rPr>
      </w:pPr>
      <w:r w:rsidRPr="00E93472">
        <w:rPr>
          <w:rFonts w:ascii="Arial" w:hAnsi="Arial" w:cs="Arial"/>
          <w:lang w:val="es-CO"/>
        </w:rPr>
        <w:t xml:space="preserve">Utilizamos las </w:t>
      </w:r>
      <w:r w:rsidRPr="00E93472">
        <w:rPr>
          <w:rFonts w:ascii="Arial" w:hAnsi="Arial" w:cs="Arial"/>
          <w:b/>
          <w:lang w:val="es-CO"/>
        </w:rPr>
        <w:t>fracciones</w:t>
      </w:r>
      <w:r w:rsidRPr="00E93472">
        <w:rPr>
          <w:rFonts w:ascii="Arial" w:hAnsi="Arial" w:cs="Arial"/>
          <w:lang w:val="es-CO"/>
        </w:rPr>
        <w:t xml:space="preserve"> para indicar la cantidad de partes</w:t>
      </w:r>
      <w:r w:rsidR="00E3527F" w:rsidRPr="00E93472">
        <w:rPr>
          <w:rFonts w:ascii="Arial" w:hAnsi="Arial" w:cs="Arial"/>
          <w:lang w:val="es-CO"/>
        </w:rPr>
        <w:t xml:space="preserve"> iguales</w:t>
      </w:r>
      <w:r w:rsidRPr="00E93472">
        <w:rPr>
          <w:rFonts w:ascii="Arial" w:hAnsi="Arial" w:cs="Arial"/>
          <w:lang w:val="es-CO"/>
        </w:rPr>
        <w:t xml:space="preserve"> en las que dividimos un total, que se toma como </w:t>
      </w:r>
      <w:r w:rsidRPr="00E93472">
        <w:rPr>
          <w:rFonts w:ascii="Arial" w:hAnsi="Arial" w:cs="Arial"/>
          <w:b/>
          <w:lang w:val="es-CO"/>
        </w:rPr>
        <w:t>unidad</w:t>
      </w:r>
      <w:r w:rsidRPr="00E93472">
        <w:rPr>
          <w:rFonts w:ascii="Arial" w:hAnsi="Arial" w:cs="Arial"/>
          <w:lang w:val="es-CO"/>
        </w:rPr>
        <w:t>.</w:t>
      </w:r>
    </w:p>
    <w:p w14:paraId="1951EAEF" w14:textId="77777777" w:rsidR="00E3527F" w:rsidRPr="00E93472" w:rsidRDefault="00E3527F" w:rsidP="00A86767">
      <w:pPr>
        <w:tabs>
          <w:tab w:val="right" w:pos="8498"/>
        </w:tabs>
        <w:spacing w:after="0"/>
        <w:rPr>
          <w:rFonts w:ascii="Arial" w:hAnsi="Arial" w:cs="Arial"/>
          <w:lang w:val="es-CO"/>
        </w:rPr>
      </w:pPr>
    </w:p>
    <w:p w14:paraId="1C33CAD5" w14:textId="76AE9821" w:rsidR="00A86767" w:rsidRPr="00E93472" w:rsidRDefault="00A86767" w:rsidP="00A86767">
      <w:pPr>
        <w:tabs>
          <w:tab w:val="right" w:pos="8498"/>
        </w:tabs>
        <w:spacing w:after="0"/>
        <w:rPr>
          <w:rFonts w:ascii="Arial" w:hAnsi="Arial" w:cs="Arial"/>
          <w:lang w:val="es-CO"/>
        </w:rPr>
      </w:pPr>
      <w:r w:rsidRPr="00E93472">
        <w:rPr>
          <w:rFonts w:ascii="Arial" w:hAnsi="Arial" w:cs="Arial"/>
          <w:lang w:val="es-CO"/>
        </w:rPr>
        <w:t>Veamos un ejemplo:</w:t>
      </w:r>
    </w:p>
    <w:p w14:paraId="28027C99" w14:textId="3FEA5AC4" w:rsidR="00463D03" w:rsidRPr="00E93472" w:rsidRDefault="00A86767" w:rsidP="00A86767">
      <w:pPr>
        <w:tabs>
          <w:tab w:val="right" w:pos="8498"/>
        </w:tabs>
        <w:spacing w:after="0"/>
        <w:rPr>
          <w:rFonts w:ascii="Arial" w:hAnsi="Arial" w:cs="Arial"/>
          <w:lang w:val="es-CO"/>
        </w:rPr>
      </w:pPr>
      <w:r w:rsidRPr="00E93472">
        <w:rPr>
          <w:rFonts w:ascii="Arial" w:hAnsi="Arial" w:cs="Arial"/>
          <w:lang w:val="es-CO"/>
        </w:rPr>
        <w:lastRenderedPageBreak/>
        <w:t>Si decimos que una</w:t>
      </w:r>
      <w:r w:rsidR="004908CA" w:rsidRPr="00E93472">
        <w:rPr>
          <w:rFonts w:ascii="Arial" w:hAnsi="Arial" w:cs="Arial"/>
          <w:lang w:val="es-CO"/>
        </w:rPr>
        <w:t xml:space="preserve"> (1) </w:t>
      </w:r>
      <w:r w:rsidR="00EC011A" w:rsidRPr="00E93472">
        <w:rPr>
          <w:rFonts w:ascii="Arial" w:hAnsi="Arial" w:cs="Arial"/>
          <w:lang w:val="es-CO"/>
        </w:rPr>
        <w:t>pizza es una unidad,</w:t>
      </w:r>
      <w:r w:rsidRPr="00E93472">
        <w:rPr>
          <w:rFonts w:ascii="Arial" w:hAnsi="Arial" w:cs="Arial"/>
          <w:lang w:val="es-CO"/>
        </w:rPr>
        <w:t xml:space="preserve"> la dividimos en cuatro</w:t>
      </w:r>
      <w:r w:rsidR="004908CA" w:rsidRPr="00E93472">
        <w:rPr>
          <w:rFonts w:ascii="Arial" w:hAnsi="Arial" w:cs="Arial"/>
          <w:lang w:val="es-CO"/>
        </w:rPr>
        <w:t xml:space="preserve"> (4)</w:t>
      </w:r>
      <w:r w:rsidRPr="00E93472">
        <w:rPr>
          <w:rFonts w:ascii="Arial" w:hAnsi="Arial" w:cs="Arial"/>
          <w:lang w:val="es-CO"/>
        </w:rPr>
        <w:t xml:space="preserve"> </w:t>
      </w:r>
      <w:r w:rsidRPr="00E93472">
        <w:rPr>
          <w:rFonts w:ascii="Arial" w:hAnsi="Arial" w:cs="Arial"/>
          <w:b/>
          <w:lang w:val="es-CO"/>
        </w:rPr>
        <w:t>partes iguales</w:t>
      </w:r>
      <w:r w:rsidRPr="00E93472">
        <w:rPr>
          <w:rFonts w:ascii="Arial" w:hAnsi="Arial" w:cs="Arial"/>
          <w:lang w:val="es-CO"/>
        </w:rPr>
        <w:t xml:space="preserve">, </w:t>
      </w:r>
      <w:r w:rsidR="00EC011A" w:rsidRPr="00E93472">
        <w:rPr>
          <w:rFonts w:ascii="Arial" w:hAnsi="Arial" w:cs="Arial"/>
          <w:lang w:val="es-CO"/>
        </w:rPr>
        <w:t xml:space="preserve">y </w:t>
      </w:r>
      <w:del w:id="7" w:author="Johana Montejo Rozo" w:date="2015-05-03T14:13:00Z">
        <w:r w:rsidR="00EC011A" w:rsidRPr="00E93472" w:rsidDel="004677B5">
          <w:rPr>
            <w:rFonts w:ascii="Arial" w:hAnsi="Arial" w:cs="Arial"/>
            <w:lang w:val="es-CO"/>
          </w:rPr>
          <w:delText xml:space="preserve">cogemos </w:delText>
        </w:r>
      </w:del>
      <w:ins w:id="8" w:author="Johana Montejo Rozo" w:date="2015-05-03T14:13:00Z">
        <w:r w:rsidR="004677B5">
          <w:rPr>
            <w:rFonts w:ascii="Arial" w:hAnsi="Arial" w:cs="Arial"/>
            <w:lang w:val="es-CO"/>
          </w:rPr>
          <w:t>tomamos</w:t>
        </w:r>
        <w:r w:rsidR="004677B5" w:rsidRPr="00E93472">
          <w:rPr>
            <w:rFonts w:ascii="Arial" w:hAnsi="Arial" w:cs="Arial"/>
            <w:lang w:val="es-CO"/>
          </w:rPr>
          <w:t xml:space="preserve"> </w:t>
        </w:r>
      </w:ins>
      <w:r w:rsidR="00EC011A" w:rsidRPr="00E93472">
        <w:rPr>
          <w:rFonts w:ascii="Arial" w:hAnsi="Arial" w:cs="Arial"/>
          <w:lang w:val="es-CO"/>
        </w:rPr>
        <w:t xml:space="preserve">una de esas cuatro partes, </w:t>
      </w:r>
      <w:r w:rsidR="00463D03" w:rsidRPr="00E93472">
        <w:rPr>
          <w:rFonts w:ascii="Arial" w:hAnsi="Arial" w:cs="Arial"/>
          <w:lang w:val="es-CO"/>
        </w:rPr>
        <w:t xml:space="preserve">existe un </w:t>
      </w:r>
      <w:r w:rsidR="00463D03" w:rsidRPr="00E93472">
        <w:rPr>
          <w:rFonts w:ascii="Arial" w:hAnsi="Arial" w:cs="Arial"/>
          <w:b/>
          <w:lang w:val="es-CO"/>
        </w:rPr>
        <w:t>número</w:t>
      </w:r>
      <w:r w:rsidR="00463D03" w:rsidRPr="00E93472">
        <w:rPr>
          <w:rFonts w:ascii="Arial" w:hAnsi="Arial" w:cs="Arial"/>
          <w:lang w:val="es-CO"/>
        </w:rPr>
        <w:t xml:space="preserve"> </w:t>
      </w:r>
      <w:r w:rsidR="00252C2B" w:rsidRPr="00E93472">
        <w:rPr>
          <w:rFonts w:ascii="Arial" w:hAnsi="Arial" w:cs="Arial"/>
          <w:b/>
          <w:lang w:val="es-CO"/>
        </w:rPr>
        <w:t xml:space="preserve">fraccionario </w:t>
      </w:r>
      <w:r w:rsidR="00463D03" w:rsidRPr="00E93472">
        <w:rPr>
          <w:rFonts w:ascii="Arial" w:hAnsi="Arial" w:cs="Arial"/>
          <w:lang w:val="es-CO"/>
        </w:rPr>
        <w:t xml:space="preserve">que representa </w:t>
      </w:r>
      <w:r w:rsidR="00EC011A" w:rsidRPr="00E93472">
        <w:rPr>
          <w:rFonts w:ascii="Arial" w:hAnsi="Arial" w:cs="Arial"/>
          <w:lang w:val="es-CO"/>
        </w:rPr>
        <w:t xml:space="preserve">la parte que hemos tomado, es decir, </w:t>
      </w:r>
      <w:r w:rsidR="00EC011A" w:rsidRPr="00E93472">
        <w:rPr>
          <w:rFonts w:ascii="Arial" w:hAnsi="Arial" w:cs="Arial"/>
          <w:b/>
          <w:lang w:val="es-CO"/>
        </w:rPr>
        <w:t>1 de 4 partes iguales</w:t>
      </w:r>
      <w:r w:rsidR="00EC011A" w:rsidRPr="00E93472">
        <w:rPr>
          <w:rFonts w:ascii="Arial" w:hAnsi="Arial" w:cs="Arial"/>
          <w:lang w:val="es-CO"/>
        </w:rPr>
        <w:t xml:space="preserve"> del todo. </w:t>
      </w:r>
      <w:r w:rsidR="00463D03" w:rsidRPr="00E93472">
        <w:rPr>
          <w:rFonts w:ascii="Arial" w:hAnsi="Arial" w:cs="Arial"/>
          <w:lang w:val="es-CO"/>
        </w:rPr>
        <w:t xml:space="preserve"> </w:t>
      </w:r>
    </w:p>
    <w:p w14:paraId="0637952D" w14:textId="77777777" w:rsidR="00463D03" w:rsidRPr="00E93472" w:rsidRDefault="00463D03" w:rsidP="00A86767">
      <w:pPr>
        <w:tabs>
          <w:tab w:val="right" w:pos="8498"/>
        </w:tabs>
        <w:spacing w:after="0"/>
        <w:rPr>
          <w:rFonts w:ascii="Arial" w:hAnsi="Arial" w:cs="Arial"/>
          <w:lang w:val="es-CO"/>
        </w:rPr>
      </w:pPr>
    </w:p>
    <w:tbl>
      <w:tblPr>
        <w:tblStyle w:val="Tablaconcuadrcula"/>
        <w:tblW w:w="0" w:type="auto"/>
        <w:tblLook w:val="04A0" w:firstRow="1" w:lastRow="0" w:firstColumn="1" w:lastColumn="0" w:noHBand="0" w:noVBand="1"/>
      </w:tblPr>
      <w:tblGrid>
        <w:gridCol w:w="2477"/>
        <w:gridCol w:w="6351"/>
      </w:tblGrid>
      <w:tr w:rsidR="00463D03" w:rsidRPr="00E93472" w14:paraId="08C6054D" w14:textId="77777777" w:rsidTr="00B724C6">
        <w:tc>
          <w:tcPr>
            <w:tcW w:w="9033" w:type="dxa"/>
            <w:gridSpan w:val="2"/>
            <w:shd w:val="clear" w:color="auto" w:fill="0D0D0D" w:themeFill="text1" w:themeFillTint="F2"/>
          </w:tcPr>
          <w:p w14:paraId="2F69CC0E" w14:textId="77777777" w:rsidR="00463D03" w:rsidRPr="00E93472" w:rsidRDefault="00463D03"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463D03" w:rsidRPr="00E93472" w14:paraId="3F3D6C2D" w14:textId="77777777" w:rsidTr="00B724C6">
        <w:tc>
          <w:tcPr>
            <w:tcW w:w="2518" w:type="dxa"/>
          </w:tcPr>
          <w:p w14:paraId="2FC60C64" w14:textId="77777777" w:rsidR="00463D03" w:rsidRPr="00E93472" w:rsidRDefault="00463D03" w:rsidP="00B724C6">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5BD61701" w14:textId="444AEDAC" w:rsidR="00463D03" w:rsidRPr="00E93472" w:rsidRDefault="00463D03" w:rsidP="00B724C6">
            <w:pPr>
              <w:rPr>
                <w:rFonts w:ascii="Arial" w:hAnsi="Arial" w:cs="Arial"/>
                <w:b/>
                <w:color w:val="000000"/>
                <w:sz w:val="24"/>
                <w:szCs w:val="24"/>
              </w:rPr>
            </w:pPr>
            <w:r w:rsidRPr="00E93472">
              <w:rPr>
                <w:rFonts w:ascii="Arial" w:hAnsi="Arial" w:cs="Arial"/>
                <w:color w:val="000000"/>
                <w:sz w:val="24"/>
                <w:szCs w:val="24"/>
              </w:rPr>
              <w:t>MA_04_04_IMG02</w:t>
            </w:r>
          </w:p>
        </w:tc>
      </w:tr>
      <w:tr w:rsidR="00463D03" w:rsidRPr="00E93472" w14:paraId="7FA4CE7C" w14:textId="77777777" w:rsidTr="00B724C6">
        <w:tc>
          <w:tcPr>
            <w:tcW w:w="2518" w:type="dxa"/>
          </w:tcPr>
          <w:p w14:paraId="326BBE4F" w14:textId="77777777" w:rsidR="00463D03" w:rsidRPr="00E93472" w:rsidRDefault="00463D03" w:rsidP="00B724C6">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6C2CA3DD" w14:textId="34266701" w:rsidR="00463D03" w:rsidRPr="00E93472" w:rsidRDefault="00463D03" w:rsidP="00B724C6">
            <w:pPr>
              <w:rPr>
                <w:rFonts w:ascii="Arial" w:hAnsi="Arial" w:cs="Arial"/>
                <w:color w:val="000000"/>
                <w:sz w:val="24"/>
                <w:szCs w:val="24"/>
              </w:rPr>
            </w:pPr>
            <w:r w:rsidRPr="00E93472">
              <w:rPr>
                <w:rFonts w:ascii="Arial" w:hAnsi="Arial" w:cs="Arial"/>
                <w:color w:val="000000"/>
                <w:sz w:val="24"/>
                <w:szCs w:val="24"/>
              </w:rPr>
              <w:t>Una pizza redonda “regular” (un círculo perfecto) dividida en cuatro partes iguales</w:t>
            </w:r>
            <w:r w:rsidR="00843F20" w:rsidRPr="00E93472">
              <w:rPr>
                <w:rFonts w:ascii="Arial" w:hAnsi="Arial" w:cs="Arial"/>
                <w:color w:val="000000"/>
                <w:sz w:val="24"/>
                <w:szCs w:val="24"/>
              </w:rPr>
              <w:t xml:space="preserve"> (se deben ver claramente las divisiones en la pizza)</w:t>
            </w:r>
            <w:r w:rsidRPr="00E93472">
              <w:rPr>
                <w:rFonts w:ascii="Arial" w:hAnsi="Arial" w:cs="Arial"/>
                <w:color w:val="000000"/>
                <w:sz w:val="24"/>
                <w:szCs w:val="24"/>
              </w:rPr>
              <w:t xml:space="preserve">. </w:t>
            </w:r>
            <w:r w:rsidR="0059062F" w:rsidRPr="00E93472">
              <w:rPr>
                <w:rFonts w:ascii="Arial" w:hAnsi="Arial" w:cs="Arial"/>
                <w:color w:val="000000"/>
                <w:sz w:val="24"/>
                <w:szCs w:val="24"/>
              </w:rPr>
              <w:t xml:space="preserve">Se toma un trozo de los cuatro. </w:t>
            </w:r>
          </w:p>
          <w:p w14:paraId="6A70ACDF" w14:textId="2CAE1EF6" w:rsidR="0059062F" w:rsidRPr="00E93472" w:rsidRDefault="0059062F" w:rsidP="00B724C6">
            <w:pP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2EE697AA" wp14:editId="580330DD">
                  <wp:extent cx="1892595" cy="1862196"/>
                  <wp:effectExtent l="0" t="0" r="0" b="508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3900" cy="1863480"/>
                          </a:xfrm>
                          <a:prstGeom prst="rect">
                            <a:avLst/>
                          </a:prstGeom>
                          <a:noFill/>
                          <a:ln>
                            <a:noFill/>
                          </a:ln>
                          <a:effectLst/>
                          <a:extLst/>
                        </pic:spPr>
                      </pic:pic>
                    </a:graphicData>
                  </a:graphic>
                </wp:inline>
              </w:drawing>
            </w:r>
          </w:p>
        </w:tc>
      </w:tr>
      <w:tr w:rsidR="00463D03" w:rsidRPr="00E93472" w14:paraId="0EFE54D7" w14:textId="77777777" w:rsidTr="00B724C6">
        <w:tc>
          <w:tcPr>
            <w:tcW w:w="2518" w:type="dxa"/>
          </w:tcPr>
          <w:p w14:paraId="70926554" w14:textId="77777777" w:rsidR="00463D03" w:rsidRPr="00E93472" w:rsidRDefault="00463D03" w:rsidP="00B724C6">
            <w:pPr>
              <w:rPr>
                <w:rFonts w:ascii="Arial" w:hAnsi="Arial" w:cs="Arial"/>
                <w:color w:val="000000"/>
                <w:sz w:val="24"/>
                <w:szCs w:val="24"/>
              </w:rPr>
            </w:pPr>
            <w:r w:rsidRPr="00E93472">
              <w:rPr>
                <w:rFonts w:ascii="Arial" w:hAnsi="Arial" w:cs="Arial"/>
                <w:b/>
                <w:color w:val="000000"/>
                <w:sz w:val="24"/>
                <w:szCs w:val="24"/>
              </w:rPr>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515" w:type="dxa"/>
          </w:tcPr>
          <w:p w14:paraId="3B463224" w14:textId="3D50B890" w:rsidR="00463D03" w:rsidRPr="00E93472" w:rsidRDefault="00463D03" w:rsidP="00B724C6">
            <w:pPr>
              <w:rPr>
                <w:rFonts w:ascii="Arial" w:hAnsi="Arial" w:cs="Arial"/>
                <w:color w:val="000000"/>
                <w:sz w:val="24"/>
                <w:szCs w:val="24"/>
              </w:rPr>
            </w:pPr>
          </w:p>
        </w:tc>
      </w:tr>
      <w:tr w:rsidR="00463D03" w:rsidRPr="00E93472" w14:paraId="6CE9E9D9" w14:textId="77777777" w:rsidTr="00B724C6">
        <w:tc>
          <w:tcPr>
            <w:tcW w:w="2518" w:type="dxa"/>
          </w:tcPr>
          <w:p w14:paraId="4E0973B4" w14:textId="77777777" w:rsidR="00463D03" w:rsidRPr="00E93472" w:rsidRDefault="00463D03" w:rsidP="00B724C6">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5BA891B0" w14:textId="3AB4F5AC" w:rsidR="00463D03" w:rsidRPr="00E93472" w:rsidRDefault="004908CA" w:rsidP="00B724C6">
            <w:pPr>
              <w:rPr>
                <w:rFonts w:ascii="Arial" w:hAnsi="Arial" w:cs="Arial"/>
                <w:color w:val="000000"/>
                <w:sz w:val="24"/>
                <w:szCs w:val="24"/>
              </w:rPr>
            </w:pPr>
            <w:r w:rsidRPr="00E93472">
              <w:rPr>
                <w:rFonts w:ascii="Arial" w:hAnsi="Arial" w:cs="Arial"/>
                <w:color w:val="000000"/>
                <w:sz w:val="24"/>
                <w:szCs w:val="24"/>
              </w:rPr>
              <w:t xml:space="preserve">Para expresar el valor que representa una de las cuatro partes iguales de una pizza se utiliza un </w:t>
            </w:r>
            <w:r w:rsidRPr="00E93472">
              <w:rPr>
                <w:rFonts w:ascii="Arial" w:hAnsi="Arial" w:cs="Arial"/>
                <w:b/>
                <w:color w:val="000000"/>
                <w:sz w:val="24"/>
                <w:szCs w:val="24"/>
              </w:rPr>
              <w:t>número</w:t>
            </w:r>
            <w:r w:rsidRPr="00E93472">
              <w:rPr>
                <w:rFonts w:ascii="Arial" w:hAnsi="Arial" w:cs="Arial"/>
                <w:color w:val="000000"/>
                <w:sz w:val="24"/>
                <w:szCs w:val="24"/>
              </w:rPr>
              <w:t xml:space="preserve"> </w:t>
            </w:r>
            <w:r w:rsidRPr="00E93472">
              <w:rPr>
                <w:rFonts w:ascii="Arial" w:hAnsi="Arial" w:cs="Arial"/>
                <w:b/>
                <w:color w:val="000000"/>
                <w:sz w:val="24"/>
                <w:szCs w:val="24"/>
              </w:rPr>
              <w:t>fraccionario</w:t>
            </w:r>
            <w:r w:rsidR="00667707" w:rsidRPr="00E93472">
              <w:rPr>
                <w:rFonts w:ascii="Arial" w:hAnsi="Arial" w:cs="Arial"/>
                <w:color w:val="000000"/>
                <w:sz w:val="24"/>
                <w:szCs w:val="24"/>
              </w:rPr>
              <w:t xml:space="preserve"> que indica que hemos tomado </w:t>
            </w:r>
            <w:r w:rsidR="00667707" w:rsidRPr="00E93472">
              <w:rPr>
                <w:rFonts w:ascii="Arial" w:hAnsi="Arial" w:cs="Arial"/>
                <w:b/>
                <w:color w:val="000000"/>
                <w:sz w:val="24"/>
                <w:szCs w:val="24"/>
              </w:rPr>
              <w:t>1 de 4 partes</w:t>
            </w:r>
            <w:r w:rsidR="00667707" w:rsidRPr="00E93472">
              <w:rPr>
                <w:rFonts w:ascii="Arial" w:hAnsi="Arial" w:cs="Arial"/>
                <w:color w:val="000000"/>
                <w:sz w:val="24"/>
                <w:szCs w:val="24"/>
              </w:rPr>
              <w:t xml:space="preserve">. </w:t>
            </w:r>
          </w:p>
        </w:tc>
      </w:tr>
    </w:tbl>
    <w:p w14:paraId="1D6282F2" w14:textId="77777777" w:rsidR="00463D03" w:rsidRPr="00E93472" w:rsidRDefault="00463D03" w:rsidP="00A86767">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81"/>
        <w:gridCol w:w="6347"/>
      </w:tblGrid>
      <w:tr w:rsidR="00843F20" w:rsidRPr="00E93472" w14:paraId="01127CC6" w14:textId="77777777" w:rsidTr="00B724C6">
        <w:tc>
          <w:tcPr>
            <w:tcW w:w="9033" w:type="dxa"/>
            <w:gridSpan w:val="2"/>
            <w:shd w:val="clear" w:color="auto" w:fill="000000" w:themeFill="text1"/>
          </w:tcPr>
          <w:p w14:paraId="25A33419" w14:textId="4066CB4B" w:rsidR="00843F20" w:rsidRPr="00E93472" w:rsidRDefault="006961D6"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w:t>
            </w:r>
            <w:r w:rsidR="00843F20" w:rsidRPr="00E93472">
              <w:rPr>
                <w:rFonts w:ascii="Arial" w:hAnsi="Arial" w:cs="Arial"/>
                <w:b/>
                <w:color w:val="FFFFFF" w:themeColor="background1"/>
                <w:sz w:val="24"/>
                <w:szCs w:val="24"/>
              </w:rPr>
              <w:t>: recurso nuevo</w:t>
            </w:r>
          </w:p>
        </w:tc>
      </w:tr>
      <w:tr w:rsidR="00843F20" w:rsidRPr="00E93472" w14:paraId="4D0D7744" w14:textId="77777777" w:rsidTr="00B724C6">
        <w:tc>
          <w:tcPr>
            <w:tcW w:w="2518" w:type="dxa"/>
          </w:tcPr>
          <w:p w14:paraId="3D497BAA" w14:textId="77777777" w:rsidR="00843F20" w:rsidRPr="00E93472" w:rsidRDefault="00843F20" w:rsidP="00B724C6">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471A0A64" w14:textId="187FD9E5" w:rsidR="00843F20" w:rsidRPr="00E93472" w:rsidRDefault="00843F20" w:rsidP="00843F20">
            <w:pPr>
              <w:rPr>
                <w:rFonts w:ascii="Arial" w:hAnsi="Arial" w:cs="Arial"/>
                <w:b/>
                <w:color w:val="000000"/>
                <w:sz w:val="24"/>
                <w:szCs w:val="24"/>
                <w:highlight w:val="cyan"/>
              </w:rPr>
            </w:pPr>
            <w:r w:rsidRPr="00E93472">
              <w:rPr>
                <w:rFonts w:ascii="Arial" w:hAnsi="Arial" w:cs="Arial"/>
                <w:color w:val="000000"/>
                <w:sz w:val="24"/>
                <w:szCs w:val="24"/>
                <w:highlight w:val="cyan"/>
              </w:rPr>
              <w:t>MA_04_04_REC20</w:t>
            </w:r>
          </w:p>
        </w:tc>
      </w:tr>
      <w:tr w:rsidR="00843F20" w:rsidRPr="00E93472" w14:paraId="452F6A02" w14:textId="77777777" w:rsidTr="00B724C6">
        <w:tc>
          <w:tcPr>
            <w:tcW w:w="2518" w:type="dxa"/>
          </w:tcPr>
          <w:p w14:paraId="18A55CD9" w14:textId="77777777" w:rsidR="00843F20" w:rsidRPr="00E93472" w:rsidRDefault="00843F20" w:rsidP="00B724C6">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1AE7AEF3" w14:textId="0D02EAFD" w:rsidR="00843F20" w:rsidRPr="00E93472" w:rsidRDefault="00843F20" w:rsidP="00843F20">
            <w:pPr>
              <w:rPr>
                <w:rFonts w:ascii="Arial" w:hAnsi="Arial" w:cs="Arial"/>
                <w:color w:val="000000"/>
                <w:sz w:val="24"/>
                <w:szCs w:val="24"/>
                <w:highlight w:val="cyan"/>
              </w:rPr>
            </w:pPr>
            <w:r w:rsidRPr="00E93472">
              <w:rPr>
                <w:rFonts w:ascii="Arial" w:hAnsi="Arial" w:cs="Arial"/>
                <w:color w:val="000000"/>
                <w:sz w:val="24"/>
                <w:szCs w:val="24"/>
                <w:highlight w:val="cyan"/>
              </w:rPr>
              <w:t>Identificar la parte de un todo.</w:t>
            </w:r>
          </w:p>
        </w:tc>
      </w:tr>
      <w:tr w:rsidR="00843F20" w:rsidRPr="00E93472" w14:paraId="1124B298" w14:textId="77777777" w:rsidTr="00B724C6">
        <w:tc>
          <w:tcPr>
            <w:tcW w:w="2518" w:type="dxa"/>
          </w:tcPr>
          <w:p w14:paraId="47029E60" w14:textId="77777777" w:rsidR="00843F20" w:rsidRPr="00E93472" w:rsidRDefault="00843F20" w:rsidP="00B724C6">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4A82A5F0" w14:textId="40E51D4C" w:rsidR="00843F20" w:rsidRPr="00E93472" w:rsidRDefault="00843F20" w:rsidP="00843F20">
            <w:pPr>
              <w:rPr>
                <w:rFonts w:ascii="Arial" w:hAnsi="Arial" w:cs="Arial"/>
                <w:color w:val="000000"/>
                <w:sz w:val="24"/>
                <w:szCs w:val="24"/>
                <w:highlight w:val="cyan"/>
              </w:rPr>
            </w:pPr>
            <w:r w:rsidRPr="00E93472">
              <w:rPr>
                <w:rFonts w:ascii="Arial" w:hAnsi="Arial" w:cs="Arial"/>
                <w:color w:val="FF0000"/>
                <w:sz w:val="24"/>
                <w:szCs w:val="24"/>
                <w:highlight w:val="cyan"/>
              </w:rPr>
              <w:t xml:space="preserve">Se muestran varias imágenes donde el estudiante debe identificar el todo y la parte a la que se está haciendo referencia, como 3 de 4, o 1 de 5, etc. </w:t>
            </w:r>
            <w:r w:rsidRPr="00E93472">
              <w:rPr>
                <w:rFonts w:ascii="Arial" w:hAnsi="Arial" w:cs="Arial"/>
                <w:color w:val="000000"/>
                <w:sz w:val="24"/>
                <w:szCs w:val="24"/>
                <w:highlight w:val="cyan"/>
              </w:rPr>
              <w:t xml:space="preserve"> </w:t>
            </w:r>
            <w:r w:rsidR="001941BF" w:rsidRPr="00E93472">
              <w:rPr>
                <w:rFonts w:ascii="Arial" w:hAnsi="Arial" w:cs="Arial"/>
                <w:color w:val="000000"/>
                <w:sz w:val="24"/>
                <w:szCs w:val="24"/>
                <w:highlight w:val="cyan"/>
              </w:rPr>
              <w:t>(Puede ser selección m</w:t>
            </w:r>
            <w:r w:rsidR="00602E01" w:rsidRPr="00E93472">
              <w:rPr>
                <w:rFonts w:ascii="Arial" w:hAnsi="Arial" w:cs="Arial"/>
                <w:color w:val="000000"/>
                <w:sz w:val="24"/>
                <w:szCs w:val="24"/>
                <w:highlight w:val="cyan"/>
              </w:rPr>
              <w:t xml:space="preserve">últiple, </w:t>
            </w:r>
            <w:r w:rsidR="001941BF" w:rsidRPr="00E93472">
              <w:rPr>
                <w:rFonts w:ascii="Arial" w:hAnsi="Arial" w:cs="Arial"/>
                <w:color w:val="000000"/>
                <w:sz w:val="24"/>
                <w:szCs w:val="24"/>
                <w:highlight w:val="cyan"/>
              </w:rPr>
              <w:t>escritura</w:t>
            </w:r>
            <w:r w:rsidR="00602E01" w:rsidRPr="00E93472">
              <w:rPr>
                <w:rFonts w:ascii="Arial" w:hAnsi="Arial" w:cs="Arial"/>
                <w:color w:val="000000"/>
                <w:sz w:val="24"/>
                <w:szCs w:val="24"/>
                <w:highlight w:val="cyan"/>
              </w:rPr>
              <w:t xml:space="preserve"> o arrastre</w:t>
            </w:r>
            <w:r w:rsidR="001941BF" w:rsidRPr="00E93472">
              <w:rPr>
                <w:rFonts w:ascii="Arial" w:hAnsi="Arial" w:cs="Arial"/>
                <w:color w:val="000000"/>
                <w:sz w:val="24"/>
                <w:szCs w:val="24"/>
                <w:highlight w:val="cyan"/>
              </w:rPr>
              <w:t xml:space="preserve"> con imagen)</w:t>
            </w:r>
            <w:r w:rsidR="00602E01" w:rsidRPr="00E93472">
              <w:rPr>
                <w:rFonts w:ascii="Arial" w:hAnsi="Arial" w:cs="Arial"/>
                <w:color w:val="000000"/>
                <w:sz w:val="24"/>
                <w:szCs w:val="24"/>
                <w:highlight w:val="cyan"/>
              </w:rPr>
              <w:t>.</w:t>
            </w:r>
          </w:p>
        </w:tc>
      </w:tr>
    </w:tbl>
    <w:p w14:paraId="67462CBD" w14:textId="77777777" w:rsidR="00463D03" w:rsidRPr="00E93472" w:rsidRDefault="00463D03" w:rsidP="00A86767">
      <w:pPr>
        <w:tabs>
          <w:tab w:val="right" w:pos="8498"/>
        </w:tabs>
        <w:spacing w:after="0"/>
        <w:rPr>
          <w:rFonts w:ascii="Arial" w:hAnsi="Arial" w:cs="Arial"/>
        </w:rPr>
      </w:pPr>
    </w:p>
    <w:p w14:paraId="79B2A194" w14:textId="3BB15AB8" w:rsidR="00B6384D" w:rsidRPr="00E93472" w:rsidRDefault="00B6384D" w:rsidP="00A86767">
      <w:pPr>
        <w:tabs>
          <w:tab w:val="right" w:pos="8498"/>
        </w:tabs>
        <w:spacing w:after="0"/>
        <w:rPr>
          <w:rFonts w:ascii="Arial" w:hAnsi="Arial" w:cs="Arial"/>
        </w:rPr>
      </w:pPr>
      <w:r w:rsidRPr="00E93472">
        <w:rPr>
          <w:rFonts w:ascii="Arial" w:hAnsi="Arial" w:cs="Arial"/>
        </w:rPr>
        <w:t xml:space="preserve">Cada </w:t>
      </w:r>
      <w:r w:rsidRPr="00E93472">
        <w:rPr>
          <w:rFonts w:ascii="Arial" w:hAnsi="Arial" w:cs="Arial"/>
          <w:b/>
        </w:rPr>
        <w:t xml:space="preserve">número fraccionario </w:t>
      </w:r>
      <w:r w:rsidRPr="00E93472">
        <w:rPr>
          <w:rFonts w:ascii="Arial" w:hAnsi="Arial" w:cs="Arial"/>
        </w:rPr>
        <w:t>está formado por dos números</w:t>
      </w:r>
      <w:r w:rsidR="00911FE6" w:rsidRPr="00E93472">
        <w:rPr>
          <w:rFonts w:ascii="Arial" w:hAnsi="Arial" w:cs="Arial"/>
        </w:rPr>
        <w:t xml:space="preserve"> y una línea horizontal que los separa</w:t>
      </w:r>
      <w:r w:rsidRPr="00E93472">
        <w:rPr>
          <w:rFonts w:ascii="Arial" w:hAnsi="Arial" w:cs="Arial"/>
        </w:rPr>
        <w:t xml:space="preserve">, así: </w:t>
      </w:r>
    </w:p>
    <w:p w14:paraId="073E6907" w14:textId="77777777" w:rsidR="00AB1332" w:rsidRPr="00E93472" w:rsidRDefault="00AB1332" w:rsidP="00A86767">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62"/>
        <w:gridCol w:w="6366"/>
      </w:tblGrid>
      <w:tr w:rsidR="00AB1332" w:rsidRPr="00E93472" w14:paraId="6698F056" w14:textId="77777777" w:rsidTr="00B724C6">
        <w:tc>
          <w:tcPr>
            <w:tcW w:w="9033" w:type="dxa"/>
            <w:gridSpan w:val="2"/>
            <w:shd w:val="clear" w:color="auto" w:fill="0D0D0D" w:themeFill="text1" w:themeFillTint="F2"/>
          </w:tcPr>
          <w:p w14:paraId="35FA83A4" w14:textId="77777777" w:rsidR="00AB1332" w:rsidRPr="00E93472" w:rsidRDefault="00AB1332"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AB1332" w:rsidRPr="00E93472" w14:paraId="16EAF35A" w14:textId="77777777" w:rsidTr="00B724C6">
        <w:tc>
          <w:tcPr>
            <w:tcW w:w="2518" w:type="dxa"/>
          </w:tcPr>
          <w:p w14:paraId="1448F135" w14:textId="77777777" w:rsidR="00AB1332" w:rsidRPr="00E93472" w:rsidRDefault="00AB1332" w:rsidP="00B724C6">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4D5A2930" w14:textId="2716EDD8" w:rsidR="00AB1332" w:rsidRPr="00E93472" w:rsidRDefault="00AB1332" w:rsidP="00B724C6">
            <w:pPr>
              <w:rPr>
                <w:rFonts w:ascii="Arial" w:hAnsi="Arial" w:cs="Arial"/>
                <w:b/>
                <w:color w:val="000000"/>
                <w:sz w:val="24"/>
                <w:szCs w:val="24"/>
              </w:rPr>
            </w:pPr>
            <w:r w:rsidRPr="00E93472">
              <w:rPr>
                <w:rFonts w:ascii="Arial" w:hAnsi="Arial" w:cs="Arial"/>
                <w:color w:val="000000"/>
                <w:sz w:val="24"/>
                <w:szCs w:val="24"/>
              </w:rPr>
              <w:t>MA_04_04_IMG0</w:t>
            </w:r>
            <w:r w:rsidR="00911FE6" w:rsidRPr="00E93472">
              <w:rPr>
                <w:rFonts w:ascii="Arial" w:hAnsi="Arial" w:cs="Arial"/>
                <w:color w:val="000000"/>
                <w:sz w:val="24"/>
                <w:szCs w:val="24"/>
              </w:rPr>
              <w:t>3</w:t>
            </w:r>
          </w:p>
        </w:tc>
      </w:tr>
      <w:tr w:rsidR="00AB1332" w:rsidRPr="00E93472" w14:paraId="40F187CB" w14:textId="77777777" w:rsidTr="00B724C6">
        <w:tc>
          <w:tcPr>
            <w:tcW w:w="2518" w:type="dxa"/>
          </w:tcPr>
          <w:p w14:paraId="4E868029" w14:textId="77777777" w:rsidR="00AB1332" w:rsidRPr="00E93472" w:rsidRDefault="00AB1332" w:rsidP="00B724C6">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18EF9524" w14:textId="20D7CA74" w:rsidR="00AB1332" w:rsidRPr="00E93472" w:rsidRDefault="00911FE6" w:rsidP="00B724C6">
            <w:pPr>
              <w:rPr>
                <w:rFonts w:ascii="Arial" w:hAnsi="Arial" w:cs="Arial"/>
                <w:color w:val="000000"/>
                <w:sz w:val="24"/>
                <w:szCs w:val="24"/>
              </w:rPr>
            </w:pPr>
            <w:r w:rsidRPr="00E93472">
              <w:rPr>
                <w:rFonts w:ascii="Arial" w:hAnsi="Arial" w:cs="Arial"/>
                <w:color w:val="000000"/>
                <w:sz w:val="24"/>
                <w:szCs w:val="24"/>
              </w:rPr>
              <w:t xml:space="preserve">Fracción ¼ con letreros que indican cada parte de la fracción. </w:t>
            </w:r>
          </w:p>
          <w:p w14:paraId="1DF20C7A" w14:textId="77777777" w:rsidR="00AB1332" w:rsidRPr="00E93472" w:rsidRDefault="00AB1332" w:rsidP="00B724C6">
            <w:pPr>
              <w:rPr>
                <w:rFonts w:ascii="Arial" w:hAnsi="Arial" w:cs="Arial"/>
                <w:color w:val="000000"/>
                <w:sz w:val="24"/>
                <w:szCs w:val="24"/>
              </w:rPr>
            </w:pPr>
          </w:p>
          <w:p w14:paraId="3A393D4D" w14:textId="75EB5EC0" w:rsidR="00911FE6" w:rsidRPr="00E93472" w:rsidRDefault="00911FE6" w:rsidP="00B724C6">
            <w:pPr>
              <w:rPr>
                <w:rFonts w:ascii="Arial" w:hAnsi="Arial" w:cs="Arial"/>
                <w:color w:val="000000"/>
                <w:sz w:val="24"/>
                <w:szCs w:val="24"/>
              </w:rPr>
            </w:pPr>
            <w:r w:rsidRPr="00E93472">
              <w:rPr>
                <w:rFonts w:ascii="Arial" w:hAnsi="Arial" w:cs="Arial"/>
                <w:noProof/>
                <w:color w:val="000000"/>
                <w:lang w:val="es-CO" w:eastAsia="es-CO"/>
              </w:rPr>
              <w:lastRenderedPageBreak/>
              <w:drawing>
                <wp:inline distT="0" distB="0" distL="0" distR="0" wp14:anchorId="619ED1CD" wp14:editId="0E885D2C">
                  <wp:extent cx="2573079" cy="2121216"/>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7358" cy="2124744"/>
                          </a:xfrm>
                          <a:prstGeom prst="rect">
                            <a:avLst/>
                          </a:prstGeom>
                          <a:noFill/>
                          <a:ln>
                            <a:noFill/>
                          </a:ln>
                          <a:effectLst/>
                          <a:extLst/>
                        </pic:spPr>
                      </pic:pic>
                    </a:graphicData>
                  </a:graphic>
                </wp:inline>
              </w:drawing>
            </w:r>
          </w:p>
        </w:tc>
      </w:tr>
      <w:tr w:rsidR="00AB1332" w:rsidRPr="00E93472" w14:paraId="435E7E14" w14:textId="77777777" w:rsidTr="00B724C6">
        <w:tc>
          <w:tcPr>
            <w:tcW w:w="2518" w:type="dxa"/>
          </w:tcPr>
          <w:p w14:paraId="0CF341E7" w14:textId="77777777" w:rsidR="00AB1332" w:rsidRPr="00E93472" w:rsidRDefault="00AB1332" w:rsidP="00B724C6">
            <w:pPr>
              <w:rPr>
                <w:rFonts w:ascii="Arial" w:hAnsi="Arial" w:cs="Arial"/>
                <w:color w:val="000000"/>
                <w:sz w:val="24"/>
                <w:szCs w:val="24"/>
              </w:rPr>
            </w:pPr>
            <w:r w:rsidRPr="00E93472">
              <w:rPr>
                <w:rFonts w:ascii="Arial" w:hAnsi="Arial" w:cs="Arial"/>
                <w:b/>
                <w:color w:val="000000"/>
                <w:sz w:val="24"/>
                <w:szCs w:val="24"/>
              </w:rPr>
              <w:lastRenderedPageBreak/>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515" w:type="dxa"/>
          </w:tcPr>
          <w:p w14:paraId="6B33F582" w14:textId="77777777" w:rsidR="00AB1332" w:rsidRPr="00E93472" w:rsidRDefault="00AB1332" w:rsidP="00B724C6">
            <w:pPr>
              <w:rPr>
                <w:rFonts w:ascii="Arial" w:hAnsi="Arial" w:cs="Arial"/>
                <w:color w:val="000000"/>
                <w:sz w:val="24"/>
                <w:szCs w:val="24"/>
              </w:rPr>
            </w:pPr>
          </w:p>
        </w:tc>
      </w:tr>
      <w:tr w:rsidR="00AB1332" w:rsidRPr="00E93472" w14:paraId="65BAE819" w14:textId="77777777" w:rsidTr="00B724C6">
        <w:tc>
          <w:tcPr>
            <w:tcW w:w="2518" w:type="dxa"/>
          </w:tcPr>
          <w:p w14:paraId="1B1796DD" w14:textId="77777777" w:rsidR="00AB1332" w:rsidRPr="00E93472" w:rsidRDefault="00AB1332" w:rsidP="00B724C6">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73036EB4" w14:textId="64D8EAB2" w:rsidR="00AB1332" w:rsidRPr="00E93472" w:rsidRDefault="00AB1332" w:rsidP="00A71FFA">
            <w:pPr>
              <w:rPr>
                <w:rFonts w:ascii="Arial" w:hAnsi="Arial" w:cs="Arial"/>
                <w:color w:val="000000"/>
                <w:sz w:val="24"/>
                <w:szCs w:val="24"/>
              </w:rPr>
            </w:pPr>
            <w:r w:rsidRPr="00E93472">
              <w:rPr>
                <w:rFonts w:ascii="Arial" w:hAnsi="Arial" w:cs="Arial"/>
                <w:color w:val="000000"/>
                <w:sz w:val="24"/>
                <w:szCs w:val="24"/>
              </w:rPr>
              <w:t xml:space="preserve">Para </w:t>
            </w:r>
            <w:r w:rsidR="00A71FFA" w:rsidRPr="00E93472">
              <w:rPr>
                <w:rFonts w:ascii="Arial" w:hAnsi="Arial" w:cs="Arial"/>
                <w:color w:val="000000"/>
                <w:sz w:val="24"/>
                <w:szCs w:val="24"/>
              </w:rPr>
              <w:t xml:space="preserve">representar el trozo de pizza que tomamos, escribimos ¼. </w:t>
            </w:r>
            <w:r w:rsidRPr="00E93472">
              <w:rPr>
                <w:rFonts w:ascii="Arial" w:hAnsi="Arial" w:cs="Arial"/>
                <w:color w:val="000000"/>
                <w:sz w:val="24"/>
                <w:szCs w:val="24"/>
              </w:rPr>
              <w:t xml:space="preserve"> </w:t>
            </w:r>
          </w:p>
        </w:tc>
      </w:tr>
    </w:tbl>
    <w:p w14:paraId="09CF2568" w14:textId="77777777" w:rsidR="007E1098" w:rsidRPr="00E93472" w:rsidRDefault="007E1098" w:rsidP="00A86767">
      <w:pPr>
        <w:tabs>
          <w:tab w:val="right" w:pos="8498"/>
        </w:tabs>
        <w:spacing w:after="0"/>
        <w:rPr>
          <w:rFonts w:ascii="Arial" w:hAnsi="Arial" w:cs="Arial"/>
        </w:rPr>
      </w:pPr>
    </w:p>
    <w:p w14:paraId="033FF0BB" w14:textId="1D4B6D39" w:rsidR="00C70193" w:rsidRPr="00E93472" w:rsidRDefault="00C70193" w:rsidP="00A86767">
      <w:pPr>
        <w:tabs>
          <w:tab w:val="right" w:pos="8498"/>
        </w:tabs>
        <w:spacing w:after="0"/>
        <w:rPr>
          <w:rFonts w:ascii="Arial" w:hAnsi="Arial" w:cs="Arial"/>
        </w:rPr>
      </w:pPr>
      <w:r w:rsidRPr="00E93472">
        <w:rPr>
          <w:rFonts w:ascii="Arial" w:hAnsi="Arial" w:cs="Arial"/>
        </w:rPr>
        <w:t xml:space="preserve">También se pueden representar con una línea diagonal que separa los dos números, así: ¼ </w:t>
      </w:r>
    </w:p>
    <w:p w14:paraId="051407BC" w14:textId="77777777" w:rsidR="00357B87" w:rsidRPr="00E93472" w:rsidRDefault="00357B87" w:rsidP="00357B87">
      <w:pPr>
        <w:spacing w:after="0"/>
        <w:rPr>
          <w:rFonts w:ascii="Arial" w:hAnsi="Arial" w:cs="Arial"/>
          <w:color w:val="000000"/>
          <w:lang w:val="es-CO"/>
        </w:rPr>
      </w:pPr>
    </w:p>
    <w:p w14:paraId="746B5636" w14:textId="77777777" w:rsidR="00357B87" w:rsidRPr="00E93472" w:rsidRDefault="00357B87" w:rsidP="00357B87">
      <w:pPr>
        <w:spacing w:after="0"/>
        <w:rPr>
          <w:rFonts w:ascii="Arial" w:hAnsi="Arial" w:cs="Arial"/>
          <w:color w:val="000000"/>
          <w:lang w:val="es-CO"/>
        </w:rPr>
      </w:pPr>
      <w:r w:rsidRPr="00E93472">
        <w:rPr>
          <w:rFonts w:ascii="Arial" w:hAnsi="Arial" w:cs="Arial"/>
          <w:color w:val="000000"/>
          <w:lang w:val="es-CO"/>
        </w:rPr>
        <w:t xml:space="preserve">Los </w:t>
      </w:r>
      <w:r w:rsidRPr="00E93472">
        <w:rPr>
          <w:rFonts w:ascii="Arial" w:hAnsi="Arial" w:cs="Arial"/>
          <w:b/>
          <w:color w:val="000000"/>
          <w:lang w:val="es-CO"/>
        </w:rPr>
        <w:t>números fraccionarios</w:t>
      </w:r>
      <w:r w:rsidRPr="00E93472">
        <w:rPr>
          <w:rFonts w:ascii="Arial" w:hAnsi="Arial" w:cs="Arial"/>
          <w:color w:val="000000"/>
          <w:lang w:val="es-CO"/>
        </w:rPr>
        <w:t xml:space="preserve"> representan la parte de una unidad o de un todo. </w:t>
      </w:r>
    </w:p>
    <w:p w14:paraId="6169490A" w14:textId="77777777" w:rsidR="00357B87" w:rsidRPr="00E93472" w:rsidRDefault="00357B87" w:rsidP="00357B87">
      <w:pPr>
        <w:spacing w:after="0"/>
        <w:rPr>
          <w:rFonts w:ascii="Arial" w:hAnsi="Arial" w:cs="Arial"/>
          <w:color w:val="000000"/>
          <w:lang w:val="es-CO"/>
        </w:rPr>
      </w:pPr>
    </w:p>
    <w:p w14:paraId="50F8C45C" w14:textId="425F1A71" w:rsidR="00357B87" w:rsidRPr="00E93472" w:rsidRDefault="00357B87" w:rsidP="00357B87">
      <w:pPr>
        <w:spacing w:after="0"/>
        <w:rPr>
          <w:rFonts w:ascii="Arial" w:hAnsi="Arial" w:cs="Arial"/>
          <w:color w:val="000000"/>
          <w:lang w:val="es-CO"/>
        </w:rPr>
      </w:pPr>
      <w:r w:rsidRPr="00E93472">
        <w:rPr>
          <w:rFonts w:ascii="Arial" w:hAnsi="Arial" w:cs="Arial"/>
          <w:color w:val="000000"/>
          <w:lang w:val="es-CO"/>
        </w:rPr>
        <w:t xml:space="preserve">Debes tener en cuenta que el todo, también puede ser un </w:t>
      </w:r>
      <w:r w:rsidRPr="00E93472">
        <w:rPr>
          <w:rFonts w:ascii="Arial" w:hAnsi="Arial" w:cs="Arial"/>
          <w:b/>
          <w:color w:val="000000"/>
          <w:lang w:val="es-CO"/>
        </w:rPr>
        <w:t>grupo de objetos</w:t>
      </w:r>
      <w:r w:rsidRPr="00E93472">
        <w:rPr>
          <w:rFonts w:ascii="Arial" w:hAnsi="Arial" w:cs="Arial"/>
          <w:color w:val="000000"/>
          <w:lang w:val="es-CO"/>
        </w:rPr>
        <w:t xml:space="preserve">. </w:t>
      </w:r>
    </w:p>
    <w:p w14:paraId="7291E4E5" w14:textId="77777777" w:rsidR="00357B87" w:rsidRPr="00E93472" w:rsidRDefault="00357B87" w:rsidP="00357B87">
      <w:pPr>
        <w:spacing w:after="0"/>
        <w:rPr>
          <w:rFonts w:ascii="Arial" w:hAnsi="Arial" w:cs="Arial"/>
          <w:color w:val="000000"/>
          <w:lang w:val="es-CO"/>
        </w:rPr>
      </w:pPr>
    </w:p>
    <w:p w14:paraId="62071F79" w14:textId="77777777" w:rsidR="00357B87" w:rsidRPr="00E93472" w:rsidRDefault="00357B87" w:rsidP="00357B87">
      <w:pPr>
        <w:spacing w:after="0"/>
        <w:rPr>
          <w:rFonts w:ascii="Arial" w:hAnsi="Arial" w:cs="Arial"/>
          <w:color w:val="000000"/>
          <w:lang w:val="es-CO"/>
        </w:rPr>
      </w:pPr>
      <w:r w:rsidRPr="00E93472">
        <w:rPr>
          <w:rFonts w:ascii="Arial" w:hAnsi="Arial" w:cs="Arial"/>
          <w:color w:val="000000"/>
          <w:lang w:val="es-CO"/>
        </w:rPr>
        <w:t xml:space="preserve">Veamos un ejemplo: </w:t>
      </w:r>
    </w:p>
    <w:p w14:paraId="464F4F94" w14:textId="77777777" w:rsidR="00357B87" w:rsidRPr="00E93472" w:rsidRDefault="00357B87" w:rsidP="00357B87">
      <w:pPr>
        <w:spacing w:after="0"/>
        <w:rPr>
          <w:rFonts w:ascii="Arial" w:hAnsi="Arial" w:cs="Arial"/>
          <w:color w:val="000000"/>
          <w:lang w:val="es-CO"/>
        </w:rPr>
      </w:pPr>
    </w:p>
    <w:p w14:paraId="6BACCCCF" w14:textId="0B28B405" w:rsidR="00357B87" w:rsidRPr="00E93472" w:rsidRDefault="00357B87" w:rsidP="00357B87">
      <w:pPr>
        <w:spacing w:after="0"/>
        <w:rPr>
          <w:rFonts w:ascii="Arial" w:hAnsi="Arial" w:cs="Arial"/>
          <w:color w:val="000000"/>
          <w:lang w:val="es-CO"/>
        </w:rPr>
      </w:pPr>
      <w:r w:rsidRPr="00E93472">
        <w:rPr>
          <w:rFonts w:ascii="Arial" w:hAnsi="Arial" w:cs="Arial"/>
          <w:color w:val="000000"/>
          <w:lang w:val="es-CO"/>
        </w:rPr>
        <w:t xml:space="preserve">Teresa preparó una bandeja </w:t>
      </w:r>
      <w:r w:rsidR="00080528">
        <w:rPr>
          <w:rFonts w:ascii="Arial" w:hAnsi="Arial" w:cs="Arial"/>
          <w:color w:val="000000"/>
          <w:lang w:val="es-CO"/>
        </w:rPr>
        <w:t xml:space="preserve">con </w:t>
      </w:r>
      <w:r w:rsidRPr="00E93472">
        <w:rPr>
          <w:rFonts w:ascii="Arial" w:hAnsi="Arial" w:cs="Arial"/>
          <w:b/>
          <w:color w:val="000000"/>
          <w:lang w:val="es-CO"/>
        </w:rPr>
        <w:t>22 pastelitos</w:t>
      </w:r>
      <w:r w:rsidRPr="00E93472">
        <w:rPr>
          <w:rFonts w:ascii="Arial" w:hAnsi="Arial" w:cs="Arial"/>
          <w:color w:val="000000"/>
          <w:lang w:val="es-CO"/>
        </w:rPr>
        <w:t xml:space="preserve"> para la fiesta de cumpleaños de su abuelita. Los hizo de sus sabores preferidos: menta, frutos rojos y limón. </w:t>
      </w:r>
    </w:p>
    <w:p w14:paraId="5F3A1E8D" w14:textId="77777777" w:rsidR="00357B87" w:rsidRPr="00E93472" w:rsidRDefault="00357B87" w:rsidP="00357B87">
      <w:pPr>
        <w:spacing w:after="0"/>
        <w:rPr>
          <w:rFonts w:ascii="Arial" w:hAnsi="Arial" w:cs="Arial"/>
          <w:color w:val="000000"/>
          <w:lang w:val="es-CO"/>
        </w:rPr>
      </w:pPr>
    </w:p>
    <w:p w14:paraId="53B30314" w14:textId="77777777" w:rsidR="00357B87" w:rsidRPr="00E93472" w:rsidRDefault="00357B87" w:rsidP="00357B87">
      <w:pPr>
        <w:spacing w:after="0"/>
        <w:rPr>
          <w:rFonts w:ascii="Arial" w:hAnsi="Arial" w:cs="Arial"/>
          <w:color w:val="000000"/>
          <w:lang w:val="es-CO"/>
        </w:rPr>
      </w:pPr>
      <w:r w:rsidRPr="00E93472">
        <w:rPr>
          <w:rFonts w:ascii="Arial" w:hAnsi="Arial" w:cs="Arial"/>
          <w:color w:val="000000"/>
          <w:lang w:val="es-CO"/>
        </w:rPr>
        <w:t>Observa la bandeja de pastelitos:</w:t>
      </w:r>
    </w:p>
    <w:p w14:paraId="1589F9C6" w14:textId="77777777" w:rsidR="00357B87" w:rsidRPr="00E93472" w:rsidRDefault="00357B87" w:rsidP="00357B87">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409"/>
        <w:gridCol w:w="6419"/>
      </w:tblGrid>
      <w:tr w:rsidR="00357B87" w:rsidRPr="00E93472" w14:paraId="52065CF8" w14:textId="77777777" w:rsidTr="007B6F08">
        <w:tc>
          <w:tcPr>
            <w:tcW w:w="9033" w:type="dxa"/>
            <w:gridSpan w:val="2"/>
            <w:shd w:val="clear" w:color="auto" w:fill="0D0D0D" w:themeFill="text1" w:themeFillTint="F2"/>
          </w:tcPr>
          <w:p w14:paraId="693FDCCC" w14:textId="77777777" w:rsidR="00357B87" w:rsidRPr="00E93472" w:rsidRDefault="00357B87" w:rsidP="007B6F08">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357B87" w:rsidRPr="00E93472" w14:paraId="2344C8EF" w14:textId="77777777" w:rsidTr="007B6F08">
        <w:tc>
          <w:tcPr>
            <w:tcW w:w="2518" w:type="dxa"/>
          </w:tcPr>
          <w:p w14:paraId="59296E48" w14:textId="77777777" w:rsidR="00357B87" w:rsidRPr="00E93472" w:rsidRDefault="00357B87" w:rsidP="007B6F08">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2578B858" w14:textId="66AF81BA" w:rsidR="00357B87" w:rsidRPr="00E93472" w:rsidRDefault="00357B87" w:rsidP="007B6F08">
            <w:pPr>
              <w:rPr>
                <w:rFonts w:ascii="Arial" w:hAnsi="Arial" w:cs="Arial"/>
                <w:b/>
                <w:color w:val="000000"/>
                <w:sz w:val="24"/>
                <w:szCs w:val="24"/>
              </w:rPr>
            </w:pPr>
            <w:r w:rsidRPr="00E93472">
              <w:rPr>
                <w:rFonts w:ascii="Arial" w:hAnsi="Arial" w:cs="Arial"/>
                <w:color w:val="000000"/>
                <w:sz w:val="24"/>
                <w:szCs w:val="24"/>
              </w:rPr>
              <w:t>MA_04_04_IMG</w:t>
            </w:r>
            <w:r w:rsidR="003C6109" w:rsidRPr="00E93472">
              <w:rPr>
                <w:rFonts w:ascii="Arial" w:hAnsi="Arial" w:cs="Arial"/>
                <w:color w:val="000000"/>
                <w:sz w:val="24"/>
                <w:szCs w:val="24"/>
              </w:rPr>
              <w:t>0</w:t>
            </w:r>
            <w:r w:rsidRPr="00E93472">
              <w:rPr>
                <w:rFonts w:ascii="Arial" w:hAnsi="Arial" w:cs="Arial"/>
                <w:color w:val="000000"/>
                <w:sz w:val="24"/>
                <w:szCs w:val="24"/>
              </w:rPr>
              <w:t>4</w:t>
            </w:r>
          </w:p>
        </w:tc>
      </w:tr>
      <w:tr w:rsidR="00357B87" w:rsidRPr="00E93472" w14:paraId="3F0840B4" w14:textId="77777777" w:rsidTr="007B6F08">
        <w:tc>
          <w:tcPr>
            <w:tcW w:w="2518" w:type="dxa"/>
          </w:tcPr>
          <w:p w14:paraId="20DD3ECF" w14:textId="77777777" w:rsidR="00357B87" w:rsidRPr="00E93472" w:rsidRDefault="00357B87" w:rsidP="007B6F08">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62BF57B3" w14:textId="77777777" w:rsidR="00357B87" w:rsidRPr="00E93472" w:rsidRDefault="00357B87" w:rsidP="007B6F08">
            <w:pPr>
              <w:rPr>
                <w:rFonts w:ascii="Arial" w:hAnsi="Arial" w:cs="Arial"/>
                <w:color w:val="000000"/>
                <w:sz w:val="24"/>
                <w:szCs w:val="24"/>
              </w:rPr>
            </w:pPr>
            <w:r w:rsidRPr="00E93472">
              <w:rPr>
                <w:rFonts w:ascii="Arial" w:hAnsi="Arial" w:cs="Arial"/>
                <w:color w:val="000000"/>
                <w:sz w:val="24"/>
                <w:szCs w:val="24"/>
              </w:rPr>
              <w:t xml:space="preserve">Bandeja con 22 </w:t>
            </w:r>
            <w:proofErr w:type="spellStart"/>
            <w:r w:rsidRPr="00E93472">
              <w:rPr>
                <w:rFonts w:ascii="Arial" w:hAnsi="Arial" w:cs="Arial"/>
                <w:color w:val="000000"/>
                <w:sz w:val="24"/>
                <w:szCs w:val="24"/>
              </w:rPr>
              <w:t>cupcakes</w:t>
            </w:r>
            <w:proofErr w:type="spellEnd"/>
            <w:r w:rsidRPr="00E93472">
              <w:rPr>
                <w:rFonts w:ascii="Arial" w:hAnsi="Arial" w:cs="Arial"/>
                <w:color w:val="000000"/>
                <w:sz w:val="24"/>
                <w:szCs w:val="24"/>
              </w:rPr>
              <w:t xml:space="preserve">: 5 azules (menta), 6 rojos (frutos rojos) y 11 verdes (limón). Están organizados por colores. </w:t>
            </w:r>
          </w:p>
          <w:p w14:paraId="61945953" w14:textId="77777777" w:rsidR="00357B87" w:rsidRPr="00E93472" w:rsidRDefault="00357B87" w:rsidP="007B6F08">
            <w:pPr>
              <w:rPr>
                <w:rFonts w:ascii="Arial" w:hAnsi="Arial" w:cs="Arial"/>
                <w:color w:val="000000"/>
                <w:sz w:val="24"/>
                <w:szCs w:val="24"/>
              </w:rPr>
            </w:pPr>
          </w:p>
          <w:p w14:paraId="1333A331" w14:textId="77777777" w:rsidR="00357B87" w:rsidRPr="00E93472" w:rsidRDefault="00357B87" w:rsidP="007B6F08">
            <w:pP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7BF1ADEE" wp14:editId="01AA8098">
                  <wp:extent cx="3530009" cy="134562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6452" cy="1348076"/>
                          </a:xfrm>
                          <a:prstGeom prst="rect">
                            <a:avLst/>
                          </a:prstGeom>
                          <a:noFill/>
                          <a:ln>
                            <a:noFill/>
                          </a:ln>
                          <a:effectLst/>
                          <a:extLst/>
                        </pic:spPr>
                      </pic:pic>
                    </a:graphicData>
                  </a:graphic>
                </wp:inline>
              </w:drawing>
            </w:r>
          </w:p>
        </w:tc>
      </w:tr>
      <w:tr w:rsidR="00357B87" w:rsidRPr="00E93472" w14:paraId="34606ABB" w14:textId="77777777" w:rsidTr="007B6F08">
        <w:tc>
          <w:tcPr>
            <w:tcW w:w="2518" w:type="dxa"/>
          </w:tcPr>
          <w:p w14:paraId="3AA7122E" w14:textId="77777777" w:rsidR="00357B87" w:rsidRPr="00E93472" w:rsidRDefault="00357B87" w:rsidP="007B6F08">
            <w:pPr>
              <w:rPr>
                <w:rFonts w:ascii="Arial" w:hAnsi="Arial" w:cs="Arial"/>
                <w:color w:val="000000"/>
                <w:sz w:val="24"/>
                <w:szCs w:val="24"/>
              </w:rPr>
            </w:pPr>
            <w:r w:rsidRPr="00E93472">
              <w:rPr>
                <w:rFonts w:ascii="Arial" w:hAnsi="Arial" w:cs="Arial"/>
                <w:b/>
                <w:color w:val="000000"/>
                <w:sz w:val="24"/>
                <w:szCs w:val="24"/>
              </w:rPr>
              <w:lastRenderedPageBreak/>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515" w:type="dxa"/>
          </w:tcPr>
          <w:p w14:paraId="367151EB" w14:textId="77777777" w:rsidR="00357B87" w:rsidRPr="00E93472" w:rsidRDefault="00357B87" w:rsidP="007B6F08">
            <w:pPr>
              <w:rPr>
                <w:rFonts w:ascii="Arial" w:hAnsi="Arial" w:cs="Arial"/>
                <w:color w:val="000000"/>
                <w:sz w:val="24"/>
                <w:szCs w:val="24"/>
              </w:rPr>
            </w:pPr>
          </w:p>
        </w:tc>
      </w:tr>
      <w:tr w:rsidR="00357B87" w:rsidRPr="00E93472" w14:paraId="73AA6E02" w14:textId="77777777" w:rsidTr="007B6F08">
        <w:tc>
          <w:tcPr>
            <w:tcW w:w="2518" w:type="dxa"/>
          </w:tcPr>
          <w:p w14:paraId="71EB50E9" w14:textId="77777777" w:rsidR="00357B87" w:rsidRPr="00E93472" w:rsidRDefault="00357B87" w:rsidP="007B6F08">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6B8BF7B3" w14:textId="77777777" w:rsidR="00357B87" w:rsidRPr="00E93472" w:rsidRDefault="00357B87" w:rsidP="007B6F08">
            <w:pPr>
              <w:rPr>
                <w:rFonts w:ascii="Arial" w:hAnsi="Arial" w:cs="Arial"/>
                <w:color w:val="000000"/>
                <w:sz w:val="24"/>
                <w:szCs w:val="24"/>
              </w:rPr>
            </w:pPr>
            <w:r w:rsidRPr="00E93472">
              <w:rPr>
                <w:rFonts w:ascii="Arial" w:hAnsi="Arial" w:cs="Arial"/>
                <w:color w:val="000000"/>
                <w:sz w:val="24"/>
                <w:szCs w:val="24"/>
              </w:rPr>
              <w:t xml:space="preserve">Bandeja de 22 pastelitos para la fiesta de cumpleaños de la abuelita de Teresa. </w:t>
            </w:r>
          </w:p>
        </w:tc>
      </w:tr>
    </w:tbl>
    <w:p w14:paraId="6C4B36CA" w14:textId="77777777" w:rsidR="00357B87" w:rsidRPr="00E93472" w:rsidRDefault="00357B87" w:rsidP="00357B87">
      <w:pPr>
        <w:spacing w:after="0"/>
        <w:rPr>
          <w:rFonts w:ascii="Arial" w:hAnsi="Arial" w:cs="Arial"/>
          <w:color w:val="000000"/>
          <w:lang w:val="es-CO"/>
        </w:rPr>
      </w:pPr>
      <w:r w:rsidRPr="00E93472">
        <w:rPr>
          <w:rFonts w:ascii="Arial" w:hAnsi="Arial" w:cs="Arial"/>
          <w:color w:val="000000"/>
          <w:lang w:val="es-CO"/>
        </w:rPr>
        <w:t xml:space="preserve">  </w:t>
      </w:r>
    </w:p>
    <w:p w14:paraId="1C81CB29" w14:textId="77777777" w:rsidR="00357B87" w:rsidRPr="00E93472" w:rsidRDefault="00357B87" w:rsidP="00357B87">
      <w:pPr>
        <w:spacing w:after="0"/>
        <w:rPr>
          <w:rFonts w:ascii="Arial" w:hAnsi="Arial" w:cs="Arial"/>
          <w:color w:val="000000"/>
          <w:lang w:val="es-CO"/>
        </w:rPr>
      </w:pPr>
      <w:r w:rsidRPr="00E93472">
        <w:rPr>
          <w:rFonts w:ascii="Arial" w:hAnsi="Arial" w:cs="Arial"/>
          <w:color w:val="000000"/>
          <w:lang w:val="es-CO"/>
        </w:rPr>
        <w:t xml:space="preserve">Podemos expresar la cantidad de pastelitos que hay de cada sabor, como un </w:t>
      </w:r>
      <w:r w:rsidRPr="00E93472">
        <w:rPr>
          <w:rFonts w:ascii="Arial" w:hAnsi="Arial" w:cs="Arial"/>
          <w:b/>
          <w:color w:val="000000"/>
          <w:lang w:val="es-CO"/>
        </w:rPr>
        <w:t>número fraccionario</w:t>
      </w:r>
      <w:r w:rsidRPr="00E93472">
        <w:rPr>
          <w:rFonts w:ascii="Arial" w:hAnsi="Arial" w:cs="Arial"/>
          <w:color w:val="000000"/>
          <w:lang w:val="es-CO"/>
        </w:rPr>
        <w:t xml:space="preserve">, tomando como la unidad, el total de pastelitos que Teresa preparó, </w:t>
      </w:r>
      <w:r w:rsidRPr="00E93472">
        <w:rPr>
          <w:rFonts w:ascii="Arial" w:hAnsi="Arial" w:cs="Arial"/>
          <w:b/>
          <w:color w:val="000000"/>
          <w:lang w:val="es-CO"/>
        </w:rPr>
        <w:t>22 en total</w:t>
      </w:r>
      <w:r w:rsidRPr="00E93472">
        <w:rPr>
          <w:rFonts w:ascii="Arial" w:hAnsi="Arial" w:cs="Arial"/>
          <w:color w:val="000000"/>
          <w:lang w:val="es-CO"/>
        </w:rPr>
        <w:t>, observa:</w:t>
      </w:r>
    </w:p>
    <w:p w14:paraId="3A5BAD66" w14:textId="77777777" w:rsidR="00357B87" w:rsidRPr="00E93472" w:rsidRDefault="00357B87" w:rsidP="00357B87">
      <w:pPr>
        <w:spacing w:after="0"/>
        <w:rPr>
          <w:rFonts w:ascii="Arial" w:hAnsi="Arial" w:cs="Arial"/>
          <w:color w:val="000000"/>
          <w:lang w:val="es-CO"/>
        </w:rPr>
      </w:pPr>
    </w:p>
    <w:p w14:paraId="6A180329" w14:textId="77777777" w:rsidR="00357B87" w:rsidRPr="00E93472" w:rsidRDefault="00357B87" w:rsidP="00357B87">
      <w:pPr>
        <w:pStyle w:val="Prrafodelista"/>
        <w:numPr>
          <w:ilvl w:val="0"/>
          <w:numId w:val="36"/>
        </w:numPr>
        <w:spacing w:after="0"/>
        <w:rPr>
          <w:rFonts w:ascii="Arial" w:hAnsi="Arial" w:cs="Arial"/>
          <w:color w:val="000000"/>
          <w:lang w:val="es-CO"/>
        </w:rPr>
      </w:pPr>
      <w:r w:rsidRPr="00E93472">
        <w:rPr>
          <w:rFonts w:ascii="Arial" w:hAnsi="Arial" w:cs="Arial"/>
          <w:color w:val="000000"/>
          <w:lang w:val="es-CO"/>
        </w:rPr>
        <w:t xml:space="preserve">Pastelitos de menta: </w:t>
      </w:r>
      <m:oMath>
        <m:f>
          <m:fPr>
            <m:ctrlPr>
              <w:rPr>
                <w:rFonts w:ascii="Cambria Math" w:hAnsi="Cambria Math" w:cs="Arial"/>
                <w:i/>
                <w:color w:val="000000"/>
                <w:lang w:val="es-CO"/>
              </w:rPr>
            </m:ctrlPr>
          </m:fPr>
          <m:num>
            <m:r>
              <w:rPr>
                <w:rFonts w:ascii="Cambria Math" w:hAnsi="Cambria Math" w:cs="Arial"/>
                <w:color w:val="000000"/>
                <w:lang w:val="es-CO"/>
              </w:rPr>
              <m:t>5</m:t>
            </m:r>
          </m:num>
          <m:den>
            <m:r>
              <w:rPr>
                <w:rFonts w:ascii="Cambria Math" w:hAnsi="Cambria Math" w:cs="Arial"/>
                <w:color w:val="000000"/>
                <w:lang w:val="es-CO"/>
              </w:rPr>
              <m:t>22</m:t>
            </m:r>
          </m:den>
        </m:f>
      </m:oMath>
    </w:p>
    <w:p w14:paraId="363E2552" w14:textId="77777777" w:rsidR="00357B87" w:rsidRPr="00E93472" w:rsidRDefault="00357B87" w:rsidP="00357B87">
      <w:pPr>
        <w:pStyle w:val="Prrafodelista"/>
        <w:spacing w:after="0"/>
        <w:rPr>
          <w:rFonts w:ascii="Arial" w:hAnsi="Arial" w:cs="Arial"/>
          <w:color w:val="000000"/>
          <w:lang w:val="es-CO"/>
        </w:rPr>
      </w:pPr>
    </w:p>
    <w:p w14:paraId="092A8413" w14:textId="77777777" w:rsidR="00357B87" w:rsidRPr="00E93472" w:rsidRDefault="00357B87" w:rsidP="00357B87">
      <w:pPr>
        <w:pStyle w:val="Prrafodelista"/>
        <w:numPr>
          <w:ilvl w:val="0"/>
          <w:numId w:val="36"/>
        </w:numPr>
        <w:spacing w:after="0"/>
        <w:rPr>
          <w:rFonts w:ascii="Arial" w:hAnsi="Arial" w:cs="Arial"/>
          <w:color w:val="000000"/>
          <w:lang w:val="es-CO"/>
        </w:rPr>
      </w:pPr>
      <w:r w:rsidRPr="00E93472">
        <w:rPr>
          <w:rFonts w:ascii="Arial" w:hAnsi="Arial" w:cs="Arial"/>
          <w:color w:val="000000"/>
          <w:lang w:val="es-CO"/>
        </w:rPr>
        <w:t xml:space="preserve">Pastelitos de frutos rojos: </w:t>
      </w:r>
      <m:oMath>
        <m:f>
          <m:fPr>
            <m:ctrlPr>
              <w:rPr>
                <w:rFonts w:ascii="Cambria Math" w:hAnsi="Cambria Math" w:cs="Arial"/>
                <w:i/>
                <w:color w:val="000000"/>
                <w:lang w:val="es-CO"/>
              </w:rPr>
            </m:ctrlPr>
          </m:fPr>
          <m:num>
            <m:r>
              <w:rPr>
                <w:rFonts w:ascii="Cambria Math" w:hAnsi="Cambria Math" w:cs="Arial"/>
                <w:color w:val="000000"/>
                <w:lang w:val="es-CO"/>
              </w:rPr>
              <m:t>6</m:t>
            </m:r>
          </m:num>
          <m:den>
            <m:r>
              <w:rPr>
                <w:rFonts w:ascii="Cambria Math" w:hAnsi="Cambria Math" w:cs="Arial"/>
                <w:color w:val="000000"/>
                <w:lang w:val="es-CO"/>
              </w:rPr>
              <m:t>22</m:t>
            </m:r>
          </m:den>
        </m:f>
      </m:oMath>
    </w:p>
    <w:p w14:paraId="3F1972BE" w14:textId="77777777" w:rsidR="00357B87" w:rsidRPr="00E93472" w:rsidRDefault="00357B87" w:rsidP="00357B87">
      <w:pPr>
        <w:spacing w:after="0"/>
        <w:rPr>
          <w:rFonts w:ascii="Arial" w:hAnsi="Arial" w:cs="Arial"/>
          <w:color w:val="000000"/>
          <w:lang w:val="es-CO"/>
        </w:rPr>
      </w:pPr>
    </w:p>
    <w:p w14:paraId="4E53B272" w14:textId="77777777" w:rsidR="00357B87" w:rsidRPr="00E93472" w:rsidRDefault="00357B87" w:rsidP="00357B87">
      <w:pPr>
        <w:pStyle w:val="Prrafodelista"/>
        <w:numPr>
          <w:ilvl w:val="0"/>
          <w:numId w:val="36"/>
        </w:numPr>
        <w:spacing w:after="0"/>
        <w:rPr>
          <w:rFonts w:ascii="Arial" w:hAnsi="Arial" w:cs="Arial"/>
          <w:color w:val="000000"/>
          <w:lang w:val="es-CO"/>
        </w:rPr>
      </w:pPr>
      <w:r w:rsidRPr="00E93472">
        <w:rPr>
          <w:rFonts w:ascii="Arial" w:hAnsi="Arial" w:cs="Arial"/>
          <w:color w:val="000000"/>
          <w:lang w:val="es-CO"/>
        </w:rPr>
        <w:t xml:space="preserve">Pastelitos de limón: </w:t>
      </w:r>
      <m:oMath>
        <m:f>
          <m:fPr>
            <m:ctrlPr>
              <w:rPr>
                <w:rFonts w:ascii="Cambria Math" w:hAnsi="Cambria Math" w:cs="Arial"/>
                <w:i/>
                <w:color w:val="000000"/>
                <w:lang w:val="es-CO"/>
              </w:rPr>
            </m:ctrlPr>
          </m:fPr>
          <m:num>
            <m:r>
              <w:rPr>
                <w:rFonts w:ascii="Cambria Math" w:hAnsi="Cambria Math" w:cs="Arial"/>
                <w:color w:val="000000"/>
                <w:lang w:val="es-CO"/>
              </w:rPr>
              <m:t>11</m:t>
            </m:r>
          </m:num>
          <m:den>
            <m:r>
              <w:rPr>
                <w:rFonts w:ascii="Cambria Math" w:hAnsi="Cambria Math" w:cs="Arial"/>
                <w:color w:val="000000"/>
                <w:lang w:val="es-CO"/>
              </w:rPr>
              <m:t>22</m:t>
            </m:r>
          </m:den>
        </m:f>
      </m:oMath>
    </w:p>
    <w:p w14:paraId="7ACE21EF" w14:textId="77777777" w:rsidR="00357B87" w:rsidRPr="00E93472" w:rsidRDefault="00357B87" w:rsidP="00A86767">
      <w:pPr>
        <w:tabs>
          <w:tab w:val="right" w:pos="8498"/>
        </w:tabs>
        <w:spacing w:after="0"/>
        <w:rPr>
          <w:rFonts w:ascii="Arial" w:hAnsi="Arial" w:cs="Arial"/>
        </w:rPr>
      </w:pPr>
    </w:p>
    <w:p w14:paraId="6ADAAA25" w14:textId="77777777" w:rsidR="007E1098" w:rsidRPr="00E93472" w:rsidRDefault="007E1098" w:rsidP="00A86767">
      <w:pPr>
        <w:tabs>
          <w:tab w:val="right" w:pos="8498"/>
        </w:tabs>
        <w:spacing w:after="0"/>
        <w:rPr>
          <w:rFonts w:ascii="Arial" w:hAnsi="Arial" w:cs="Arial"/>
        </w:rPr>
      </w:pPr>
    </w:p>
    <w:p w14:paraId="5C2CE6FD" w14:textId="11832716" w:rsidR="006E0E38" w:rsidRPr="00E93472" w:rsidRDefault="006E0E38" w:rsidP="006E0E38">
      <w:pPr>
        <w:spacing w:after="0"/>
        <w:rPr>
          <w:rFonts w:ascii="Arial" w:hAnsi="Arial" w:cs="Arial"/>
          <w:highlight w:val="yellow"/>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1.2 La representación gráfica de fracciones</w:t>
      </w:r>
    </w:p>
    <w:p w14:paraId="0A2F3504" w14:textId="77777777" w:rsidR="00463D03" w:rsidRPr="00E93472" w:rsidRDefault="00463D03" w:rsidP="00A86767">
      <w:pPr>
        <w:tabs>
          <w:tab w:val="right" w:pos="8498"/>
        </w:tabs>
        <w:spacing w:after="0"/>
        <w:rPr>
          <w:rFonts w:ascii="Arial" w:hAnsi="Arial" w:cs="Arial"/>
        </w:rPr>
      </w:pPr>
    </w:p>
    <w:p w14:paraId="07DEB759" w14:textId="77777777" w:rsidR="003518C5" w:rsidRPr="00E93472" w:rsidRDefault="003518C5" w:rsidP="003518C5">
      <w:pPr>
        <w:tabs>
          <w:tab w:val="right" w:pos="8498"/>
        </w:tabs>
        <w:spacing w:after="0"/>
        <w:rPr>
          <w:rFonts w:ascii="Arial" w:hAnsi="Arial" w:cs="Arial"/>
        </w:rPr>
      </w:pPr>
      <w:r w:rsidRPr="00E93472">
        <w:rPr>
          <w:rFonts w:ascii="Arial" w:hAnsi="Arial" w:cs="Arial"/>
        </w:rPr>
        <w:t xml:space="preserve">Las </w:t>
      </w:r>
      <w:r w:rsidRPr="00E93472">
        <w:rPr>
          <w:rFonts w:ascii="Arial" w:hAnsi="Arial" w:cs="Arial"/>
          <w:b/>
        </w:rPr>
        <w:t>fracciones</w:t>
      </w:r>
      <w:r w:rsidRPr="00E93472">
        <w:rPr>
          <w:rFonts w:ascii="Arial" w:hAnsi="Arial" w:cs="Arial"/>
        </w:rPr>
        <w:t xml:space="preserve"> se representan empleando gráficos que nos permiten identificar las partes de la unidad a las que nos referimos. </w:t>
      </w:r>
    </w:p>
    <w:p w14:paraId="724C4943" w14:textId="77777777" w:rsidR="003518C5" w:rsidRPr="00E93472" w:rsidRDefault="003518C5" w:rsidP="003518C5">
      <w:pPr>
        <w:tabs>
          <w:tab w:val="right" w:pos="8498"/>
        </w:tabs>
        <w:spacing w:after="0"/>
        <w:rPr>
          <w:rFonts w:ascii="Arial" w:hAnsi="Arial" w:cs="Arial"/>
        </w:rPr>
      </w:pPr>
    </w:p>
    <w:p w14:paraId="0FEFC97C" w14:textId="187693D3" w:rsidR="00501ED9" w:rsidRPr="00E93472" w:rsidRDefault="003518C5" w:rsidP="003518C5">
      <w:pPr>
        <w:tabs>
          <w:tab w:val="right" w:pos="8498"/>
        </w:tabs>
        <w:spacing w:after="0"/>
        <w:rPr>
          <w:rFonts w:ascii="Arial" w:hAnsi="Arial" w:cs="Arial"/>
        </w:rPr>
      </w:pPr>
      <w:r w:rsidRPr="00E93472">
        <w:rPr>
          <w:rFonts w:ascii="Arial" w:hAnsi="Arial" w:cs="Arial"/>
        </w:rPr>
        <w:t xml:space="preserve">Para representar una </w:t>
      </w:r>
      <w:r w:rsidRPr="00E93472">
        <w:rPr>
          <w:rFonts w:ascii="Arial" w:hAnsi="Arial" w:cs="Arial"/>
          <w:b/>
        </w:rPr>
        <w:t>fracción</w:t>
      </w:r>
      <w:r w:rsidRPr="00E93472">
        <w:rPr>
          <w:rFonts w:ascii="Arial" w:hAnsi="Arial" w:cs="Arial"/>
        </w:rPr>
        <w:t xml:space="preserve"> con un </w:t>
      </w:r>
      <w:r w:rsidRPr="00E93472">
        <w:rPr>
          <w:rFonts w:ascii="Arial" w:hAnsi="Arial" w:cs="Arial"/>
          <w:b/>
        </w:rPr>
        <w:t>gráfico</w:t>
      </w:r>
      <w:r w:rsidRPr="00E93472">
        <w:rPr>
          <w:rFonts w:ascii="Arial" w:hAnsi="Arial" w:cs="Arial"/>
        </w:rPr>
        <w:t>, se divide una figura en tantas partes iguales como queramos y se colorean las partes a las que nos referimos. La figura elegida puede ser un círculo, un cuadrado, un rectángulo o cualquier otra que sea fácil de dividir en partes iguales.</w:t>
      </w:r>
    </w:p>
    <w:p w14:paraId="7D1164BF" w14:textId="77777777" w:rsidR="00501ED9" w:rsidRPr="00E93472" w:rsidRDefault="00501ED9" w:rsidP="00A86767">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325"/>
        <w:gridCol w:w="6503"/>
      </w:tblGrid>
      <w:tr w:rsidR="003518C5" w:rsidRPr="00E93472" w14:paraId="47D1FB2A" w14:textId="77777777" w:rsidTr="00B724C6">
        <w:tc>
          <w:tcPr>
            <w:tcW w:w="9033" w:type="dxa"/>
            <w:gridSpan w:val="2"/>
            <w:shd w:val="clear" w:color="auto" w:fill="0D0D0D" w:themeFill="text1" w:themeFillTint="F2"/>
          </w:tcPr>
          <w:p w14:paraId="5F292088" w14:textId="77777777" w:rsidR="003518C5" w:rsidRPr="00E93472" w:rsidRDefault="003518C5"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3518C5" w:rsidRPr="00E93472" w14:paraId="567A3235" w14:textId="77777777" w:rsidTr="00B724C6">
        <w:tc>
          <w:tcPr>
            <w:tcW w:w="2518" w:type="dxa"/>
          </w:tcPr>
          <w:p w14:paraId="5D9D5A77" w14:textId="77777777" w:rsidR="003518C5" w:rsidRPr="00E93472" w:rsidRDefault="003518C5" w:rsidP="00B724C6">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78A469C2" w14:textId="786C4906" w:rsidR="003518C5" w:rsidRPr="00E93472" w:rsidRDefault="003518C5" w:rsidP="00B724C6">
            <w:pPr>
              <w:rPr>
                <w:rFonts w:ascii="Arial" w:hAnsi="Arial" w:cs="Arial"/>
                <w:b/>
                <w:color w:val="000000"/>
                <w:sz w:val="24"/>
                <w:szCs w:val="24"/>
              </w:rPr>
            </w:pPr>
            <w:r w:rsidRPr="00E93472">
              <w:rPr>
                <w:rFonts w:ascii="Arial" w:hAnsi="Arial" w:cs="Arial"/>
                <w:color w:val="000000"/>
                <w:sz w:val="24"/>
                <w:szCs w:val="24"/>
              </w:rPr>
              <w:t>MA_04_04_IMG0</w:t>
            </w:r>
            <w:r w:rsidR="003C6109" w:rsidRPr="00E93472">
              <w:rPr>
                <w:rFonts w:ascii="Arial" w:hAnsi="Arial" w:cs="Arial"/>
                <w:color w:val="000000"/>
                <w:sz w:val="24"/>
                <w:szCs w:val="24"/>
              </w:rPr>
              <w:t>5</w:t>
            </w:r>
          </w:p>
        </w:tc>
      </w:tr>
      <w:tr w:rsidR="003518C5" w:rsidRPr="00E93472" w14:paraId="1F655BE5" w14:textId="77777777" w:rsidTr="00B724C6">
        <w:tc>
          <w:tcPr>
            <w:tcW w:w="2518" w:type="dxa"/>
          </w:tcPr>
          <w:p w14:paraId="28E50953" w14:textId="77777777" w:rsidR="003518C5" w:rsidRPr="00E93472" w:rsidRDefault="003518C5" w:rsidP="00B724C6">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75A38878" w14:textId="41C4CDD8" w:rsidR="003518C5" w:rsidRPr="00E93472" w:rsidRDefault="00770A84" w:rsidP="00B724C6">
            <w:pPr>
              <w:rPr>
                <w:rFonts w:ascii="Arial" w:hAnsi="Arial" w:cs="Arial"/>
                <w:color w:val="000000"/>
                <w:sz w:val="24"/>
                <w:szCs w:val="24"/>
              </w:rPr>
            </w:pPr>
            <w:r w:rsidRPr="00E93472">
              <w:rPr>
                <w:rFonts w:ascii="Arial" w:hAnsi="Arial" w:cs="Arial"/>
                <w:color w:val="000000"/>
                <w:sz w:val="24"/>
                <w:szCs w:val="24"/>
              </w:rPr>
              <w:t xml:space="preserve">Representaciones gráficas de fracciones con recuadros que indican las fracciones. </w:t>
            </w:r>
          </w:p>
          <w:p w14:paraId="7C076362" w14:textId="2B6B6234" w:rsidR="00770A84" w:rsidRPr="00E93472" w:rsidRDefault="003C528E" w:rsidP="00B724C6">
            <w:pP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51A3251A" wp14:editId="70CB3AA2">
                  <wp:extent cx="3965944" cy="211517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68359" cy="2116458"/>
                          </a:xfrm>
                          <a:prstGeom prst="rect">
                            <a:avLst/>
                          </a:prstGeom>
                          <a:noFill/>
                          <a:ln>
                            <a:noFill/>
                          </a:ln>
                          <a:effectLst/>
                          <a:extLst/>
                        </pic:spPr>
                      </pic:pic>
                    </a:graphicData>
                  </a:graphic>
                </wp:inline>
              </w:drawing>
            </w:r>
          </w:p>
          <w:p w14:paraId="6CA7E211" w14:textId="77777777" w:rsidR="00471DDD" w:rsidRPr="00E93472" w:rsidRDefault="00471DDD" w:rsidP="00B724C6">
            <w:pPr>
              <w:rPr>
                <w:rFonts w:ascii="Arial" w:hAnsi="Arial" w:cs="Arial"/>
                <w:color w:val="000000"/>
                <w:sz w:val="24"/>
                <w:szCs w:val="24"/>
              </w:rPr>
            </w:pPr>
          </w:p>
          <w:p w14:paraId="7F98A1A7" w14:textId="77777777" w:rsidR="00471DDD" w:rsidRPr="00E93472" w:rsidRDefault="00471DDD" w:rsidP="00B724C6">
            <w:pPr>
              <w:rPr>
                <w:rFonts w:ascii="Arial" w:hAnsi="Arial" w:cs="Arial"/>
                <w:color w:val="000000"/>
                <w:sz w:val="24"/>
                <w:szCs w:val="24"/>
              </w:rPr>
            </w:pPr>
          </w:p>
          <w:p w14:paraId="427C9DF6" w14:textId="77777777" w:rsidR="00770A84" w:rsidRPr="00E93472" w:rsidRDefault="00770A84" w:rsidP="00B724C6">
            <w:pPr>
              <w:rPr>
                <w:rFonts w:ascii="Arial" w:hAnsi="Arial" w:cs="Arial"/>
                <w:color w:val="000000"/>
                <w:sz w:val="24"/>
                <w:szCs w:val="24"/>
              </w:rPr>
            </w:pPr>
          </w:p>
          <w:p w14:paraId="1DB76333" w14:textId="3CB7BE7F" w:rsidR="003518C5" w:rsidRPr="00E93472" w:rsidRDefault="003518C5" w:rsidP="00B724C6">
            <w:pPr>
              <w:rPr>
                <w:rFonts w:ascii="Arial" w:hAnsi="Arial" w:cs="Arial"/>
                <w:color w:val="000000"/>
                <w:sz w:val="24"/>
                <w:szCs w:val="24"/>
              </w:rPr>
            </w:pPr>
          </w:p>
        </w:tc>
      </w:tr>
      <w:tr w:rsidR="003518C5" w:rsidRPr="00E93472" w14:paraId="79F9717E" w14:textId="77777777" w:rsidTr="00B724C6">
        <w:tc>
          <w:tcPr>
            <w:tcW w:w="2518" w:type="dxa"/>
          </w:tcPr>
          <w:p w14:paraId="0E8314CB" w14:textId="77777777" w:rsidR="003518C5" w:rsidRPr="00E93472" w:rsidRDefault="003518C5" w:rsidP="00B724C6">
            <w:pPr>
              <w:rPr>
                <w:rFonts w:ascii="Arial" w:hAnsi="Arial" w:cs="Arial"/>
                <w:color w:val="000000"/>
                <w:sz w:val="24"/>
                <w:szCs w:val="24"/>
              </w:rPr>
            </w:pPr>
            <w:r w:rsidRPr="00E93472">
              <w:rPr>
                <w:rFonts w:ascii="Arial" w:hAnsi="Arial" w:cs="Arial"/>
                <w:b/>
                <w:color w:val="000000"/>
                <w:sz w:val="24"/>
                <w:szCs w:val="24"/>
              </w:rPr>
              <w:lastRenderedPageBreak/>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515" w:type="dxa"/>
          </w:tcPr>
          <w:p w14:paraId="55C176DA" w14:textId="77777777" w:rsidR="003518C5" w:rsidRPr="00E93472" w:rsidRDefault="003518C5" w:rsidP="00B724C6">
            <w:pPr>
              <w:rPr>
                <w:rFonts w:ascii="Arial" w:hAnsi="Arial" w:cs="Arial"/>
                <w:color w:val="000000"/>
                <w:sz w:val="24"/>
                <w:szCs w:val="24"/>
              </w:rPr>
            </w:pPr>
          </w:p>
        </w:tc>
      </w:tr>
      <w:tr w:rsidR="003518C5" w:rsidRPr="00E93472" w14:paraId="166189DC" w14:textId="77777777" w:rsidTr="00B724C6">
        <w:tc>
          <w:tcPr>
            <w:tcW w:w="2518" w:type="dxa"/>
          </w:tcPr>
          <w:p w14:paraId="7183E8FB" w14:textId="77777777" w:rsidR="003518C5" w:rsidRPr="00E93472" w:rsidRDefault="003518C5" w:rsidP="00B724C6">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6C8DC8E9" w14:textId="7D57190B" w:rsidR="003518C5" w:rsidRPr="00E93472" w:rsidRDefault="003A2FF9" w:rsidP="00925E2F">
            <w:pPr>
              <w:rPr>
                <w:rFonts w:ascii="Arial" w:hAnsi="Arial" w:cs="Arial"/>
                <w:color w:val="000000"/>
                <w:sz w:val="24"/>
                <w:szCs w:val="24"/>
              </w:rPr>
            </w:pPr>
            <w:r w:rsidRPr="00E93472">
              <w:rPr>
                <w:rFonts w:ascii="Arial" w:hAnsi="Arial" w:cs="Arial"/>
                <w:color w:val="000000"/>
                <w:sz w:val="24"/>
                <w:szCs w:val="24"/>
              </w:rPr>
              <w:t>Algunas de las representaciones gráficas más frecuentes de las fracciones son en forma círculo o de rectángulo</w:t>
            </w:r>
            <w:r w:rsidR="00925E2F" w:rsidRPr="00E93472">
              <w:rPr>
                <w:rFonts w:ascii="Arial" w:hAnsi="Arial" w:cs="Arial"/>
                <w:color w:val="000000"/>
                <w:sz w:val="24"/>
                <w:szCs w:val="24"/>
              </w:rPr>
              <w:t>, porque son figuras más fáciles de dividir en partes iguales.</w:t>
            </w:r>
            <w:r w:rsidRPr="00E93472">
              <w:rPr>
                <w:rFonts w:ascii="Arial" w:hAnsi="Arial" w:cs="Arial"/>
                <w:color w:val="000000"/>
                <w:sz w:val="24"/>
                <w:szCs w:val="24"/>
              </w:rPr>
              <w:t xml:space="preserve"> </w:t>
            </w:r>
          </w:p>
        </w:tc>
      </w:tr>
    </w:tbl>
    <w:p w14:paraId="50119293" w14:textId="77777777" w:rsidR="00463D03" w:rsidRPr="00E93472" w:rsidRDefault="00463D03" w:rsidP="00A86767">
      <w:pPr>
        <w:tabs>
          <w:tab w:val="right" w:pos="8498"/>
        </w:tabs>
        <w:spacing w:after="0"/>
        <w:rPr>
          <w:rFonts w:ascii="Arial" w:hAnsi="Arial" w:cs="Arial"/>
        </w:rPr>
      </w:pPr>
    </w:p>
    <w:p w14:paraId="12CD19F7" w14:textId="6A3AFD3A" w:rsidR="00E87CEF" w:rsidRPr="00E93472" w:rsidRDefault="00E87CEF" w:rsidP="00A86767">
      <w:pPr>
        <w:tabs>
          <w:tab w:val="right" w:pos="8498"/>
        </w:tabs>
        <w:spacing w:after="0"/>
        <w:rPr>
          <w:rFonts w:ascii="Arial" w:hAnsi="Arial" w:cs="Arial"/>
        </w:rPr>
      </w:pPr>
      <w:r w:rsidRPr="00E93472">
        <w:rPr>
          <w:rFonts w:ascii="Arial" w:hAnsi="Arial" w:cs="Arial"/>
        </w:rPr>
        <w:t xml:space="preserve">Practica identificando algunas </w:t>
      </w:r>
      <w:r w:rsidRPr="00E93472">
        <w:rPr>
          <w:rFonts w:ascii="Arial" w:hAnsi="Arial" w:cs="Arial"/>
          <w:b/>
        </w:rPr>
        <w:t>fracciones</w:t>
      </w:r>
      <w:r w:rsidRPr="00E93472">
        <w:rPr>
          <w:rFonts w:ascii="Arial" w:hAnsi="Arial" w:cs="Arial"/>
        </w:rPr>
        <w:t xml:space="preserve"> a partir de su </w:t>
      </w:r>
      <w:r w:rsidRPr="00E93472">
        <w:rPr>
          <w:rFonts w:ascii="Arial" w:hAnsi="Arial" w:cs="Arial"/>
          <w:b/>
        </w:rPr>
        <w:t>representación</w:t>
      </w:r>
      <w:r w:rsidRPr="00E93472">
        <w:rPr>
          <w:rFonts w:ascii="Arial" w:hAnsi="Arial" w:cs="Arial"/>
        </w:rPr>
        <w:t xml:space="preserve"> </w:t>
      </w:r>
      <w:r w:rsidRPr="00E93472">
        <w:rPr>
          <w:rFonts w:ascii="Arial" w:hAnsi="Arial" w:cs="Arial"/>
          <w:b/>
        </w:rPr>
        <w:t>gráfica</w:t>
      </w:r>
      <w:r w:rsidRPr="00E93472">
        <w:rPr>
          <w:rFonts w:ascii="Arial" w:hAnsi="Arial" w:cs="Arial"/>
        </w:rPr>
        <w:t xml:space="preserve">. </w:t>
      </w:r>
    </w:p>
    <w:p w14:paraId="0FA353A0" w14:textId="77777777" w:rsidR="00E87CEF" w:rsidRPr="00E93472" w:rsidRDefault="00E87CEF" w:rsidP="00A86767">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75"/>
        <w:gridCol w:w="6353"/>
      </w:tblGrid>
      <w:tr w:rsidR="00E87CEF" w:rsidRPr="00E93472" w14:paraId="20737BCD" w14:textId="77777777" w:rsidTr="00B724C6">
        <w:tc>
          <w:tcPr>
            <w:tcW w:w="9054" w:type="dxa"/>
            <w:gridSpan w:val="2"/>
            <w:shd w:val="clear" w:color="auto" w:fill="000000" w:themeFill="text1"/>
          </w:tcPr>
          <w:p w14:paraId="14AF343B" w14:textId="77777777" w:rsidR="00E87CEF" w:rsidRPr="00E93472" w:rsidRDefault="00E87CEF"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E87CEF" w:rsidRPr="00E93472" w14:paraId="34655107" w14:textId="77777777" w:rsidTr="00B724C6">
        <w:tc>
          <w:tcPr>
            <w:tcW w:w="2518" w:type="dxa"/>
          </w:tcPr>
          <w:p w14:paraId="09611C13" w14:textId="77777777" w:rsidR="00E87CEF" w:rsidRPr="00E93472" w:rsidRDefault="00E87CEF" w:rsidP="00B724C6">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6D7ECC02" w14:textId="38F5A348" w:rsidR="00E87CEF" w:rsidRPr="00E93472" w:rsidRDefault="00452DF8" w:rsidP="00452DF8">
            <w:pPr>
              <w:rPr>
                <w:rFonts w:ascii="Arial" w:hAnsi="Arial" w:cs="Arial"/>
                <w:b/>
                <w:color w:val="000000"/>
                <w:sz w:val="24"/>
                <w:szCs w:val="24"/>
              </w:rPr>
            </w:pPr>
            <w:r w:rsidRPr="00E93472">
              <w:rPr>
                <w:rFonts w:ascii="Arial" w:hAnsi="Arial" w:cs="Arial"/>
                <w:color w:val="000000"/>
                <w:sz w:val="24"/>
                <w:szCs w:val="24"/>
              </w:rPr>
              <w:t>MA</w:t>
            </w:r>
            <w:r w:rsidR="00E87CEF" w:rsidRPr="00E93472">
              <w:rPr>
                <w:rFonts w:ascii="Arial" w:hAnsi="Arial" w:cs="Arial"/>
                <w:color w:val="000000"/>
                <w:sz w:val="24"/>
                <w:szCs w:val="24"/>
              </w:rPr>
              <w:t>_</w:t>
            </w:r>
            <w:r w:rsidRPr="00E93472">
              <w:rPr>
                <w:rFonts w:ascii="Arial" w:hAnsi="Arial" w:cs="Arial"/>
                <w:color w:val="000000"/>
                <w:sz w:val="24"/>
                <w:szCs w:val="24"/>
              </w:rPr>
              <w:t>04</w:t>
            </w:r>
            <w:r w:rsidR="00E87CEF" w:rsidRPr="00E93472">
              <w:rPr>
                <w:rFonts w:ascii="Arial" w:hAnsi="Arial" w:cs="Arial"/>
                <w:color w:val="000000"/>
                <w:sz w:val="24"/>
                <w:szCs w:val="24"/>
              </w:rPr>
              <w:t>_0</w:t>
            </w:r>
            <w:r w:rsidRPr="00E93472">
              <w:rPr>
                <w:rFonts w:ascii="Arial" w:hAnsi="Arial" w:cs="Arial"/>
                <w:color w:val="000000"/>
                <w:sz w:val="24"/>
                <w:szCs w:val="24"/>
              </w:rPr>
              <w:t>4</w:t>
            </w:r>
            <w:r w:rsidR="00E87CEF" w:rsidRPr="00E93472">
              <w:rPr>
                <w:rFonts w:ascii="Arial" w:hAnsi="Arial" w:cs="Arial"/>
                <w:color w:val="000000"/>
                <w:sz w:val="24"/>
                <w:szCs w:val="24"/>
              </w:rPr>
              <w:t>_REC</w:t>
            </w:r>
            <w:r w:rsidRPr="00E93472">
              <w:rPr>
                <w:rFonts w:ascii="Arial" w:hAnsi="Arial" w:cs="Arial"/>
                <w:color w:val="000000"/>
                <w:sz w:val="24"/>
                <w:szCs w:val="24"/>
              </w:rPr>
              <w:t>30</w:t>
            </w:r>
          </w:p>
        </w:tc>
      </w:tr>
      <w:tr w:rsidR="00E87CEF" w:rsidRPr="00E93472" w14:paraId="1E344792" w14:textId="77777777" w:rsidTr="00B724C6">
        <w:tc>
          <w:tcPr>
            <w:tcW w:w="2518" w:type="dxa"/>
          </w:tcPr>
          <w:p w14:paraId="2DE24D64" w14:textId="77777777" w:rsidR="00E87CEF" w:rsidRPr="00E93472" w:rsidRDefault="00E87CEF" w:rsidP="00B724C6">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5DBFB29E" w14:textId="1C120B2B" w:rsidR="00E87CEF" w:rsidRPr="00E93472" w:rsidRDefault="00452DF8" w:rsidP="00E92877">
            <w:pPr>
              <w:rPr>
                <w:rFonts w:ascii="Arial" w:hAnsi="Arial" w:cs="Arial"/>
                <w:color w:val="000000"/>
                <w:sz w:val="24"/>
                <w:szCs w:val="24"/>
              </w:rPr>
            </w:pPr>
            <w:r w:rsidRPr="00E93472">
              <w:rPr>
                <w:rFonts w:ascii="Arial" w:hAnsi="Arial" w:cs="Arial"/>
                <w:color w:val="000000"/>
                <w:sz w:val="24"/>
                <w:szCs w:val="24"/>
              </w:rPr>
              <w:t>5°ESO/Matemáticas/L</w:t>
            </w:r>
            <w:r w:rsidR="00E92877" w:rsidRPr="00E93472">
              <w:rPr>
                <w:rFonts w:ascii="Arial" w:hAnsi="Arial" w:cs="Arial"/>
                <w:color w:val="000000"/>
                <w:sz w:val="24"/>
                <w:szCs w:val="24"/>
              </w:rPr>
              <w:t>as fracciones</w:t>
            </w:r>
            <w:r w:rsidRPr="00E93472">
              <w:rPr>
                <w:rFonts w:ascii="Arial" w:hAnsi="Arial" w:cs="Arial"/>
                <w:color w:val="000000"/>
                <w:sz w:val="24"/>
                <w:szCs w:val="24"/>
              </w:rPr>
              <w:t>/1.</w:t>
            </w:r>
            <w:r w:rsidR="00E92877" w:rsidRPr="00E93472">
              <w:rPr>
                <w:rFonts w:ascii="Arial" w:hAnsi="Arial" w:cs="Arial"/>
                <w:color w:val="000000"/>
                <w:sz w:val="24"/>
                <w:szCs w:val="24"/>
              </w:rPr>
              <w:t>2 Los términos de una fracción/</w:t>
            </w:r>
            <w:r w:rsidRPr="00E93472">
              <w:rPr>
                <w:rFonts w:ascii="Arial" w:hAnsi="Arial" w:cs="Arial"/>
                <w:color w:val="000000"/>
                <w:sz w:val="24"/>
                <w:szCs w:val="24"/>
              </w:rPr>
              <w:t>Pr</w:t>
            </w:r>
            <w:r w:rsidR="00E92877" w:rsidRPr="00E93472">
              <w:rPr>
                <w:rFonts w:ascii="Arial" w:hAnsi="Arial" w:cs="Arial"/>
                <w:color w:val="000000"/>
                <w:sz w:val="24"/>
                <w:szCs w:val="24"/>
              </w:rPr>
              <w:t>actica:</w:t>
            </w:r>
            <w:r w:rsidR="003267E0" w:rsidRPr="00E93472">
              <w:rPr>
                <w:rFonts w:ascii="Arial" w:hAnsi="Arial" w:cs="Arial"/>
                <w:color w:val="000000"/>
                <w:sz w:val="24"/>
                <w:szCs w:val="24"/>
              </w:rPr>
              <w:t xml:space="preserve"> </w:t>
            </w:r>
            <w:r w:rsidR="00E92877" w:rsidRPr="00E93472">
              <w:rPr>
                <w:rFonts w:ascii="Arial" w:hAnsi="Arial" w:cs="Arial"/>
                <w:color w:val="000000"/>
                <w:sz w:val="24"/>
                <w:szCs w:val="24"/>
              </w:rPr>
              <w:t>Descubre las fracciones</w:t>
            </w:r>
            <w:r w:rsidRPr="00E93472">
              <w:rPr>
                <w:rFonts w:ascii="Arial" w:hAnsi="Arial" w:cs="Arial"/>
                <w:color w:val="000000"/>
                <w:sz w:val="24"/>
                <w:szCs w:val="24"/>
              </w:rPr>
              <w:t>.</w:t>
            </w:r>
          </w:p>
        </w:tc>
      </w:tr>
      <w:tr w:rsidR="00E87CEF" w:rsidRPr="00E93472" w14:paraId="7BC63636" w14:textId="77777777" w:rsidTr="00B724C6">
        <w:tc>
          <w:tcPr>
            <w:tcW w:w="2518" w:type="dxa"/>
          </w:tcPr>
          <w:p w14:paraId="56AA5C4B" w14:textId="77777777" w:rsidR="00E87CEF" w:rsidRPr="00E93472" w:rsidRDefault="00E87CEF" w:rsidP="00B724C6">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60A3822F" w14:textId="2B76828D" w:rsidR="00E87CEF" w:rsidRPr="00E93472" w:rsidRDefault="00FE538E" w:rsidP="00B724C6">
            <w:pPr>
              <w:rPr>
                <w:rFonts w:ascii="Arial" w:hAnsi="Arial" w:cs="Arial"/>
                <w:color w:val="000000"/>
                <w:sz w:val="24"/>
                <w:szCs w:val="24"/>
              </w:rPr>
            </w:pPr>
            <w:r w:rsidRPr="00E93472">
              <w:rPr>
                <w:rFonts w:ascii="Arial" w:hAnsi="Arial" w:cs="Arial"/>
                <w:color w:val="000000"/>
                <w:sz w:val="24"/>
                <w:szCs w:val="24"/>
              </w:rPr>
              <w:t xml:space="preserve">Sin cambios. </w:t>
            </w:r>
          </w:p>
        </w:tc>
      </w:tr>
      <w:tr w:rsidR="00E87CEF" w:rsidRPr="00E93472" w14:paraId="7DC8F52C" w14:textId="77777777" w:rsidTr="00B724C6">
        <w:tc>
          <w:tcPr>
            <w:tcW w:w="2518" w:type="dxa"/>
          </w:tcPr>
          <w:p w14:paraId="7E1AC075" w14:textId="77777777" w:rsidR="00E87CEF" w:rsidRPr="00E93472" w:rsidRDefault="00E87CEF" w:rsidP="00B724C6">
            <w:pPr>
              <w:rPr>
                <w:rFonts w:ascii="Arial" w:hAnsi="Arial" w:cs="Arial"/>
                <w:b/>
                <w:color w:val="000000"/>
                <w:sz w:val="24"/>
                <w:szCs w:val="24"/>
              </w:rPr>
            </w:pPr>
            <w:r w:rsidRPr="00E93472">
              <w:rPr>
                <w:rFonts w:ascii="Arial" w:hAnsi="Arial" w:cs="Arial"/>
                <w:b/>
                <w:color w:val="000000"/>
                <w:sz w:val="24"/>
                <w:szCs w:val="24"/>
              </w:rPr>
              <w:t>Título</w:t>
            </w:r>
          </w:p>
        </w:tc>
        <w:tc>
          <w:tcPr>
            <w:tcW w:w="6536" w:type="dxa"/>
          </w:tcPr>
          <w:p w14:paraId="635638AB" w14:textId="56D55493" w:rsidR="00E87CEF" w:rsidRPr="00E93472" w:rsidRDefault="00FE538E" w:rsidP="00B724C6">
            <w:pPr>
              <w:rPr>
                <w:rFonts w:ascii="Arial" w:hAnsi="Arial" w:cs="Arial"/>
                <w:color w:val="000000"/>
                <w:sz w:val="24"/>
                <w:szCs w:val="24"/>
              </w:rPr>
            </w:pPr>
            <w:r w:rsidRPr="00E93472">
              <w:rPr>
                <w:rFonts w:ascii="Arial" w:hAnsi="Arial" w:cs="Arial"/>
                <w:color w:val="000000"/>
                <w:sz w:val="24"/>
                <w:szCs w:val="24"/>
              </w:rPr>
              <w:t>Identificar la representación gráfica de una fracción</w:t>
            </w:r>
          </w:p>
        </w:tc>
      </w:tr>
      <w:tr w:rsidR="00E87CEF" w:rsidRPr="00E93472" w14:paraId="52FEC4B4" w14:textId="77777777" w:rsidTr="00B724C6">
        <w:tc>
          <w:tcPr>
            <w:tcW w:w="2518" w:type="dxa"/>
          </w:tcPr>
          <w:p w14:paraId="21729F42" w14:textId="77777777" w:rsidR="00E87CEF" w:rsidRPr="00E93472" w:rsidRDefault="00E87CEF" w:rsidP="00B724C6">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45546DA2" w14:textId="4194D1B9" w:rsidR="00E87CEF" w:rsidRPr="00E93472" w:rsidRDefault="00FE538E" w:rsidP="00B724C6">
            <w:pPr>
              <w:rPr>
                <w:rFonts w:ascii="Arial" w:hAnsi="Arial" w:cs="Arial"/>
                <w:color w:val="000000"/>
                <w:sz w:val="24"/>
                <w:szCs w:val="24"/>
              </w:rPr>
            </w:pPr>
            <w:r w:rsidRPr="00E93472">
              <w:rPr>
                <w:rFonts w:ascii="Arial" w:hAnsi="Arial" w:cs="Arial"/>
                <w:color w:val="000000"/>
                <w:sz w:val="24"/>
                <w:szCs w:val="24"/>
              </w:rPr>
              <w:t xml:space="preserve">Actividad para identificar la fracción que representa el área coloreada de una figura. </w:t>
            </w:r>
          </w:p>
        </w:tc>
      </w:tr>
    </w:tbl>
    <w:p w14:paraId="4D30ED1D" w14:textId="77777777" w:rsidR="00463D03" w:rsidRPr="00E93472" w:rsidRDefault="00463D03" w:rsidP="00A86767">
      <w:pPr>
        <w:tabs>
          <w:tab w:val="right" w:pos="8498"/>
        </w:tabs>
        <w:spacing w:after="0"/>
        <w:rPr>
          <w:rFonts w:ascii="Arial" w:hAnsi="Arial" w:cs="Arial"/>
          <w:lang w:val="es-CO"/>
        </w:rPr>
      </w:pPr>
    </w:p>
    <w:p w14:paraId="54821151" w14:textId="3E492825" w:rsidR="007A6C1C" w:rsidRPr="00E93472" w:rsidRDefault="007A6C1C" w:rsidP="007A6C1C">
      <w:pPr>
        <w:rPr>
          <w:rFonts w:ascii="Arial" w:hAnsi="Arial" w:cs="Arial"/>
        </w:rPr>
      </w:pPr>
      <w:r w:rsidRPr="00E93472">
        <w:rPr>
          <w:rFonts w:ascii="Arial" w:hAnsi="Arial" w:cs="Arial"/>
        </w:rPr>
        <w:t xml:space="preserve">Los </w:t>
      </w:r>
      <w:r w:rsidRPr="00E93472">
        <w:rPr>
          <w:rFonts w:ascii="Arial" w:hAnsi="Arial" w:cs="Arial"/>
          <w:b/>
        </w:rPr>
        <w:t>números fraccionarios</w:t>
      </w:r>
      <w:r w:rsidRPr="00E93472">
        <w:rPr>
          <w:rFonts w:ascii="Arial" w:hAnsi="Arial" w:cs="Arial"/>
        </w:rPr>
        <w:t xml:space="preserve"> representan cantidades que son la parte de un total, sin embargo, también representan la parte del total que queda cuando hemos tomado una parte de él. Observa en el siguiente recurso cómo se expresa la </w:t>
      </w:r>
      <w:r w:rsidRPr="00E93472">
        <w:rPr>
          <w:rFonts w:ascii="Arial" w:hAnsi="Arial" w:cs="Arial"/>
          <w:b/>
        </w:rPr>
        <w:t>fracción</w:t>
      </w:r>
      <w:r w:rsidRPr="00E93472">
        <w:rPr>
          <w:rFonts w:ascii="Arial" w:hAnsi="Arial" w:cs="Arial"/>
        </w:rPr>
        <w:t xml:space="preserve"> que completa la unidad o total. </w:t>
      </w:r>
    </w:p>
    <w:tbl>
      <w:tblPr>
        <w:tblStyle w:val="Tablaconcuadrcula"/>
        <w:tblW w:w="0" w:type="auto"/>
        <w:tblLook w:val="04A0" w:firstRow="1" w:lastRow="0" w:firstColumn="1" w:lastColumn="0" w:noHBand="0" w:noVBand="1"/>
      </w:tblPr>
      <w:tblGrid>
        <w:gridCol w:w="2472"/>
        <w:gridCol w:w="6356"/>
      </w:tblGrid>
      <w:tr w:rsidR="007A6C1C" w:rsidRPr="00E93472" w14:paraId="00EF928F" w14:textId="77777777" w:rsidTr="00B724C6">
        <w:tc>
          <w:tcPr>
            <w:tcW w:w="9054" w:type="dxa"/>
            <w:gridSpan w:val="2"/>
            <w:shd w:val="clear" w:color="auto" w:fill="000000" w:themeFill="text1"/>
          </w:tcPr>
          <w:p w14:paraId="32805953" w14:textId="77777777" w:rsidR="007A6C1C" w:rsidRPr="00E93472" w:rsidRDefault="007A6C1C"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Profundiza: recurso aprovechado</w:t>
            </w:r>
          </w:p>
        </w:tc>
      </w:tr>
      <w:tr w:rsidR="007A6C1C" w:rsidRPr="00E93472" w14:paraId="5EEFD066" w14:textId="77777777" w:rsidTr="00B724C6">
        <w:tc>
          <w:tcPr>
            <w:tcW w:w="2518" w:type="dxa"/>
          </w:tcPr>
          <w:p w14:paraId="01D61D6B" w14:textId="77777777" w:rsidR="007A6C1C" w:rsidRPr="00E93472" w:rsidRDefault="007A6C1C" w:rsidP="00B724C6">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0E333E75" w14:textId="5F0F64F5" w:rsidR="007A6C1C" w:rsidRPr="00E93472" w:rsidRDefault="00734D7A" w:rsidP="00734D7A">
            <w:pPr>
              <w:rPr>
                <w:rFonts w:ascii="Arial" w:hAnsi="Arial" w:cs="Arial"/>
                <w:b/>
                <w:color w:val="000000"/>
                <w:sz w:val="24"/>
                <w:szCs w:val="24"/>
              </w:rPr>
            </w:pPr>
            <w:r w:rsidRPr="00E93472">
              <w:rPr>
                <w:rFonts w:ascii="Arial" w:hAnsi="Arial" w:cs="Arial"/>
                <w:color w:val="000000"/>
                <w:sz w:val="24"/>
                <w:szCs w:val="24"/>
              </w:rPr>
              <w:t>MA</w:t>
            </w:r>
            <w:r w:rsidR="007A6C1C" w:rsidRPr="00E93472">
              <w:rPr>
                <w:rFonts w:ascii="Arial" w:hAnsi="Arial" w:cs="Arial"/>
                <w:color w:val="000000"/>
                <w:sz w:val="24"/>
                <w:szCs w:val="24"/>
              </w:rPr>
              <w:t>_</w:t>
            </w:r>
            <w:r w:rsidRPr="00E93472">
              <w:rPr>
                <w:rFonts w:ascii="Arial" w:hAnsi="Arial" w:cs="Arial"/>
                <w:color w:val="000000"/>
                <w:sz w:val="24"/>
                <w:szCs w:val="24"/>
              </w:rPr>
              <w:t>04</w:t>
            </w:r>
            <w:r w:rsidR="007A6C1C" w:rsidRPr="00E93472">
              <w:rPr>
                <w:rFonts w:ascii="Arial" w:hAnsi="Arial" w:cs="Arial"/>
                <w:color w:val="000000"/>
                <w:sz w:val="24"/>
                <w:szCs w:val="24"/>
              </w:rPr>
              <w:t>_0</w:t>
            </w:r>
            <w:r w:rsidRPr="00E93472">
              <w:rPr>
                <w:rFonts w:ascii="Arial" w:hAnsi="Arial" w:cs="Arial"/>
                <w:color w:val="000000"/>
                <w:sz w:val="24"/>
                <w:szCs w:val="24"/>
              </w:rPr>
              <w:t>4_REC40</w:t>
            </w:r>
          </w:p>
        </w:tc>
      </w:tr>
      <w:tr w:rsidR="007A6C1C" w:rsidRPr="00E93472" w14:paraId="22BBE00A" w14:textId="77777777" w:rsidTr="00B724C6">
        <w:tc>
          <w:tcPr>
            <w:tcW w:w="2518" w:type="dxa"/>
          </w:tcPr>
          <w:p w14:paraId="311ACBF5" w14:textId="77777777" w:rsidR="007A6C1C" w:rsidRPr="00E93472" w:rsidRDefault="007A6C1C" w:rsidP="00B724C6">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6C0F51A4" w14:textId="7880A536" w:rsidR="007A6C1C" w:rsidRPr="00E93472" w:rsidRDefault="003267E0" w:rsidP="003267E0">
            <w:pPr>
              <w:rPr>
                <w:rFonts w:ascii="Arial" w:hAnsi="Arial" w:cs="Arial"/>
                <w:color w:val="000000"/>
                <w:sz w:val="24"/>
                <w:szCs w:val="24"/>
              </w:rPr>
            </w:pPr>
            <w:r w:rsidRPr="00E93472">
              <w:rPr>
                <w:rFonts w:ascii="Arial" w:hAnsi="Arial" w:cs="Arial"/>
                <w:color w:val="000000"/>
                <w:sz w:val="24"/>
                <w:szCs w:val="24"/>
              </w:rPr>
              <w:t>5°ESO/Matemáticas/Las fracciones/1.5 La representación gráfica de fracciones/Profundiza: Completa la unidad</w:t>
            </w:r>
          </w:p>
        </w:tc>
      </w:tr>
      <w:tr w:rsidR="007A6C1C" w:rsidRPr="00E93472" w14:paraId="480896E6" w14:textId="77777777" w:rsidTr="00B724C6">
        <w:tc>
          <w:tcPr>
            <w:tcW w:w="2518" w:type="dxa"/>
          </w:tcPr>
          <w:p w14:paraId="1C8EA2D9" w14:textId="77777777" w:rsidR="007A6C1C" w:rsidRPr="00E93472" w:rsidRDefault="007A6C1C" w:rsidP="00B724C6">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0675308C" w14:textId="77777777" w:rsidR="004E1A3F" w:rsidRPr="00E93472" w:rsidRDefault="004E1A3F" w:rsidP="004E1A3F">
            <w:pPr>
              <w:rPr>
                <w:rFonts w:ascii="Arial" w:hAnsi="Arial" w:cs="Arial"/>
                <w:color w:val="000000"/>
                <w:sz w:val="24"/>
                <w:szCs w:val="24"/>
                <w:u w:val="single"/>
              </w:rPr>
            </w:pPr>
            <w:r w:rsidRPr="00E93472">
              <w:rPr>
                <w:rFonts w:ascii="Arial" w:hAnsi="Arial" w:cs="Arial"/>
                <w:color w:val="000000"/>
                <w:sz w:val="24"/>
                <w:szCs w:val="24"/>
                <w:u w:val="single"/>
              </w:rPr>
              <w:t>Ficha del docente</w:t>
            </w:r>
          </w:p>
          <w:p w14:paraId="5DE44C2B" w14:textId="43E0EF9A" w:rsidR="004E1A3F" w:rsidRPr="00E93472" w:rsidRDefault="00E5077C" w:rsidP="004E1A3F">
            <w:pPr>
              <w:pStyle w:val="cabecera1"/>
              <w:shd w:val="clear" w:color="auto" w:fill="FFFFFF"/>
              <w:spacing w:before="0" w:beforeAutospacing="0" w:after="0" w:afterAutospacing="0"/>
              <w:rPr>
                <w:rFonts w:ascii="Arial" w:hAnsi="Arial" w:cs="Arial"/>
                <w:b/>
                <w:bCs/>
                <w:sz w:val="24"/>
                <w:szCs w:val="24"/>
              </w:rPr>
            </w:pPr>
            <w:r w:rsidRPr="00E93472">
              <w:rPr>
                <w:rFonts w:ascii="Arial" w:hAnsi="Arial" w:cs="Arial"/>
                <w:b/>
                <w:bCs/>
                <w:sz w:val="24"/>
                <w:szCs w:val="24"/>
              </w:rPr>
              <w:t>O</w:t>
            </w:r>
            <w:r w:rsidR="004E1A3F" w:rsidRPr="00E93472">
              <w:rPr>
                <w:rFonts w:ascii="Arial" w:hAnsi="Arial" w:cs="Arial"/>
                <w:b/>
                <w:bCs/>
                <w:sz w:val="24"/>
                <w:szCs w:val="24"/>
              </w:rPr>
              <w:t>bjetivo</w:t>
            </w:r>
          </w:p>
          <w:p w14:paraId="4AE2BA65" w14:textId="1B041B77" w:rsidR="004E1A3F" w:rsidRPr="00E93472" w:rsidRDefault="004E1A3F" w:rsidP="004E1A3F">
            <w:pPr>
              <w:pStyle w:val="cabecera1"/>
              <w:shd w:val="clear" w:color="auto" w:fill="FFFFFF"/>
              <w:spacing w:before="0" w:beforeAutospacing="0" w:after="0" w:afterAutospacing="0"/>
              <w:rPr>
                <w:rFonts w:ascii="Arial" w:hAnsi="Arial" w:cs="Arial"/>
                <w:bCs/>
                <w:sz w:val="24"/>
                <w:szCs w:val="24"/>
              </w:rPr>
            </w:pPr>
            <w:r w:rsidRPr="00E93472">
              <w:rPr>
                <w:rFonts w:ascii="Arial" w:hAnsi="Arial" w:cs="Arial"/>
                <w:bCs/>
                <w:sz w:val="24"/>
                <w:szCs w:val="24"/>
              </w:rPr>
              <w:t>Este recurso propone identificar las fracciones que juntas, forman un todo igual a la unidad. El objetivo es introducir el concepto de la unidad como un todo.</w:t>
            </w:r>
          </w:p>
          <w:p w14:paraId="62C117C9" w14:textId="77777777" w:rsidR="00E5077C" w:rsidRPr="00E93472" w:rsidRDefault="00E5077C" w:rsidP="004E1A3F">
            <w:pPr>
              <w:pStyle w:val="Normal3"/>
              <w:shd w:val="clear" w:color="auto" w:fill="FFFFFF"/>
              <w:spacing w:before="0" w:beforeAutospacing="0" w:after="0" w:afterAutospacing="0" w:line="270" w:lineRule="atLeast"/>
              <w:rPr>
                <w:rFonts w:ascii="Arial" w:hAnsi="Arial" w:cs="Arial"/>
                <w:sz w:val="24"/>
                <w:szCs w:val="24"/>
              </w:rPr>
            </w:pPr>
          </w:p>
          <w:p w14:paraId="1200FDF6" w14:textId="795FD644" w:rsidR="004E1A3F" w:rsidRPr="00E93472" w:rsidRDefault="004E1A3F" w:rsidP="004E1A3F">
            <w:pPr>
              <w:pStyle w:val="Normal3"/>
              <w:shd w:val="clear" w:color="auto" w:fill="FFFFFF"/>
              <w:spacing w:before="0" w:beforeAutospacing="0" w:after="0" w:afterAutospacing="0" w:line="270" w:lineRule="atLeast"/>
              <w:rPr>
                <w:rFonts w:ascii="Arial" w:hAnsi="Arial" w:cs="Arial"/>
                <w:b/>
                <w:sz w:val="24"/>
                <w:szCs w:val="24"/>
              </w:rPr>
            </w:pPr>
            <w:r w:rsidRPr="00E93472">
              <w:rPr>
                <w:rFonts w:ascii="Arial" w:hAnsi="Arial" w:cs="Arial"/>
                <w:b/>
                <w:sz w:val="24"/>
                <w:szCs w:val="24"/>
              </w:rPr>
              <w:t>Antes de la presentación</w:t>
            </w:r>
          </w:p>
          <w:p w14:paraId="76AE35B1" w14:textId="324824F1" w:rsidR="004E1A3F" w:rsidRPr="00E93472" w:rsidRDefault="0055290D" w:rsidP="004E1A3F">
            <w:pPr>
              <w:pStyle w:val="Normal3"/>
              <w:shd w:val="clear" w:color="auto" w:fill="FFFFFF"/>
              <w:spacing w:before="0" w:beforeAutospacing="0" w:after="0" w:afterAutospacing="0" w:line="270" w:lineRule="atLeast"/>
              <w:rPr>
                <w:rFonts w:ascii="Arial" w:hAnsi="Arial" w:cs="Arial"/>
                <w:sz w:val="24"/>
                <w:szCs w:val="24"/>
              </w:rPr>
            </w:pPr>
            <w:r w:rsidRPr="00E93472">
              <w:rPr>
                <w:rFonts w:ascii="Arial" w:hAnsi="Arial" w:cs="Arial"/>
                <w:sz w:val="24"/>
                <w:szCs w:val="24"/>
              </w:rPr>
              <w:t>Es importante permitir que los estudiantes representen gráficamente varias fracciones</w:t>
            </w:r>
            <w:ins w:id="9" w:author="Johana Montejo Rozo" w:date="2015-05-03T14:17:00Z">
              <w:r w:rsidR="00A8151A">
                <w:rPr>
                  <w:rFonts w:ascii="Arial" w:hAnsi="Arial" w:cs="Arial"/>
                  <w:sz w:val="24"/>
                  <w:szCs w:val="24"/>
                </w:rPr>
                <w:t>,</w:t>
              </w:r>
            </w:ins>
            <w:r w:rsidRPr="00E93472">
              <w:rPr>
                <w:rFonts w:ascii="Arial" w:hAnsi="Arial" w:cs="Arial"/>
                <w:sz w:val="24"/>
                <w:szCs w:val="24"/>
              </w:rPr>
              <w:t xml:space="preserve"> con el objetivo de que tengan comprendido el concepto de representación gráfica de una fracción. </w:t>
            </w:r>
          </w:p>
          <w:p w14:paraId="144EBD77" w14:textId="17BD7FA0" w:rsidR="004E1A3F" w:rsidRPr="00E93472" w:rsidRDefault="007A16E3" w:rsidP="007A16E3">
            <w:pPr>
              <w:pStyle w:val="cabecera2"/>
              <w:shd w:val="clear" w:color="auto" w:fill="FFFFFF"/>
              <w:spacing w:before="0" w:beforeAutospacing="0" w:after="0" w:afterAutospacing="0"/>
              <w:rPr>
                <w:rFonts w:ascii="Arial" w:hAnsi="Arial" w:cs="Arial"/>
                <w:b/>
                <w:sz w:val="24"/>
                <w:szCs w:val="24"/>
              </w:rPr>
            </w:pPr>
            <w:r w:rsidRPr="00E93472">
              <w:rPr>
                <w:rFonts w:ascii="Arial" w:hAnsi="Arial" w:cs="Arial"/>
                <w:b/>
                <w:sz w:val="24"/>
                <w:szCs w:val="24"/>
              </w:rPr>
              <w:lastRenderedPageBreak/>
              <w:t>D</w:t>
            </w:r>
            <w:r w:rsidR="004E1A3F" w:rsidRPr="00E93472">
              <w:rPr>
                <w:rFonts w:ascii="Arial" w:hAnsi="Arial" w:cs="Arial"/>
                <w:b/>
                <w:sz w:val="24"/>
                <w:szCs w:val="24"/>
              </w:rPr>
              <w:t>urante la presentación</w:t>
            </w:r>
          </w:p>
          <w:p w14:paraId="5BD5E548" w14:textId="093186A3" w:rsidR="007A16E3" w:rsidRPr="00E93472" w:rsidRDefault="000820FC" w:rsidP="007A16E3">
            <w:pPr>
              <w:pStyle w:val="cabecera2"/>
              <w:shd w:val="clear" w:color="auto" w:fill="FFFFFF"/>
              <w:spacing w:before="0" w:beforeAutospacing="0" w:after="0" w:afterAutospacing="0"/>
              <w:rPr>
                <w:rFonts w:ascii="Arial" w:hAnsi="Arial" w:cs="Arial"/>
                <w:sz w:val="24"/>
                <w:szCs w:val="24"/>
              </w:rPr>
            </w:pPr>
            <w:r w:rsidRPr="00E93472">
              <w:rPr>
                <w:rFonts w:ascii="Arial" w:hAnsi="Arial" w:cs="Arial"/>
                <w:sz w:val="24"/>
                <w:szCs w:val="24"/>
              </w:rPr>
              <w:t>Se recomienda desarrollar el recorrido del recurso interactivo junto con los estudiantes, de tal forma que se vayan respondiendo las preguntas que en él se plantean</w:t>
            </w:r>
            <w:r w:rsidR="00312281" w:rsidRPr="00E93472">
              <w:rPr>
                <w:rFonts w:ascii="Arial" w:hAnsi="Arial" w:cs="Arial"/>
                <w:sz w:val="24"/>
                <w:szCs w:val="24"/>
              </w:rPr>
              <w:t xml:space="preserve"> con la participación de todos</w:t>
            </w:r>
            <w:r w:rsidRPr="00E93472">
              <w:rPr>
                <w:rFonts w:ascii="Arial" w:hAnsi="Arial" w:cs="Arial"/>
                <w:sz w:val="24"/>
                <w:szCs w:val="24"/>
              </w:rPr>
              <w:t xml:space="preserve">. </w:t>
            </w:r>
          </w:p>
          <w:p w14:paraId="4C06C04E" w14:textId="77777777" w:rsidR="00312281" w:rsidRPr="00E93472" w:rsidRDefault="00312281" w:rsidP="007A16E3">
            <w:pPr>
              <w:pStyle w:val="cabecera2"/>
              <w:shd w:val="clear" w:color="auto" w:fill="FFFFFF"/>
              <w:spacing w:before="0" w:beforeAutospacing="0" w:after="0" w:afterAutospacing="0"/>
              <w:rPr>
                <w:rFonts w:ascii="Arial" w:hAnsi="Arial" w:cs="Arial"/>
                <w:sz w:val="24"/>
                <w:szCs w:val="24"/>
              </w:rPr>
            </w:pPr>
          </w:p>
          <w:p w14:paraId="3A0C46CE" w14:textId="42ABFDD3" w:rsidR="00312281" w:rsidRPr="00E93472" w:rsidRDefault="00312281" w:rsidP="007A16E3">
            <w:pPr>
              <w:pStyle w:val="cabecera2"/>
              <w:shd w:val="clear" w:color="auto" w:fill="FFFFFF"/>
              <w:spacing w:before="0" w:beforeAutospacing="0" w:after="0" w:afterAutospacing="0"/>
              <w:rPr>
                <w:rFonts w:ascii="Arial" w:hAnsi="Arial" w:cs="Arial"/>
                <w:sz w:val="24"/>
                <w:szCs w:val="24"/>
              </w:rPr>
            </w:pPr>
            <w:r w:rsidRPr="00E93472">
              <w:rPr>
                <w:rFonts w:ascii="Arial" w:hAnsi="Arial" w:cs="Arial"/>
                <w:sz w:val="24"/>
                <w:szCs w:val="24"/>
              </w:rPr>
              <w:t xml:space="preserve">Permita que los estudiantes socialicen diferentes puntos de vista o respuestas con el objetivo de intercambiar conocimientos, eliminar dudas que existan y argumentar sus ideas basándose en justificaciones matemáticas y lógicas. </w:t>
            </w:r>
          </w:p>
          <w:p w14:paraId="165FE0AF" w14:textId="77777777" w:rsidR="004E1A3F" w:rsidRPr="00E93472" w:rsidRDefault="004E1A3F" w:rsidP="004E1A3F">
            <w:pPr>
              <w:pStyle w:val="cabecera2"/>
              <w:shd w:val="clear" w:color="auto" w:fill="FFFFFF"/>
              <w:spacing w:before="375" w:beforeAutospacing="0" w:after="0" w:afterAutospacing="0"/>
              <w:rPr>
                <w:rFonts w:ascii="Arial" w:hAnsi="Arial" w:cs="Arial"/>
                <w:b/>
                <w:sz w:val="24"/>
                <w:szCs w:val="24"/>
              </w:rPr>
            </w:pPr>
            <w:r w:rsidRPr="00E93472">
              <w:rPr>
                <w:rFonts w:ascii="Arial" w:hAnsi="Arial" w:cs="Arial"/>
                <w:b/>
                <w:sz w:val="24"/>
                <w:szCs w:val="24"/>
              </w:rPr>
              <w:t>Después de la presentación</w:t>
            </w:r>
          </w:p>
          <w:p w14:paraId="4733537B" w14:textId="3857ED93" w:rsidR="00E5077C" w:rsidRPr="00E93472" w:rsidRDefault="00E5077C" w:rsidP="00E5077C">
            <w:pPr>
              <w:rPr>
                <w:rFonts w:ascii="Arial" w:hAnsi="Arial" w:cs="Arial"/>
                <w:color w:val="000000"/>
                <w:sz w:val="24"/>
                <w:szCs w:val="24"/>
                <w:lang w:val="es-CO"/>
              </w:rPr>
            </w:pPr>
            <w:r w:rsidRPr="00E93472">
              <w:rPr>
                <w:rFonts w:ascii="Arial" w:hAnsi="Arial" w:cs="Arial"/>
                <w:color w:val="000000"/>
                <w:sz w:val="24"/>
                <w:szCs w:val="24"/>
                <w:lang w:val="es-CO"/>
              </w:rPr>
              <w:t>Para favorecer la asimilación de los contenidos, se propone utilizar la siguiente propuesta lúdica (juego de memoria):</w:t>
            </w:r>
          </w:p>
          <w:p w14:paraId="2041EE7B" w14:textId="77777777" w:rsidR="00E5077C" w:rsidRPr="00E93472" w:rsidRDefault="00E5077C" w:rsidP="00E5077C">
            <w:pPr>
              <w:rPr>
                <w:rFonts w:ascii="Arial" w:hAnsi="Arial" w:cs="Arial"/>
                <w:color w:val="000000"/>
                <w:sz w:val="24"/>
                <w:szCs w:val="24"/>
                <w:lang w:val="es-CO"/>
              </w:rPr>
            </w:pPr>
          </w:p>
          <w:p w14:paraId="17166EB4" w14:textId="21858421" w:rsidR="00E5077C" w:rsidRPr="00E93472" w:rsidRDefault="00E5077C" w:rsidP="00E5077C">
            <w:pPr>
              <w:rPr>
                <w:rFonts w:ascii="Arial" w:hAnsi="Arial" w:cs="Arial"/>
                <w:color w:val="000000"/>
                <w:sz w:val="24"/>
                <w:szCs w:val="24"/>
                <w:lang w:val="es-CO"/>
              </w:rPr>
            </w:pPr>
            <w:r w:rsidRPr="00E93472">
              <w:rPr>
                <w:rFonts w:ascii="Arial" w:hAnsi="Arial" w:cs="Arial"/>
                <w:color w:val="000000"/>
                <w:sz w:val="24"/>
                <w:szCs w:val="24"/>
                <w:lang w:val="es-CO"/>
              </w:rPr>
              <w:t>1. Se preparan parejas de tarjetas con fracciones que juntas formen una unidad. Agrupar a los estudiantes en pequeños equipos.</w:t>
            </w:r>
          </w:p>
          <w:p w14:paraId="1A2AA694" w14:textId="77777777" w:rsidR="00E5077C" w:rsidRPr="00E93472" w:rsidRDefault="00E5077C" w:rsidP="00E5077C">
            <w:pPr>
              <w:rPr>
                <w:rFonts w:ascii="Arial" w:hAnsi="Arial" w:cs="Arial"/>
                <w:color w:val="000000"/>
                <w:sz w:val="24"/>
                <w:szCs w:val="24"/>
                <w:lang w:val="es-CO"/>
              </w:rPr>
            </w:pPr>
          </w:p>
          <w:p w14:paraId="081B0620" w14:textId="71454545" w:rsidR="004E1A3F" w:rsidRPr="00E93472" w:rsidRDefault="00E5077C" w:rsidP="00E5077C">
            <w:pPr>
              <w:rPr>
                <w:rFonts w:ascii="Arial" w:hAnsi="Arial" w:cs="Arial"/>
                <w:color w:val="000000"/>
                <w:sz w:val="24"/>
                <w:szCs w:val="24"/>
                <w:lang w:val="es-CO"/>
              </w:rPr>
            </w:pPr>
            <w:r w:rsidRPr="00E93472">
              <w:rPr>
                <w:rFonts w:ascii="Arial" w:hAnsi="Arial" w:cs="Arial"/>
                <w:color w:val="000000"/>
                <w:sz w:val="24"/>
                <w:szCs w:val="24"/>
                <w:lang w:val="es-CO"/>
              </w:rPr>
              <w:t>2. Colocar todas las tarjetas boca abajo. El primer equipo da la vuelta a 2 tarjetas. Si ambas forman una pareja de fracciones que completa la unidad, se las llevan y levantan otras dos. Si, por el contrario, las tarjetas que han girado no forman una pareja, las vuelven a dejar en el mismo sitio, boca abajo y pasa el turno al siguiente equipo. Gana el que mayor número de parejas consiga formar</w:t>
            </w:r>
          </w:p>
          <w:p w14:paraId="0D6AA9D1" w14:textId="77777777" w:rsidR="0055290D" w:rsidRPr="00E93472" w:rsidRDefault="0055290D" w:rsidP="004E1A3F">
            <w:pPr>
              <w:rPr>
                <w:rFonts w:ascii="Arial" w:hAnsi="Arial" w:cs="Arial"/>
                <w:color w:val="000000"/>
                <w:sz w:val="24"/>
                <w:szCs w:val="24"/>
                <w:u w:val="single"/>
              </w:rPr>
            </w:pPr>
          </w:p>
          <w:p w14:paraId="0FC6BC2A" w14:textId="77777777" w:rsidR="004E1A3F" w:rsidRPr="00E93472" w:rsidRDefault="004E1A3F" w:rsidP="004E1A3F">
            <w:pPr>
              <w:rPr>
                <w:rFonts w:ascii="Arial" w:hAnsi="Arial" w:cs="Arial"/>
                <w:color w:val="000000"/>
                <w:sz w:val="24"/>
                <w:szCs w:val="24"/>
                <w:u w:val="single"/>
              </w:rPr>
            </w:pPr>
            <w:r w:rsidRPr="00E93472">
              <w:rPr>
                <w:rFonts w:ascii="Arial" w:hAnsi="Arial" w:cs="Arial"/>
                <w:color w:val="000000"/>
                <w:sz w:val="24"/>
                <w:szCs w:val="24"/>
                <w:u w:val="single"/>
              </w:rPr>
              <w:t>Ficha del estudiante</w:t>
            </w:r>
          </w:p>
          <w:p w14:paraId="562D561F" w14:textId="77777777" w:rsidR="004E1A3F" w:rsidRPr="00E93472" w:rsidRDefault="004E1A3F" w:rsidP="004E1A3F">
            <w:pPr>
              <w:rPr>
                <w:rFonts w:ascii="Arial" w:hAnsi="Arial" w:cs="Arial"/>
                <w:color w:val="000000"/>
                <w:sz w:val="24"/>
                <w:szCs w:val="24"/>
                <w:u w:val="single"/>
              </w:rPr>
            </w:pPr>
          </w:p>
          <w:p w14:paraId="43CD3DB4" w14:textId="19AA7CD3" w:rsidR="00E97025" w:rsidRPr="00E93472" w:rsidRDefault="00E97025" w:rsidP="00E97025">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b/>
                <w:sz w:val="24"/>
                <w:szCs w:val="24"/>
                <w:lang w:val="es-CO" w:eastAsia="es-CO"/>
              </w:rPr>
              <w:t xml:space="preserve">Representación </w:t>
            </w:r>
            <w:r w:rsidR="006628DD" w:rsidRPr="00E93472">
              <w:rPr>
                <w:rFonts w:ascii="Arial" w:eastAsia="Times New Roman" w:hAnsi="Arial" w:cs="Arial"/>
                <w:b/>
                <w:sz w:val="24"/>
                <w:szCs w:val="24"/>
                <w:lang w:val="es-CO" w:eastAsia="es-CO"/>
              </w:rPr>
              <w:t xml:space="preserve">gráfica de una fracción: </w:t>
            </w:r>
            <w:r w:rsidRPr="00E93472">
              <w:rPr>
                <w:rFonts w:ascii="Arial" w:eastAsia="Times New Roman" w:hAnsi="Arial" w:cs="Arial"/>
                <w:sz w:val="24"/>
                <w:szCs w:val="24"/>
                <w:lang w:val="es-CO" w:eastAsia="es-CO"/>
              </w:rPr>
              <w:t>El total de las partes de una fracción</w:t>
            </w:r>
          </w:p>
          <w:p w14:paraId="3B09884A" w14:textId="77777777" w:rsidR="006628DD" w:rsidRPr="00E93472" w:rsidRDefault="006628DD" w:rsidP="00E97025">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Para expresar las partes iguales de un todo o total se utilizan los </w:t>
            </w:r>
            <w:r w:rsidRPr="00E93472">
              <w:rPr>
                <w:rFonts w:ascii="Arial" w:eastAsia="Times New Roman" w:hAnsi="Arial" w:cs="Arial"/>
                <w:b/>
                <w:color w:val="333333"/>
                <w:sz w:val="24"/>
                <w:szCs w:val="24"/>
                <w:lang w:val="es-CO" w:eastAsia="es-CO"/>
              </w:rPr>
              <w:t>números fraccionarios</w:t>
            </w:r>
            <w:r w:rsidRPr="00E93472">
              <w:rPr>
                <w:rFonts w:ascii="Arial" w:eastAsia="Times New Roman" w:hAnsi="Arial" w:cs="Arial"/>
                <w:color w:val="333333"/>
                <w:sz w:val="24"/>
                <w:szCs w:val="24"/>
                <w:lang w:val="es-CO" w:eastAsia="es-CO"/>
              </w:rPr>
              <w:t xml:space="preserve">. </w:t>
            </w:r>
          </w:p>
          <w:p w14:paraId="1716D95D" w14:textId="7700825B" w:rsidR="00E97025" w:rsidRPr="00E93472" w:rsidRDefault="006628DD" w:rsidP="00E97025">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El todo se toma como unidad y l</w:t>
            </w:r>
            <w:r w:rsidR="00E97025" w:rsidRPr="00E93472">
              <w:rPr>
                <w:rFonts w:ascii="Arial" w:eastAsia="Times New Roman" w:hAnsi="Arial" w:cs="Arial"/>
                <w:color w:val="333333"/>
                <w:sz w:val="24"/>
                <w:szCs w:val="24"/>
                <w:lang w:val="es-CO" w:eastAsia="es-CO"/>
              </w:rPr>
              <w:t>a </w:t>
            </w:r>
            <w:r w:rsidR="00E97025" w:rsidRPr="00E93472">
              <w:rPr>
                <w:rFonts w:ascii="Arial" w:eastAsia="Times New Roman" w:hAnsi="Arial" w:cs="Arial"/>
                <w:b/>
                <w:bCs/>
                <w:color w:val="333333"/>
                <w:sz w:val="24"/>
                <w:szCs w:val="24"/>
                <w:lang w:val="es-CO" w:eastAsia="es-CO"/>
              </w:rPr>
              <w:t>fracción </w:t>
            </w:r>
            <w:r w:rsidR="00E97025" w:rsidRPr="00E93472">
              <w:rPr>
                <w:rFonts w:ascii="Arial" w:eastAsia="Times New Roman" w:hAnsi="Arial" w:cs="Arial"/>
                <w:color w:val="333333"/>
                <w:sz w:val="24"/>
                <w:szCs w:val="24"/>
                <w:lang w:val="es-CO" w:eastAsia="es-CO"/>
              </w:rPr>
              <w:t>expresa un </w:t>
            </w:r>
            <w:r w:rsidR="00E97025" w:rsidRPr="00E93472">
              <w:rPr>
                <w:rFonts w:ascii="Arial" w:eastAsia="Times New Roman" w:hAnsi="Arial" w:cs="Arial"/>
                <w:bCs/>
                <w:color w:val="333333"/>
                <w:sz w:val="24"/>
                <w:szCs w:val="24"/>
                <w:lang w:val="es-CO" w:eastAsia="es-CO"/>
              </w:rPr>
              <w:t>valor parcial </w:t>
            </w:r>
            <w:r w:rsidR="00E97025" w:rsidRPr="00E93472">
              <w:rPr>
                <w:rFonts w:ascii="Arial" w:eastAsia="Times New Roman" w:hAnsi="Arial" w:cs="Arial"/>
                <w:color w:val="333333"/>
                <w:sz w:val="24"/>
                <w:szCs w:val="24"/>
                <w:lang w:val="es-CO" w:eastAsia="es-CO"/>
              </w:rPr>
              <w:t>en relación con ese todo. </w:t>
            </w:r>
          </w:p>
          <w:p w14:paraId="629D7FFA" w14:textId="764305B4" w:rsidR="00E97025" w:rsidRPr="00E93472" w:rsidRDefault="00E97025" w:rsidP="00E97025">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Por ejemplo, este rectángulo está dividido en cinco partes</w:t>
            </w:r>
            <w:r w:rsidR="002F73C1" w:rsidRPr="00E93472">
              <w:rPr>
                <w:rFonts w:ascii="Arial" w:eastAsia="Times New Roman" w:hAnsi="Arial" w:cs="Arial"/>
                <w:color w:val="333333"/>
                <w:sz w:val="24"/>
                <w:szCs w:val="24"/>
                <w:lang w:val="es-CO" w:eastAsia="es-CO"/>
              </w:rPr>
              <w:t xml:space="preserve"> iguales</w:t>
            </w:r>
            <w:r w:rsidRPr="00E93472">
              <w:rPr>
                <w:rFonts w:ascii="Arial" w:eastAsia="Times New Roman" w:hAnsi="Arial" w:cs="Arial"/>
                <w:color w:val="333333"/>
                <w:sz w:val="24"/>
                <w:szCs w:val="24"/>
                <w:lang w:val="es-CO" w:eastAsia="es-CO"/>
              </w:rPr>
              <w:t>:</w:t>
            </w:r>
          </w:p>
          <w:p w14:paraId="4F4386B1" w14:textId="1237CDCE" w:rsidR="00E97025" w:rsidRPr="00E93472" w:rsidRDefault="00E97025" w:rsidP="00E97025">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w:t>
            </w:r>
            <w:r w:rsidRPr="00E93472">
              <w:rPr>
                <w:rFonts w:ascii="Arial" w:eastAsia="Times New Roman" w:hAnsi="Arial" w:cs="Arial"/>
                <w:noProof/>
                <w:color w:val="333333"/>
                <w:lang w:val="es-CO" w:eastAsia="es-CO"/>
              </w:rPr>
              <w:drawing>
                <wp:inline distT="0" distB="0" distL="0" distR="0" wp14:anchorId="3FC96910" wp14:editId="3CBF4E9E">
                  <wp:extent cx="1807845" cy="361315"/>
                  <wp:effectExtent l="0" t="0" r="1905" b="635"/>
                  <wp:docPr id="19" name="Imagen 19" descr="http://profesores.aulaplaneta.com/DNNPlayerPackages/Package12563/Recurso020/R05_I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profesores.aulaplaneta.com/DNNPlayerPackages/Package12563/Recurso020/R05_I02.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7845" cy="361315"/>
                          </a:xfrm>
                          <a:prstGeom prst="rect">
                            <a:avLst/>
                          </a:prstGeom>
                          <a:noFill/>
                          <a:ln>
                            <a:noFill/>
                          </a:ln>
                        </pic:spPr>
                      </pic:pic>
                    </a:graphicData>
                  </a:graphic>
                </wp:inline>
              </w:drawing>
            </w:r>
          </w:p>
          <w:p w14:paraId="2F274A44" w14:textId="30E86894" w:rsidR="00E97025" w:rsidRPr="00E93472" w:rsidRDefault="00E97025" w:rsidP="00E97025">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lastRenderedPageBreak/>
              <w:t>Las dos partes coloreadas de amarillo representan:</w:t>
            </w:r>
            <w:r w:rsidR="002F73C1" w:rsidRPr="00E93472">
              <w:rPr>
                <w:rFonts w:ascii="Arial" w:eastAsia="Times New Roman" w:hAnsi="Arial" w:cs="Arial"/>
                <w:color w:val="333333"/>
                <w:sz w:val="24"/>
                <w:szCs w:val="24"/>
                <w:lang w:val="es-CO" w:eastAsia="es-CO"/>
              </w:rPr>
              <w:t xml:space="preserve"> </w:t>
            </w:r>
            <w:r w:rsidRPr="00E93472">
              <w:rPr>
                <w:rFonts w:ascii="Arial" w:eastAsia="Times New Roman" w:hAnsi="Arial" w:cs="Arial"/>
                <w:noProof/>
                <w:color w:val="333333"/>
                <w:lang w:val="es-CO" w:eastAsia="es-CO"/>
              </w:rPr>
              <w:drawing>
                <wp:inline distT="0" distB="0" distL="0" distR="0" wp14:anchorId="2CD0682D" wp14:editId="73EC69FB">
                  <wp:extent cx="106045" cy="351155"/>
                  <wp:effectExtent l="0" t="0" r="8255" b="0"/>
                  <wp:docPr id="18" name="Imagen 18" descr="http://profesores.aulaplaneta.com/DNNPlayerPackages/Package12563/Recurso020/dos_quint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profesores.aulaplaneta.com/DNNPlayerPackages/Package12563/Recurso020/dos_quintos.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045" cy="351155"/>
                          </a:xfrm>
                          <a:prstGeom prst="rect">
                            <a:avLst/>
                          </a:prstGeom>
                          <a:noFill/>
                          <a:ln>
                            <a:noFill/>
                          </a:ln>
                        </pic:spPr>
                      </pic:pic>
                    </a:graphicData>
                  </a:graphic>
                </wp:inline>
              </w:drawing>
            </w:r>
            <w:r w:rsidR="002F73C1" w:rsidRPr="00E93472">
              <w:rPr>
                <w:rFonts w:ascii="Arial" w:eastAsia="Times New Roman" w:hAnsi="Arial" w:cs="Arial"/>
                <w:color w:val="333333"/>
                <w:sz w:val="24"/>
                <w:szCs w:val="24"/>
                <w:lang w:val="es-CO" w:eastAsia="es-CO"/>
              </w:rPr>
              <w:t xml:space="preserve"> de la unidad o del todo, y este a su vez  está determinado por la fracción: </w:t>
            </w:r>
            <w:r w:rsidRPr="00E93472">
              <w:rPr>
                <w:rFonts w:ascii="Arial" w:eastAsia="Times New Roman" w:hAnsi="Arial" w:cs="Arial"/>
                <w:noProof/>
                <w:color w:val="333333"/>
                <w:lang w:val="es-CO" w:eastAsia="es-CO"/>
              </w:rPr>
              <w:drawing>
                <wp:inline distT="0" distB="0" distL="0" distR="0" wp14:anchorId="52394643" wp14:editId="50BE5387">
                  <wp:extent cx="106045" cy="329565"/>
                  <wp:effectExtent l="0" t="0" r="8255" b="0"/>
                  <wp:docPr id="17" name="Imagen 17" descr="http://profesores.aulaplaneta.com/DNNPlayerPackages/Package12563/Recurso020/cinco_quint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profesores.aulaplaneta.com/DNNPlayerPackages/Package12563/Recurso020/cinco_quintos.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045" cy="329565"/>
                          </a:xfrm>
                          <a:prstGeom prst="rect">
                            <a:avLst/>
                          </a:prstGeom>
                          <a:noFill/>
                          <a:ln>
                            <a:noFill/>
                          </a:ln>
                        </pic:spPr>
                      </pic:pic>
                    </a:graphicData>
                  </a:graphic>
                </wp:inline>
              </w:drawing>
            </w:r>
          </w:p>
          <w:p w14:paraId="5B2FD5BD" w14:textId="77777777" w:rsidR="002F73C1" w:rsidRPr="00E93472" w:rsidRDefault="002F73C1" w:rsidP="00E97025">
            <w:pPr>
              <w:shd w:val="clear" w:color="auto" w:fill="FFFFFF"/>
              <w:spacing w:before="150" w:after="150" w:line="270" w:lineRule="atLeast"/>
              <w:rPr>
                <w:rFonts w:ascii="Arial" w:eastAsia="Times New Roman" w:hAnsi="Arial" w:cs="Arial"/>
                <w:color w:val="333333"/>
                <w:sz w:val="24"/>
                <w:szCs w:val="24"/>
                <w:lang w:val="es-CO" w:eastAsia="es-CO"/>
              </w:rPr>
            </w:pPr>
          </w:p>
          <w:p w14:paraId="1158F097" w14:textId="77777777" w:rsidR="00E97025" w:rsidRPr="00E93472" w:rsidRDefault="00E97025" w:rsidP="00E97025">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En este caso, ¿cómo se puede saber cuál es la fracción que completa la unidad? </w:t>
            </w:r>
          </w:p>
          <w:p w14:paraId="10D83B1C" w14:textId="5F00BFA5" w:rsidR="00E97025" w:rsidRPr="00E93472" w:rsidRDefault="00E97025" w:rsidP="00E97025">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w:t>
            </w:r>
            <w:r w:rsidRPr="00E93472">
              <w:rPr>
                <w:rFonts w:ascii="Arial" w:eastAsia="Times New Roman" w:hAnsi="Arial" w:cs="Arial"/>
                <w:noProof/>
                <w:color w:val="333333"/>
                <w:lang w:val="es-CO" w:eastAsia="es-CO"/>
              </w:rPr>
              <w:drawing>
                <wp:inline distT="0" distB="0" distL="0" distR="0" wp14:anchorId="7A494FDA" wp14:editId="7305E70D">
                  <wp:extent cx="1807845" cy="361315"/>
                  <wp:effectExtent l="0" t="0" r="1905" b="635"/>
                  <wp:docPr id="16" name="Imagen 16" descr="http://profesores.aulaplaneta.com/DNNPlayerPackages/Package12563/Recurso020/R05_I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profesores.aulaplaneta.com/DNNPlayerPackages/Package12563/Recurso020/R05_I0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7845" cy="361315"/>
                          </a:xfrm>
                          <a:prstGeom prst="rect">
                            <a:avLst/>
                          </a:prstGeom>
                          <a:noFill/>
                          <a:ln>
                            <a:noFill/>
                          </a:ln>
                        </pic:spPr>
                      </pic:pic>
                    </a:graphicData>
                  </a:graphic>
                </wp:inline>
              </w:drawing>
            </w:r>
          </w:p>
          <w:p w14:paraId="55E6C71A" w14:textId="11872981" w:rsidR="00E97025" w:rsidRPr="00E93472" w:rsidRDefault="00E97025" w:rsidP="00E97025">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La parte coloreada de lila, representa lo que falta para completar la unidad</w:t>
            </w:r>
            <w:r w:rsidR="002F73C1" w:rsidRPr="00E93472">
              <w:rPr>
                <w:rFonts w:ascii="Arial" w:eastAsia="Times New Roman" w:hAnsi="Arial" w:cs="Arial"/>
                <w:color w:val="333333"/>
                <w:sz w:val="24"/>
                <w:szCs w:val="24"/>
                <w:lang w:val="es-CO" w:eastAsia="es-CO"/>
              </w:rPr>
              <w:t xml:space="preserve"> que e</w:t>
            </w:r>
            <w:r w:rsidRPr="00E93472">
              <w:rPr>
                <w:rFonts w:ascii="Arial" w:eastAsia="Times New Roman" w:hAnsi="Arial" w:cs="Arial"/>
                <w:color w:val="333333"/>
                <w:sz w:val="24"/>
                <w:szCs w:val="24"/>
                <w:lang w:val="es-CO" w:eastAsia="es-CO"/>
              </w:rPr>
              <w:t>quivale a:</w:t>
            </w:r>
            <w:r w:rsidR="002F73C1" w:rsidRPr="00E93472">
              <w:rPr>
                <w:rFonts w:ascii="Arial" w:eastAsia="Times New Roman" w:hAnsi="Arial" w:cs="Arial"/>
                <w:color w:val="333333"/>
                <w:sz w:val="24"/>
                <w:szCs w:val="24"/>
                <w:lang w:val="es-CO" w:eastAsia="es-CO"/>
              </w:rPr>
              <w:t xml:space="preserve"> </w:t>
            </w:r>
            <w:r w:rsidRPr="00E93472">
              <w:rPr>
                <w:rFonts w:ascii="Arial" w:eastAsia="Times New Roman" w:hAnsi="Arial" w:cs="Arial"/>
                <w:noProof/>
                <w:color w:val="333333"/>
                <w:lang w:val="es-CO" w:eastAsia="es-CO"/>
              </w:rPr>
              <w:drawing>
                <wp:inline distT="0" distB="0" distL="0" distR="0" wp14:anchorId="69896464" wp14:editId="76A2E5D5">
                  <wp:extent cx="106045" cy="351155"/>
                  <wp:effectExtent l="0" t="0" r="8255" b="0"/>
                  <wp:docPr id="15" name="Imagen 15" descr="http://profesores.aulaplaneta.com/DNNPlayerPackages/Package12563/Recurso020/tres_quint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profesores.aulaplaneta.com/DNNPlayerPackages/Package12563/Recurso020/tres_quintos.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045" cy="351155"/>
                          </a:xfrm>
                          <a:prstGeom prst="rect">
                            <a:avLst/>
                          </a:prstGeom>
                          <a:noFill/>
                          <a:ln>
                            <a:noFill/>
                          </a:ln>
                        </pic:spPr>
                      </pic:pic>
                    </a:graphicData>
                  </a:graphic>
                </wp:inline>
              </w:drawing>
            </w:r>
          </w:p>
          <w:p w14:paraId="094FE9F9" w14:textId="77777777" w:rsidR="002F73C1" w:rsidRPr="00E93472" w:rsidRDefault="002F73C1" w:rsidP="00E97025">
            <w:pPr>
              <w:shd w:val="clear" w:color="auto" w:fill="FFFFFF"/>
              <w:spacing w:before="150" w:after="150" w:line="270" w:lineRule="atLeast"/>
              <w:rPr>
                <w:rFonts w:ascii="Arial" w:eastAsia="Times New Roman" w:hAnsi="Arial" w:cs="Arial"/>
                <w:color w:val="333333"/>
                <w:sz w:val="24"/>
                <w:szCs w:val="24"/>
                <w:lang w:val="es-CO" w:eastAsia="es-CO"/>
              </w:rPr>
            </w:pPr>
          </w:p>
          <w:p w14:paraId="117122A4" w14:textId="5181F6BA" w:rsidR="00E97025" w:rsidRPr="00E93472" w:rsidRDefault="00E97025" w:rsidP="00E97025">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Por eso, cuando el </w:t>
            </w:r>
            <w:r w:rsidR="002F73C1" w:rsidRPr="00E93472">
              <w:rPr>
                <w:rFonts w:ascii="Arial" w:eastAsia="Times New Roman" w:hAnsi="Arial" w:cs="Arial"/>
                <w:color w:val="333333"/>
                <w:sz w:val="24"/>
                <w:szCs w:val="24"/>
                <w:lang w:val="es-CO" w:eastAsia="es-CO"/>
              </w:rPr>
              <w:t>número que representa la cantidad de partes que se toman</w:t>
            </w:r>
            <w:r w:rsidR="00404024" w:rsidRPr="00E93472">
              <w:rPr>
                <w:rFonts w:ascii="Arial" w:eastAsia="Times New Roman" w:hAnsi="Arial" w:cs="Arial"/>
                <w:color w:val="333333"/>
                <w:sz w:val="24"/>
                <w:szCs w:val="24"/>
                <w:lang w:val="es-CO" w:eastAsia="es-CO"/>
              </w:rPr>
              <w:t xml:space="preserve"> es </w:t>
            </w:r>
            <w:r w:rsidRPr="00E93472">
              <w:rPr>
                <w:rFonts w:ascii="Arial" w:eastAsia="Times New Roman" w:hAnsi="Arial" w:cs="Arial"/>
                <w:color w:val="333333"/>
                <w:sz w:val="24"/>
                <w:szCs w:val="24"/>
                <w:lang w:val="es-CO" w:eastAsia="es-CO"/>
              </w:rPr>
              <w:t>igual a</w:t>
            </w:r>
            <w:r w:rsidR="00404024" w:rsidRPr="00E93472">
              <w:rPr>
                <w:rFonts w:ascii="Arial" w:eastAsia="Times New Roman" w:hAnsi="Arial" w:cs="Arial"/>
                <w:color w:val="333333"/>
                <w:sz w:val="24"/>
                <w:szCs w:val="24"/>
                <w:lang w:val="es-CO" w:eastAsia="es-CO"/>
              </w:rPr>
              <w:t>l número de partes en que está dividido el todo o total</w:t>
            </w:r>
            <w:r w:rsidRPr="00E93472">
              <w:rPr>
                <w:rFonts w:ascii="Arial" w:eastAsia="Times New Roman" w:hAnsi="Arial" w:cs="Arial"/>
                <w:color w:val="333333"/>
                <w:sz w:val="24"/>
                <w:szCs w:val="24"/>
                <w:lang w:val="es-CO" w:eastAsia="es-CO"/>
              </w:rPr>
              <w:t>, entonces la fracción representa a la unidad:</w:t>
            </w:r>
          </w:p>
          <w:p w14:paraId="3C4A9A29" w14:textId="4CE3E28E" w:rsidR="00E97025" w:rsidRPr="00E93472" w:rsidRDefault="00E97025" w:rsidP="00E97025">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noProof/>
                <w:color w:val="333333"/>
                <w:lang w:val="es-CO" w:eastAsia="es-CO"/>
              </w:rPr>
              <w:drawing>
                <wp:inline distT="0" distB="0" distL="0" distR="0" wp14:anchorId="56DD3674" wp14:editId="7D47F737">
                  <wp:extent cx="1807845" cy="361315"/>
                  <wp:effectExtent l="0" t="0" r="1905" b="635"/>
                  <wp:docPr id="14" name="Imagen 14" descr="http://profesores.aulaplaneta.com/DNNPlayerPackages/Package12563/Recurso020/5_gr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profesores.aulaplaneta.com/DNNPlayerPackages/Package12563/Recurso020/5_gris.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7845" cy="361315"/>
                          </a:xfrm>
                          <a:prstGeom prst="rect">
                            <a:avLst/>
                          </a:prstGeom>
                          <a:noFill/>
                          <a:ln>
                            <a:noFill/>
                          </a:ln>
                        </pic:spPr>
                      </pic:pic>
                    </a:graphicData>
                  </a:graphic>
                </wp:inline>
              </w:drawing>
            </w:r>
          </w:p>
          <w:p w14:paraId="270A0FB0" w14:textId="3F55E94F" w:rsidR="001D6288" w:rsidRPr="00E93472" w:rsidRDefault="00E97025" w:rsidP="00E7050F">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w:t>
            </w:r>
            <w:r w:rsidRPr="00E93472">
              <w:rPr>
                <w:rFonts w:ascii="Arial" w:eastAsia="Times New Roman" w:hAnsi="Arial" w:cs="Arial"/>
                <w:noProof/>
                <w:color w:val="333333"/>
                <w:lang w:val="es-CO" w:eastAsia="es-CO"/>
              </w:rPr>
              <w:drawing>
                <wp:inline distT="0" distB="0" distL="0" distR="0" wp14:anchorId="7F7EF014" wp14:editId="7D7D4B92">
                  <wp:extent cx="414655" cy="329565"/>
                  <wp:effectExtent l="0" t="0" r="4445" b="0"/>
                  <wp:docPr id="13" name="Imagen 13" descr="http://profesores.aulaplaneta.com/DNNPlayerPackages/Package12563/Recurso020/5_quintos_igual_a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profesores.aulaplaneta.com/DNNPlayerPackages/Package12563/Recurso020/5_quintos_igual_a_1.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655" cy="329565"/>
                          </a:xfrm>
                          <a:prstGeom prst="rect">
                            <a:avLst/>
                          </a:prstGeom>
                          <a:noFill/>
                          <a:ln>
                            <a:noFill/>
                          </a:ln>
                        </pic:spPr>
                      </pic:pic>
                    </a:graphicData>
                  </a:graphic>
                </wp:inline>
              </w:drawing>
            </w:r>
          </w:p>
        </w:tc>
      </w:tr>
      <w:tr w:rsidR="007A6C1C" w:rsidRPr="00E93472" w14:paraId="7E4D9847" w14:textId="77777777" w:rsidTr="00B724C6">
        <w:tc>
          <w:tcPr>
            <w:tcW w:w="2518" w:type="dxa"/>
          </w:tcPr>
          <w:p w14:paraId="0C91C5BB" w14:textId="77777777" w:rsidR="007A6C1C" w:rsidRPr="00E93472" w:rsidRDefault="007A6C1C" w:rsidP="00B724C6">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4F5B580C" w14:textId="60CB0977" w:rsidR="007A6C1C" w:rsidRPr="00E93472" w:rsidRDefault="003E0228" w:rsidP="00B724C6">
            <w:pPr>
              <w:rPr>
                <w:rFonts w:ascii="Arial" w:hAnsi="Arial" w:cs="Arial"/>
                <w:color w:val="000000"/>
                <w:sz w:val="24"/>
                <w:szCs w:val="24"/>
              </w:rPr>
            </w:pPr>
            <w:r w:rsidRPr="00E93472">
              <w:rPr>
                <w:rFonts w:ascii="Arial" w:hAnsi="Arial" w:cs="Arial"/>
                <w:color w:val="000000"/>
                <w:sz w:val="24"/>
                <w:szCs w:val="24"/>
              </w:rPr>
              <w:t>Completa la unidad</w:t>
            </w:r>
          </w:p>
        </w:tc>
      </w:tr>
      <w:tr w:rsidR="007A6C1C" w:rsidRPr="00E93472" w14:paraId="34C84A74" w14:textId="77777777" w:rsidTr="00B724C6">
        <w:tc>
          <w:tcPr>
            <w:tcW w:w="2518" w:type="dxa"/>
          </w:tcPr>
          <w:p w14:paraId="01D7C66C" w14:textId="77777777" w:rsidR="007A6C1C" w:rsidRPr="00E93472" w:rsidRDefault="007A6C1C" w:rsidP="00B724C6">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4DE3BCA1" w14:textId="5C50B0DD" w:rsidR="007A6C1C" w:rsidRPr="00E93472" w:rsidRDefault="003E0228" w:rsidP="00B724C6">
            <w:pPr>
              <w:rPr>
                <w:rFonts w:ascii="Arial" w:hAnsi="Arial" w:cs="Arial"/>
                <w:color w:val="000000"/>
                <w:sz w:val="24"/>
                <w:szCs w:val="24"/>
              </w:rPr>
            </w:pPr>
            <w:r w:rsidRPr="00E93472">
              <w:rPr>
                <w:rFonts w:ascii="Arial" w:hAnsi="Arial" w:cs="Arial"/>
                <w:color w:val="000000"/>
                <w:sz w:val="24"/>
                <w:szCs w:val="24"/>
              </w:rPr>
              <w:t xml:space="preserve">Secuencia de imágenes que muestra la representación gráfica de varias fracciones. </w:t>
            </w:r>
          </w:p>
        </w:tc>
      </w:tr>
    </w:tbl>
    <w:p w14:paraId="1795DFDF" w14:textId="77777777" w:rsidR="007A6C1C" w:rsidRPr="00E93472" w:rsidRDefault="007A6C1C" w:rsidP="007A6C1C">
      <w:pPr>
        <w:rPr>
          <w:rFonts w:ascii="Arial" w:hAnsi="Arial" w:cs="Arial"/>
        </w:rPr>
      </w:pPr>
    </w:p>
    <w:p w14:paraId="789ED6AE" w14:textId="191EF097" w:rsidR="00A635BC" w:rsidRPr="00E93472" w:rsidRDefault="00A635BC" w:rsidP="00A635BC">
      <w:pPr>
        <w:spacing w:after="0"/>
        <w:rPr>
          <w:rFonts w:ascii="Arial" w:hAnsi="Arial" w:cs="Arial"/>
          <w:highlight w:val="yellow"/>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1.3 Los términos de una fracción</w:t>
      </w:r>
    </w:p>
    <w:p w14:paraId="51893896" w14:textId="77777777" w:rsidR="00173E0B" w:rsidRPr="00E93472" w:rsidRDefault="00173E0B" w:rsidP="00173E0B">
      <w:pPr>
        <w:rPr>
          <w:rFonts w:ascii="Arial" w:hAnsi="Arial" w:cs="Arial"/>
          <w:lang w:val="es-CO"/>
        </w:rPr>
      </w:pPr>
    </w:p>
    <w:p w14:paraId="184CA6CA" w14:textId="7BB4179F" w:rsidR="00173E0B" w:rsidRPr="00E93472" w:rsidRDefault="00173E0B" w:rsidP="00173E0B">
      <w:pPr>
        <w:rPr>
          <w:rFonts w:ascii="Arial" w:hAnsi="Arial" w:cs="Arial"/>
          <w:lang w:val="es-CO"/>
        </w:rPr>
      </w:pPr>
      <w:r w:rsidRPr="00E93472">
        <w:rPr>
          <w:rFonts w:ascii="Arial" w:hAnsi="Arial" w:cs="Arial"/>
          <w:lang w:val="es-CO"/>
        </w:rPr>
        <w:t xml:space="preserve">Una fracción está formada por dos términos: el </w:t>
      </w:r>
      <w:r w:rsidRPr="00E93472">
        <w:rPr>
          <w:rFonts w:ascii="Arial" w:hAnsi="Arial" w:cs="Arial"/>
          <w:b/>
          <w:lang w:val="es-CO"/>
        </w:rPr>
        <w:t>numerador</w:t>
      </w:r>
      <w:r w:rsidRPr="00E93472">
        <w:rPr>
          <w:rFonts w:ascii="Arial" w:hAnsi="Arial" w:cs="Arial"/>
          <w:lang w:val="es-CO"/>
        </w:rPr>
        <w:t xml:space="preserve"> y el </w:t>
      </w:r>
      <w:r w:rsidRPr="00E93472">
        <w:rPr>
          <w:rFonts w:ascii="Arial" w:hAnsi="Arial" w:cs="Arial"/>
          <w:b/>
          <w:lang w:val="es-CO"/>
        </w:rPr>
        <w:t>denominador</w:t>
      </w:r>
      <w:r w:rsidRPr="00E93472">
        <w:rPr>
          <w:rFonts w:ascii="Arial" w:hAnsi="Arial" w:cs="Arial"/>
          <w:lang w:val="es-CO"/>
        </w:rPr>
        <w:t xml:space="preserve">.  </w:t>
      </w:r>
    </w:p>
    <w:p w14:paraId="1D977754" w14:textId="77777777" w:rsidR="000C0C14" w:rsidRPr="00E93472" w:rsidRDefault="00173E0B" w:rsidP="000C0C14">
      <w:pPr>
        <w:pStyle w:val="Prrafodelista"/>
        <w:numPr>
          <w:ilvl w:val="0"/>
          <w:numId w:val="36"/>
        </w:numPr>
        <w:rPr>
          <w:rFonts w:ascii="Arial" w:hAnsi="Arial" w:cs="Arial"/>
          <w:lang w:val="es-CO"/>
        </w:rPr>
      </w:pPr>
      <w:r w:rsidRPr="00E93472">
        <w:rPr>
          <w:rFonts w:ascii="Arial" w:hAnsi="Arial" w:cs="Arial"/>
          <w:lang w:val="es-CO"/>
        </w:rPr>
        <w:t xml:space="preserve">El </w:t>
      </w:r>
      <w:r w:rsidRPr="00E93472">
        <w:rPr>
          <w:rFonts w:ascii="Arial" w:hAnsi="Arial" w:cs="Arial"/>
          <w:b/>
          <w:lang w:val="es-CO"/>
        </w:rPr>
        <w:t>numerador</w:t>
      </w:r>
      <w:r w:rsidRPr="00E93472">
        <w:rPr>
          <w:rFonts w:ascii="Arial" w:hAnsi="Arial" w:cs="Arial"/>
          <w:lang w:val="es-CO"/>
        </w:rPr>
        <w:t xml:space="preserve"> indica el número de partes iguales que se toman o consideran de esa unidad</w:t>
      </w:r>
      <w:r w:rsidR="000C0C14" w:rsidRPr="00E93472">
        <w:rPr>
          <w:rFonts w:ascii="Arial" w:hAnsi="Arial" w:cs="Arial"/>
          <w:lang w:val="es-CO"/>
        </w:rPr>
        <w:t xml:space="preserve">. </w:t>
      </w:r>
    </w:p>
    <w:p w14:paraId="6BBA2BFA" w14:textId="4BC8871E" w:rsidR="007A6C1C" w:rsidRPr="00E93472" w:rsidRDefault="00173E0B" w:rsidP="000C0C14">
      <w:pPr>
        <w:pStyle w:val="Prrafodelista"/>
        <w:numPr>
          <w:ilvl w:val="0"/>
          <w:numId w:val="36"/>
        </w:numPr>
        <w:rPr>
          <w:rFonts w:ascii="Arial" w:hAnsi="Arial" w:cs="Arial"/>
          <w:lang w:val="es-CO"/>
        </w:rPr>
      </w:pPr>
      <w:r w:rsidRPr="00E93472">
        <w:rPr>
          <w:rFonts w:ascii="Arial" w:hAnsi="Arial" w:cs="Arial"/>
          <w:lang w:val="es-CO"/>
        </w:rPr>
        <w:t xml:space="preserve">El </w:t>
      </w:r>
      <w:r w:rsidRPr="00E93472">
        <w:rPr>
          <w:rFonts w:ascii="Arial" w:hAnsi="Arial" w:cs="Arial"/>
          <w:b/>
          <w:lang w:val="es-CO"/>
        </w:rPr>
        <w:t>denominador</w:t>
      </w:r>
      <w:r w:rsidRPr="00E93472">
        <w:rPr>
          <w:rFonts w:ascii="Arial" w:hAnsi="Arial" w:cs="Arial"/>
          <w:lang w:val="es-CO"/>
        </w:rPr>
        <w:t xml:space="preserve"> indica el número de partes iguales en que se ha dividido </w:t>
      </w:r>
      <w:r w:rsidR="000C0C14" w:rsidRPr="00E93472">
        <w:rPr>
          <w:rFonts w:ascii="Arial" w:hAnsi="Arial" w:cs="Arial"/>
          <w:lang w:val="es-CO"/>
        </w:rPr>
        <w:t>la unidad, el todo o el total</w:t>
      </w:r>
      <w:r w:rsidRPr="00E93472">
        <w:rPr>
          <w:rFonts w:ascii="Arial" w:hAnsi="Arial" w:cs="Arial"/>
          <w:lang w:val="es-CO"/>
        </w:rPr>
        <w:t>.</w:t>
      </w:r>
    </w:p>
    <w:tbl>
      <w:tblPr>
        <w:tblStyle w:val="Tablaconcuadrcula"/>
        <w:tblW w:w="0" w:type="auto"/>
        <w:tblLook w:val="04A0" w:firstRow="1" w:lastRow="0" w:firstColumn="1" w:lastColumn="0" w:noHBand="0" w:noVBand="1"/>
      </w:tblPr>
      <w:tblGrid>
        <w:gridCol w:w="2489"/>
        <w:gridCol w:w="6339"/>
      </w:tblGrid>
      <w:tr w:rsidR="0065096B" w:rsidRPr="00E93472" w14:paraId="3D5C76C0" w14:textId="77777777" w:rsidTr="00B724C6">
        <w:tc>
          <w:tcPr>
            <w:tcW w:w="8978" w:type="dxa"/>
            <w:gridSpan w:val="2"/>
            <w:shd w:val="clear" w:color="auto" w:fill="000000" w:themeFill="text1"/>
          </w:tcPr>
          <w:p w14:paraId="19ADD8A2" w14:textId="77777777" w:rsidR="0065096B" w:rsidRPr="00E93472" w:rsidRDefault="0065096B"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Recuerda</w:t>
            </w:r>
          </w:p>
        </w:tc>
      </w:tr>
      <w:tr w:rsidR="0065096B" w:rsidRPr="00E93472" w14:paraId="301F9335" w14:textId="77777777" w:rsidTr="00B724C6">
        <w:tc>
          <w:tcPr>
            <w:tcW w:w="2518" w:type="dxa"/>
          </w:tcPr>
          <w:p w14:paraId="1F446A8F" w14:textId="77777777" w:rsidR="0065096B" w:rsidRPr="00E93472" w:rsidRDefault="0065096B" w:rsidP="00B724C6">
            <w:pPr>
              <w:rPr>
                <w:rFonts w:ascii="Arial" w:hAnsi="Arial" w:cs="Arial"/>
                <w:b/>
                <w:sz w:val="24"/>
                <w:szCs w:val="24"/>
              </w:rPr>
            </w:pPr>
            <w:r w:rsidRPr="00E93472">
              <w:rPr>
                <w:rFonts w:ascii="Arial" w:hAnsi="Arial" w:cs="Arial"/>
                <w:b/>
                <w:sz w:val="24"/>
                <w:szCs w:val="24"/>
              </w:rPr>
              <w:t>Contenido</w:t>
            </w:r>
          </w:p>
        </w:tc>
        <w:tc>
          <w:tcPr>
            <w:tcW w:w="6460" w:type="dxa"/>
          </w:tcPr>
          <w:p w14:paraId="1EB8BC61" w14:textId="54A8AAC1" w:rsidR="0065096B" w:rsidRPr="00E93472" w:rsidRDefault="0065096B" w:rsidP="00A8151A">
            <w:pPr>
              <w:jc w:val="center"/>
              <w:rPr>
                <w:rFonts w:ascii="Arial" w:hAnsi="Arial" w:cs="Arial"/>
                <w:b/>
                <w:sz w:val="24"/>
                <w:szCs w:val="24"/>
              </w:rPr>
            </w:pPr>
            <w:r w:rsidRPr="00E93472">
              <w:rPr>
                <w:rFonts w:ascii="Arial" w:hAnsi="Arial" w:cs="Arial"/>
                <w:sz w:val="24"/>
                <w:szCs w:val="24"/>
              </w:rPr>
              <w:t xml:space="preserve">Los </w:t>
            </w:r>
            <w:r w:rsidRPr="00E93472">
              <w:rPr>
                <w:rFonts w:ascii="Arial" w:hAnsi="Arial" w:cs="Arial"/>
                <w:b/>
                <w:sz w:val="24"/>
                <w:szCs w:val="24"/>
              </w:rPr>
              <w:t>números fraccionarios</w:t>
            </w:r>
            <w:r w:rsidRPr="00E93472">
              <w:rPr>
                <w:rFonts w:ascii="Arial" w:hAnsi="Arial" w:cs="Arial"/>
                <w:sz w:val="24"/>
                <w:szCs w:val="24"/>
              </w:rPr>
              <w:t xml:space="preserve"> </w:t>
            </w:r>
            <w:commentRangeStart w:id="10"/>
            <w:del w:id="11" w:author="Johana Montejo Rozo" w:date="2015-05-03T14:19:00Z">
              <w:r w:rsidRPr="00E93472" w:rsidDel="00A8151A">
                <w:rPr>
                  <w:rFonts w:ascii="Arial" w:hAnsi="Arial" w:cs="Arial"/>
                  <w:sz w:val="24"/>
                  <w:szCs w:val="24"/>
                </w:rPr>
                <w:delText xml:space="preserve">representan </w:delText>
              </w:r>
            </w:del>
            <w:commentRangeEnd w:id="10"/>
            <w:r w:rsidR="00A8151A">
              <w:rPr>
                <w:rStyle w:val="Refdecomentario"/>
                <w:rFonts w:ascii="Calibri" w:eastAsia="Calibri" w:hAnsi="Calibri" w:cs="Times New Roman"/>
              </w:rPr>
              <w:commentReference w:id="10"/>
            </w:r>
            <w:ins w:id="12" w:author="Johana Montejo Rozo" w:date="2015-05-03T14:19:00Z">
              <w:r w:rsidR="00A8151A">
                <w:rPr>
                  <w:rFonts w:ascii="Arial" w:hAnsi="Arial" w:cs="Arial"/>
                  <w:sz w:val="24"/>
                  <w:szCs w:val="24"/>
                </w:rPr>
                <w:t>pueden representar</w:t>
              </w:r>
              <w:r w:rsidR="00A8151A" w:rsidRPr="00E93472">
                <w:rPr>
                  <w:rFonts w:ascii="Arial" w:hAnsi="Arial" w:cs="Arial"/>
                  <w:sz w:val="24"/>
                  <w:szCs w:val="24"/>
                </w:rPr>
                <w:t xml:space="preserve"> </w:t>
              </w:r>
            </w:ins>
            <w:r w:rsidRPr="00E93472">
              <w:rPr>
                <w:rFonts w:ascii="Arial" w:hAnsi="Arial" w:cs="Arial"/>
                <w:sz w:val="24"/>
                <w:szCs w:val="24"/>
              </w:rPr>
              <w:t xml:space="preserve">cantidades que son la parte de un </w:t>
            </w:r>
            <w:r w:rsidR="00B724C6" w:rsidRPr="00E93472">
              <w:rPr>
                <w:rFonts w:ascii="Arial" w:hAnsi="Arial" w:cs="Arial"/>
                <w:sz w:val="24"/>
                <w:szCs w:val="24"/>
              </w:rPr>
              <w:t xml:space="preserve">todo o un </w:t>
            </w:r>
            <w:r w:rsidRPr="00E93472">
              <w:rPr>
                <w:rFonts w:ascii="Arial" w:hAnsi="Arial" w:cs="Arial"/>
                <w:sz w:val="24"/>
                <w:szCs w:val="24"/>
              </w:rPr>
              <w:t>total.</w:t>
            </w:r>
          </w:p>
        </w:tc>
      </w:tr>
    </w:tbl>
    <w:p w14:paraId="2B33E01F" w14:textId="77777777" w:rsidR="0065096B" w:rsidRPr="00E93472" w:rsidRDefault="0065096B" w:rsidP="00173E0B">
      <w:pPr>
        <w:rPr>
          <w:rFonts w:ascii="Arial" w:hAnsi="Arial" w:cs="Arial"/>
          <w:lang w:val="es-CO"/>
        </w:rPr>
      </w:pPr>
    </w:p>
    <w:tbl>
      <w:tblPr>
        <w:tblStyle w:val="Tablaconcuadrcula"/>
        <w:tblW w:w="0" w:type="auto"/>
        <w:tblLook w:val="04A0" w:firstRow="1" w:lastRow="0" w:firstColumn="1" w:lastColumn="0" w:noHBand="0" w:noVBand="1"/>
      </w:tblPr>
      <w:tblGrid>
        <w:gridCol w:w="2428"/>
        <w:gridCol w:w="6400"/>
      </w:tblGrid>
      <w:tr w:rsidR="009D58C3" w:rsidRPr="00E93472" w14:paraId="5358410F" w14:textId="77777777" w:rsidTr="00E77072">
        <w:tc>
          <w:tcPr>
            <w:tcW w:w="9033" w:type="dxa"/>
            <w:gridSpan w:val="2"/>
            <w:shd w:val="clear" w:color="auto" w:fill="0D0D0D" w:themeFill="text1" w:themeFillTint="F2"/>
          </w:tcPr>
          <w:p w14:paraId="540EB590" w14:textId="77777777" w:rsidR="009D58C3" w:rsidRPr="00E93472" w:rsidRDefault="009D58C3" w:rsidP="00E7707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lastRenderedPageBreak/>
              <w:t>Imagen (fotografía, gráfica o ilustración)</w:t>
            </w:r>
          </w:p>
        </w:tc>
      </w:tr>
      <w:tr w:rsidR="009D58C3" w:rsidRPr="00E93472" w14:paraId="21207FD3" w14:textId="77777777" w:rsidTr="00E77072">
        <w:tc>
          <w:tcPr>
            <w:tcW w:w="2518" w:type="dxa"/>
          </w:tcPr>
          <w:p w14:paraId="7BC4BDED" w14:textId="77777777" w:rsidR="009D58C3" w:rsidRPr="00E93472" w:rsidRDefault="009D58C3" w:rsidP="00E77072">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45B7395D" w14:textId="6F4EF184" w:rsidR="009D58C3" w:rsidRPr="00E93472" w:rsidRDefault="003C6109" w:rsidP="00E77072">
            <w:pPr>
              <w:rPr>
                <w:rFonts w:ascii="Arial" w:hAnsi="Arial" w:cs="Arial"/>
                <w:b/>
                <w:color w:val="000000"/>
                <w:sz w:val="24"/>
                <w:szCs w:val="24"/>
              </w:rPr>
            </w:pPr>
            <w:r w:rsidRPr="00E93472">
              <w:rPr>
                <w:rFonts w:ascii="Arial" w:hAnsi="Arial" w:cs="Arial"/>
                <w:color w:val="000000"/>
                <w:sz w:val="24"/>
                <w:szCs w:val="24"/>
              </w:rPr>
              <w:t>MA_04_04_IMG06</w:t>
            </w:r>
          </w:p>
        </w:tc>
      </w:tr>
      <w:tr w:rsidR="009D58C3" w:rsidRPr="00E93472" w14:paraId="0AD94787" w14:textId="77777777" w:rsidTr="00E77072">
        <w:tc>
          <w:tcPr>
            <w:tcW w:w="2518" w:type="dxa"/>
          </w:tcPr>
          <w:p w14:paraId="76D48FB9" w14:textId="77777777" w:rsidR="009D58C3" w:rsidRPr="00E93472" w:rsidRDefault="009D58C3" w:rsidP="00E77072">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539AB6C0" w14:textId="35155C51" w:rsidR="009D58C3" w:rsidRPr="00E93472" w:rsidRDefault="009D58C3" w:rsidP="00E77072">
            <w:pPr>
              <w:rPr>
                <w:rFonts w:ascii="Arial" w:hAnsi="Arial" w:cs="Arial"/>
                <w:color w:val="000000"/>
                <w:sz w:val="24"/>
                <w:szCs w:val="24"/>
              </w:rPr>
            </w:pPr>
            <w:r w:rsidRPr="00E93472">
              <w:rPr>
                <w:rFonts w:ascii="Arial" w:hAnsi="Arial" w:cs="Arial"/>
                <w:color w:val="000000"/>
                <w:sz w:val="24"/>
                <w:szCs w:val="24"/>
              </w:rPr>
              <w:t xml:space="preserve">Fracción ¼ con su respectiva representación gráfica y  letreros que indican cada término de la fracción. </w:t>
            </w:r>
          </w:p>
          <w:p w14:paraId="7161B80B" w14:textId="77777777" w:rsidR="009D58C3" w:rsidRPr="00E93472" w:rsidRDefault="009D58C3" w:rsidP="00E77072">
            <w:pPr>
              <w:rPr>
                <w:rFonts w:ascii="Arial" w:hAnsi="Arial" w:cs="Arial"/>
                <w:color w:val="000000"/>
                <w:sz w:val="24"/>
                <w:szCs w:val="24"/>
              </w:rPr>
            </w:pPr>
          </w:p>
          <w:p w14:paraId="4CDE6519" w14:textId="67379A5D" w:rsidR="009D58C3" w:rsidRPr="00E93472" w:rsidRDefault="00F5295F" w:rsidP="00E77072">
            <w:pP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5B29DFBD" wp14:editId="241CDF6A">
                  <wp:extent cx="3323734" cy="1827845"/>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29261" cy="1830885"/>
                          </a:xfrm>
                          <a:prstGeom prst="rect">
                            <a:avLst/>
                          </a:prstGeom>
                          <a:noFill/>
                          <a:ln>
                            <a:noFill/>
                          </a:ln>
                          <a:effectLst/>
                          <a:extLst/>
                        </pic:spPr>
                      </pic:pic>
                    </a:graphicData>
                  </a:graphic>
                </wp:inline>
              </w:drawing>
            </w:r>
          </w:p>
        </w:tc>
      </w:tr>
      <w:tr w:rsidR="009D58C3" w:rsidRPr="00E93472" w14:paraId="622606B8" w14:textId="77777777" w:rsidTr="00E77072">
        <w:tc>
          <w:tcPr>
            <w:tcW w:w="2518" w:type="dxa"/>
          </w:tcPr>
          <w:p w14:paraId="4C99B88B" w14:textId="77777777" w:rsidR="009D58C3" w:rsidRPr="00E93472" w:rsidRDefault="009D58C3" w:rsidP="00E77072">
            <w:pPr>
              <w:rPr>
                <w:rFonts w:ascii="Arial" w:hAnsi="Arial" w:cs="Arial"/>
                <w:color w:val="000000"/>
                <w:sz w:val="24"/>
                <w:szCs w:val="24"/>
              </w:rPr>
            </w:pPr>
            <w:r w:rsidRPr="00E93472">
              <w:rPr>
                <w:rFonts w:ascii="Arial" w:hAnsi="Arial" w:cs="Arial"/>
                <w:b/>
                <w:color w:val="000000"/>
                <w:sz w:val="24"/>
                <w:szCs w:val="24"/>
              </w:rPr>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515" w:type="dxa"/>
          </w:tcPr>
          <w:p w14:paraId="404996AB" w14:textId="77777777" w:rsidR="009D58C3" w:rsidRPr="00E93472" w:rsidRDefault="009D58C3" w:rsidP="00E77072">
            <w:pPr>
              <w:rPr>
                <w:rFonts w:ascii="Arial" w:hAnsi="Arial" w:cs="Arial"/>
                <w:color w:val="000000"/>
                <w:sz w:val="24"/>
                <w:szCs w:val="24"/>
              </w:rPr>
            </w:pPr>
          </w:p>
        </w:tc>
      </w:tr>
      <w:tr w:rsidR="009D58C3" w:rsidRPr="00E93472" w14:paraId="5C1EFB59" w14:textId="77777777" w:rsidTr="00E77072">
        <w:tc>
          <w:tcPr>
            <w:tcW w:w="2518" w:type="dxa"/>
          </w:tcPr>
          <w:p w14:paraId="67DCB08F" w14:textId="77777777" w:rsidR="009D58C3" w:rsidRPr="00E93472" w:rsidRDefault="009D58C3" w:rsidP="00E77072">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186E577C" w14:textId="3A47EA2B" w:rsidR="009D58C3" w:rsidRPr="00E93472" w:rsidRDefault="0099381C" w:rsidP="007A13CF">
            <w:pPr>
              <w:rPr>
                <w:rFonts w:ascii="Arial" w:hAnsi="Arial" w:cs="Arial"/>
                <w:color w:val="000000"/>
                <w:sz w:val="24"/>
                <w:szCs w:val="24"/>
              </w:rPr>
            </w:pPr>
            <w:r w:rsidRPr="00E93472">
              <w:rPr>
                <w:rFonts w:ascii="Arial" w:hAnsi="Arial" w:cs="Arial"/>
                <w:color w:val="000000"/>
                <w:sz w:val="24"/>
                <w:szCs w:val="24"/>
              </w:rPr>
              <w:t xml:space="preserve">Se tomó una parte </w:t>
            </w:r>
            <w:r w:rsidR="007A13CF" w:rsidRPr="00E93472">
              <w:rPr>
                <w:rFonts w:ascii="Arial" w:hAnsi="Arial" w:cs="Arial"/>
                <w:color w:val="000000"/>
                <w:sz w:val="24"/>
                <w:szCs w:val="24"/>
              </w:rPr>
              <w:t xml:space="preserve">de las cuatro iguales en las que estaba dividido el círculo. El numerador es 1 y el denominador es 4.  </w:t>
            </w:r>
          </w:p>
        </w:tc>
      </w:tr>
    </w:tbl>
    <w:p w14:paraId="6B9CA14F" w14:textId="77777777" w:rsidR="009D58C3" w:rsidRPr="00E93472" w:rsidRDefault="009D58C3" w:rsidP="00173E0B">
      <w:pPr>
        <w:rPr>
          <w:rFonts w:ascii="Arial" w:hAnsi="Arial" w:cs="Arial"/>
        </w:rPr>
      </w:pPr>
    </w:p>
    <w:tbl>
      <w:tblPr>
        <w:tblStyle w:val="Tablaconcuadrcula"/>
        <w:tblW w:w="0" w:type="auto"/>
        <w:tblLook w:val="04A0" w:firstRow="1" w:lastRow="0" w:firstColumn="1" w:lastColumn="0" w:noHBand="0" w:noVBand="1"/>
      </w:tblPr>
      <w:tblGrid>
        <w:gridCol w:w="2475"/>
        <w:gridCol w:w="6353"/>
      </w:tblGrid>
      <w:tr w:rsidR="006961D6" w:rsidRPr="00E93472" w14:paraId="0F988C8E" w14:textId="77777777" w:rsidTr="00E77072">
        <w:tc>
          <w:tcPr>
            <w:tcW w:w="9054" w:type="dxa"/>
            <w:gridSpan w:val="2"/>
            <w:shd w:val="clear" w:color="auto" w:fill="000000" w:themeFill="text1"/>
          </w:tcPr>
          <w:p w14:paraId="7CFCF6E4" w14:textId="77777777" w:rsidR="006961D6" w:rsidRPr="00E93472" w:rsidRDefault="006961D6" w:rsidP="00E7707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Profundiza: recurso aprovechado</w:t>
            </w:r>
          </w:p>
        </w:tc>
      </w:tr>
      <w:tr w:rsidR="006961D6" w:rsidRPr="00E93472" w14:paraId="3BD0E249" w14:textId="77777777" w:rsidTr="00E77072">
        <w:tc>
          <w:tcPr>
            <w:tcW w:w="2518" w:type="dxa"/>
          </w:tcPr>
          <w:p w14:paraId="6A54E37F" w14:textId="77777777" w:rsidR="006961D6" w:rsidRPr="00E93472" w:rsidRDefault="006961D6" w:rsidP="00E77072">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55A87D04" w14:textId="5F84B559" w:rsidR="006961D6" w:rsidRPr="00E93472" w:rsidRDefault="006961D6" w:rsidP="00E77072">
            <w:pPr>
              <w:rPr>
                <w:rFonts w:ascii="Arial" w:hAnsi="Arial" w:cs="Arial"/>
                <w:b/>
                <w:color w:val="000000"/>
                <w:sz w:val="24"/>
                <w:szCs w:val="24"/>
              </w:rPr>
            </w:pPr>
            <w:r w:rsidRPr="00E93472">
              <w:rPr>
                <w:rFonts w:ascii="Arial" w:hAnsi="Arial" w:cs="Arial"/>
                <w:color w:val="000000"/>
                <w:sz w:val="24"/>
                <w:szCs w:val="24"/>
              </w:rPr>
              <w:t>MA_04_0</w:t>
            </w:r>
            <w:r w:rsidR="00B83EF6" w:rsidRPr="00E93472">
              <w:rPr>
                <w:rFonts w:ascii="Arial" w:hAnsi="Arial" w:cs="Arial"/>
                <w:color w:val="000000"/>
                <w:sz w:val="24"/>
                <w:szCs w:val="24"/>
              </w:rPr>
              <w:t>4_REC5</w:t>
            </w:r>
            <w:r w:rsidRPr="00E93472">
              <w:rPr>
                <w:rFonts w:ascii="Arial" w:hAnsi="Arial" w:cs="Arial"/>
                <w:color w:val="000000"/>
                <w:sz w:val="24"/>
                <w:szCs w:val="24"/>
              </w:rPr>
              <w:t>0</w:t>
            </w:r>
          </w:p>
        </w:tc>
      </w:tr>
      <w:tr w:rsidR="006961D6" w:rsidRPr="00E93472" w14:paraId="4B063149" w14:textId="77777777" w:rsidTr="00E77072">
        <w:tc>
          <w:tcPr>
            <w:tcW w:w="2518" w:type="dxa"/>
          </w:tcPr>
          <w:p w14:paraId="5785F092" w14:textId="77777777" w:rsidR="006961D6" w:rsidRPr="00E93472" w:rsidRDefault="006961D6" w:rsidP="00E77072">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486AFA03" w14:textId="7F884FD2" w:rsidR="006961D6" w:rsidRPr="00E93472" w:rsidRDefault="006961D6" w:rsidP="00B83EF6">
            <w:pPr>
              <w:rPr>
                <w:rFonts w:ascii="Arial" w:hAnsi="Arial" w:cs="Arial"/>
                <w:color w:val="000000"/>
                <w:sz w:val="24"/>
                <w:szCs w:val="24"/>
              </w:rPr>
            </w:pPr>
            <w:r w:rsidRPr="00E93472">
              <w:rPr>
                <w:rFonts w:ascii="Arial" w:hAnsi="Arial" w:cs="Arial"/>
                <w:color w:val="000000"/>
                <w:sz w:val="24"/>
                <w:szCs w:val="24"/>
              </w:rPr>
              <w:t>5°ESO/Matemáticas/Las fracciones/1.</w:t>
            </w:r>
            <w:r w:rsidR="00B83EF6" w:rsidRPr="00E93472">
              <w:rPr>
                <w:rFonts w:ascii="Arial" w:hAnsi="Arial" w:cs="Arial"/>
                <w:color w:val="000000"/>
                <w:sz w:val="24"/>
                <w:szCs w:val="24"/>
              </w:rPr>
              <w:t>2 Los términos de una fracción/Profundiza: Introducción a las fracciones</w:t>
            </w:r>
          </w:p>
        </w:tc>
      </w:tr>
      <w:tr w:rsidR="006961D6" w:rsidRPr="00E93472" w14:paraId="63A887ED" w14:textId="77777777" w:rsidTr="00E77072">
        <w:tc>
          <w:tcPr>
            <w:tcW w:w="2518" w:type="dxa"/>
          </w:tcPr>
          <w:p w14:paraId="479DA273" w14:textId="77777777" w:rsidR="006961D6" w:rsidRPr="00E93472" w:rsidRDefault="006961D6" w:rsidP="00E77072">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4A1BAFC3" w14:textId="77777777" w:rsidR="006961D6" w:rsidRPr="00E93472" w:rsidRDefault="001D5219" w:rsidP="00E77072">
            <w:pPr>
              <w:rPr>
                <w:rFonts w:ascii="Arial" w:hAnsi="Arial" w:cs="Arial"/>
                <w:color w:val="000000"/>
                <w:sz w:val="24"/>
                <w:szCs w:val="24"/>
              </w:rPr>
            </w:pPr>
            <w:r w:rsidRPr="00E93472">
              <w:rPr>
                <w:rFonts w:ascii="Arial" w:hAnsi="Arial" w:cs="Arial"/>
                <w:color w:val="000000"/>
                <w:sz w:val="24"/>
                <w:szCs w:val="24"/>
              </w:rPr>
              <w:t xml:space="preserve">Sin cambios. </w:t>
            </w:r>
          </w:p>
          <w:p w14:paraId="693E938D" w14:textId="77777777" w:rsidR="001D5219" w:rsidRPr="00E93472" w:rsidRDefault="001D5219" w:rsidP="00E77072">
            <w:pPr>
              <w:rPr>
                <w:rFonts w:ascii="Arial" w:hAnsi="Arial" w:cs="Arial"/>
                <w:color w:val="000000"/>
                <w:sz w:val="24"/>
                <w:szCs w:val="24"/>
                <w:u w:val="single"/>
              </w:rPr>
            </w:pPr>
            <w:r w:rsidRPr="00E93472">
              <w:rPr>
                <w:rFonts w:ascii="Arial" w:hAnsi="Arial" w:cs="Arial"/>
                <w:color w:val="000000"/>
                <w:sz w:val="24"/>
                <w:szCs w:val="24"/>
                <w:u w:val="single"/>
              </w:rPr>
              <w:t>Ficha del docente:</w:t>
            </w:r>
          </w:p>
          <w:p w14:paraId="065FD369" w14:textId="77777777" w:rsidR="001D5219" w:rsidRPr="00E93472" w:rsidRDefault="001D5219" w:rsidP="00E77072">
            <w:pPr>
              <w:rPr>
                <w:rFonts w:ascii="Arial" w:hAnsi="Arial" w:cs="Arial"/>
                <w:b/>
                <w:color w:val="000000"/>
                <w:sz w:val="24"/>
                <w:szCs w:val="24"/>
              </w:rPr>
            </w:pPr>
          </w:p>
          <w:p w14:paraId="14A6EB32" w14:textId="77777777" w:rsidR="001D5219" w:rsidRPr="00E93472" w:rsidRDefault="001D5219" w:rsidP="00E77072">
            <w:pPr>
              <w:rPr>
                <w:rFonts w:ascii="Arial" w:hAnsi="Arial" w:cs="Arial"/>
                <w:b/>
                <w:color w:val="000000"/>
                <w:sz w:val="24"/>
                <w:szCs w:val="24"/>
              </w:rPr>
            </w:pPr>
            <w:r w:rsidRPr="00E93472">
              <w:rPr>
                <w:rFonts w:ascii="Arial" w:hAnsi="Arial" w:cs="Arial"/>
                <w:b/>
                <w:color w:val="000000"/>
                <w:sz w:val="24"/>
                <w:szCs w:val="24"/>
              </w:rPr>
              <w:t>Objetivo</w:t>
            </w:r>
          </w:p>
          <w:p w14:paraId="074B1ED3" w14:textId="731DD488" w:rsidR="008319BA" w:rsidRPr="00E93472" w:rsidRDefault="008319BA" w:rsidP="008319BA">
            <w:pPr>
              <w:rPr>
                <w:rFonts w:ascii="Arial" w:hAnsi="Arial" w:cs="Arial"/>
                <w:color w:val="000000"/>
                <w:sz w:val="24"/>
                <w:szCs w:val="24"/>
              </w:rPr>
            </w:pPr>
            <w:r w:rsidRPr="00E93472">
              <w:rPr>
                <w:rFonts w:ascii="Arial" w:hAnsi="Arial" w:cs="Arial"/>
                <w:color w:val="000000"/>
                <w:sz w:val="24"/>
                <w:szCs w:val="24"/>
              </w:rPr>
              <w:t>Este recurso proporciona un repaso del concepto de fracciones, sus elementos y su representación gráfica.</w:t>
            </w:r>
          </w:p>
          <w:p w14:paraId="67EA4A69" w14:textId="77777777" w:rsidR="008319BA" w:rsidRPr="00E93472" w:rsidRDefault="008319BA" w:rsidP="008319BA">
            <w:pPr>
              <w:rPr>
                <w:rFonts w:ascii="Arial" w:hAnsi="Arial" w:cs="Arial"/>
                <w:color w:val="000000"/>
                <w:sz w:val="24"/>
                <w:szCs w:val="24"/>
              </w:rPr>
            </w:pPr>
          </w:p>
          <w:p w14:paraId="6E0B6403" w14:textId="77777777" w:rsidR="001D5219" w:rsidRPr="00E93472" w:rsidRDefault="001D5219" w:rsidP="00E77072">
            <w:pPr>
              <w:rPr>
                <w:rFonts w:ascii="Arial" w:hAnsi="Arial" w:cs="Arial"/>
                <w:b/>
                <w:color w:val="000000"/>
                <w:sz w:val="24"/>
                <w:szCs w:val="24"/>
              </w:rPr>
            </w:pPr>
            <w:r w:rsidRPr="00E93472">
              <w:rPr>
                <w:rFonts w:ascii="Arial" w:hAnsi="Arial" w:cs="Arial"/>
                <w:b/>
                <w:color w:val="000000"/>
                <w:sz w:val="24"/>
                <w:szCs w:val="24"/>
              </w:rPr>
              <w:t>Durante la presentación</w:t>
            </w:r>
          </w:p>
          <w:p w14:paraId="5A4B148F" w14:textId="22C1AD23" w:rsidR="001D5219" w:rsidRPr="00E93472" w:rsidRDefault="00204DA0" w:rsidP="00E77072">
            <w:pPr>
              <w:rPr>
                <w:rFonts w:ascii="Arial" w:hAnsi="Arial" w:cs="Arial"/>
                <w:color w:val="000000"/>
                <w:sz w:val="24"/>
                <w:szCs w:val="24"/>
              </w:rPr>
            </w:pPr>
            <w:r w:rsidRPr="00E93472">
              <w:rPr>
                <w:rFonts w:ascii="Arial" w:hAnsi="Arial" w:cs="Arial"/>
                <w:color w:val="000000"/>
                <w:sz w:val="24"/>
                <w:szCs w:val="24"/>
              </w:rPr>
              <w:t xml:space="preserve">Es importante permitir la participación de los estudiantes en la lectura del recurso, con el fin de repasar con ellos los conceptos desarrollados </w:t>
            </w:r>
            <w:r w:rsidR="00F272BC" w:rsidRPr="00E93472">
              <w:rPr>
                <w:rFonts w:ascii="Arial" w:hAnsi="Arial" w:cs="Arial"/>
                <w:color w:val="000000"/>
                <w:sz w:val="24"/>
                <w:szCs w:val="24"/>
              </w:rPr>
              <w:t xml:space="preserve">hasta el momento sobre </w:t>
            </w:r>
            <w:r w:rsidR="00C63C93" w:rsidRPr="00E93472">
              <w:rPr>
                <w:rFonts w:ascii="Arial" w:hAnsi="Arial" w:cs="Arial"/>
                <w:color w:val="000000"/>
                <w:sz w:val="24"/>
                <w:szCs w:val="24"/>
              </w:rPr>
              <w:t xml:space="preserve">fracciones. </w:t>
            </w:r>
          </w:p>
          <w:p w14:paraId="3E3B54D7" w14:textId="4FCCD428" w:rsidR="009D2467" w:rsidRPr="00E93472" w:rsidRDefault="00C63C93" w:rsidP="00E77072">
            <w:pPr>
              <w:rPr>
                <w:rFonts w:ascii="Arial" w:hAnsi="Arial" w:cs="Arial"/>
                <w:color w:val="000000"/>
                <w:sz w:val="24"/>
                <w:szCs w:val="24"/>
              </w:rPr>
            </w:pPr>
            <w:r w:rsidRPr="00E93472">
              <w:rPr>
                <w:rFonts w:ascii="Arial" w:hAnsi="Arial" w:cs="Arial"/>
                <w:color w:val="000000"/>
                <w:sz w:val="24"/>
                <w:szCs w:val="24"/>
              </w:rPr>
              <w:t>Durante la lectura del recurso</w:t>
            </w:r>
            <w:r w:rsidR="00EA2ECF" w:rsidRPr="00E93472">
              <w:rPr>
                <w:rFonts w:ascii="Arial" w:hAnsi="Arial" w:cs="Arial"/>
                <w:color w:val="000000"/>
                <w:sz w:val="24"/>
                <w:szCs w:val="24"/>
              </w:rPr>
              <w:t xml:space="preserve"> es importante resaltar las diferentes representaciones gráficas </w:t>
            </w:r>
            <w:r w:rsidR="009D2467" w:rsidRPr="00E93472">
              <w:rPr>
                <w:rFonts w:ascii="Arial" w:hAnsi="Arial" w:cs="Arial"/>
                <w:color w:val="000000"/>
                <w:sz w:val="24"/>
                <w:szCs w:val="24"/>
              </w:rPr>
              <w:t xml:space="preserve">de las fracciones, así como sus términos y lo que significa cada uno. </w:t>
            </w:r>
          </w:p>
          <w:p w14:paraId="79E22AC3" w14:textId="77777777" w:rsidR="00C11E0C" w:rsidRPr="00E93472" w:rsidRDefault="00C11E0C" w:rsidP="00E77072">
            <w:pPr>
              <w:rPr>
                <w:rFonts w:ascii="Arial" w:hAnsi="Arial" w:cs="Arial"/>
                <w:color w:val="000000"/>
                <w:sz w:val="24"/>
                <w:szCs w:val="24"/>
              </w:rPr>
            </w:pPr>
          </w:p>
          <w:p w14:paraId="20AF8A86" w14:textId="424FCA7C" w:rsidR="001D5219" w:rsidRPr="00E93472" w:rsidRDefault="001D5219" w:rsidP="00E77072">
            <w:pPr>
              <w:rPr>
                <w:rFonts w:ascii="Arial" w:hAnsi="Arial" w:cs="Arial"/>
                <w:b/>
                <w:color w:val="000000"/>
                <w:sz w:val="24"/>
                <w:szCs w:val="24"/>
              </w:rPr>
            </w:pPr>
            <w:r w:rsidRPr="00E93472">
              <w:rPr>
                <w:rFonts w:ascii="Arial" w:hAnsi="Arial" w:cs="Arial"/>
                <w:b/>
                <w:color w:val="000000"/>
                <w:sz w:val="24"/>
                <w:szCs w:val="24"/>
              </w:rPr>
              <w:t xml:space="preserve">Después de la presentación </w:t>
            </w:r>
          </w:p>
          <w:p w14:paraId="6A292C36" w14:textId="77777777" w:rsidR="001D5219" w:rsidRPr="00E93472" w:rsidRDefault="00C11E0C" w:rsidP="00E77072">
            <w:pPr>
              <w:rPr>
                <w:rFonts w:ascii="Arial" w:hAnsi="Arial" w:cs="Arial"/>
                <w:color w:val="000000"/>
                <w:sz w:val="24"/>
                <w:szCs w:val="24"/>
              </w:rPr>
            </w:pPr>
            <w:r w:rsidRPr="00E93472">
              <w:rPr>
                <w:rFonts w:ascii="Arial" w:hAnsi="Arial" w:cs="Arial"/>
                <w:color w:val="000000"/>
                <w:sz w:val="24"/>
                <w:szCs w:val="24"/>
              </w:rPr>
              <w:lastRenderedPageBreak/>
              <w:t>Se recomienda practicar con diferentes fracciones, ejercicios en los que los estudiantes puedan demostrar la habilidad desarrollada con las representaciones gr</w:t>
            </w:r>
            <w:r w:rsidR="007C1A3E" w:rsidRPr="00E93472">
              <w:rPr>
                <w:rFonts w:ascii="Arial" w:hAnsi="Arial" w:cs="Arial"/>
                <w:color w:val="000000"/>
                <w:sz w:val="24"/>
                <w:szCs w:val="24"/>
              </w:rPr>
              <w:t xml:space="preserve">áficas, identificando sus términos. </w:t>
            </w:r>
          </w:p>
          <w:p w14:paraId="7198EC23" w14:textId="77777777" w:rsidR="00E40E0E" w:rsidRPr="00E93472" w:rsidRDefault="00E40E0E" w:rsidP="00E77072">
            <w:pPr>
              <w:rPr>
                <w:rFonts w:ascii="Arial" w:hAnsi="Arial" w:cs="Arial"/>
                <w:color w:val="000000"/>
                <w:sz w:val="24"/>
                <w:szCs w:val="24"/>
              </w:rPr>
            </w:pPr>
          </w:p>
          <w:p w14:paraId="12A7DF0C" w14:textId="77777777" w:rsidR="00282C70" w:rsidRPr="00E93472" w:rsidRDefault="00282C70" w:rsidP="00E77072">
            <w:pPr>
              <w:rPr>
                <w:rFonts w:ascii="Arial" w:hAnsi="Arial" w:cs="Arial"/>
                <w:color w:val="000000"/>
                <w:sz w:val="24"/>
                <w:szCs w:val="24"/>
                <w:u w:val="single"/>
              </w:rPr>
            </w:pPr>
            <w:r w:rsidRPr="00E93472">
              <w:rPr>
                <w:rFonts w:ascii="Arial" w:hAnsi="Arial" w:cs="Arial"/>
                <w:color w:val="000000"/>
                <w:sz w:val="24"/>
                <w:szCs w:val="24"/>
                <w:u w:val="single"/>
              </w:rPr>
              <w:t>Ficha del estudiante</w:t>
            </w:r>
          </w:p>
          <w:p w14:paraId="7F31ACD8" w14:textId="77777777" w:rsidR="00B329EA" w:rsidRPr="00E93472" w:rsidRDefault="00B329EA" w:rsidP="00B329EA">
            <w:pPr>
              <w:shd w:val="clear" w:color="auto" w:fill="FFFFFF"/>
              <w:spacing w:before="150" w:after="150" w:line="270" w:lineRule="atLeast"/>
              <w:rPr>
                <w:rFonts w:ascii="Arial" w:eastAsia="Times New Roman" w:hAnsi="Arial" w:cs="Arial"/>
                <w:b/>
                <w:sz w:val="24"/>
                <w:szCs w:val="24"/>
                <w:lang w:val="es-CO" w:eastAsia="es-CO"/>
              </w:rPr>
            </w:pPr>
            <w:r w:rsidRPr="00E93472">
              <w:rPr>
                <w:rFonts w:ascii="Arial" w:eastAsia="Times New Roman" w:hAnsi="Arial" w:cs="Arial"/>
                <w:b/>
                <w:sz w:val="24"/>
                <w:szCs w:val="24"/>
                <w:lang w:val="es-CO" w:eastAsia="es-CO"/>
              </w:rPr>
              <w:t>Las fracciones</w:t>
            </w:r>
          </w:p>
          <w:p w14:paraId="4ED53DCF" w14:textId="275803A1" w:rsidR="007B7239" w:rsidRPr="00E93472" w:rsidRDefault="00B329EA"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Las fracciones </w:t>
            </w:r>
            <w:ins w:id="13" w:author="Johana Montejo Rozo" w:date="2015-05-03T14:20:00Z">
              <w:r w:rsidR="00A8151A">
                <w:rPr>
                  <w:rFonts w:ascii="Arial" w:eastAsia="Times New Roman" w:hAnsi="Arial" w:cs="Arial"/>
                  <w:color w:val="333333"/>
                  <w:sz w:val="24"/>
                  <w:szCs w:val="24"/>
                  <w:lang w:val="es-CO" w:eastAsia="es-CO"/>
                </w:rPr>
                <w:t xml:space="preserve">pueden </w:t>
              </w:r>
            </w:ins>
            <w:r w:rsidRPr="00E93472">
              <w:rPr>
                <w:rFonts w:ascii="Arial" w:eastAsia="Times New Roman" w:hAnsi="Arial" w:cs="Arial"/>
                <w:color w:val="333333"/>
                <w:sz w:val="24"/>
                <w:szCs w:val="24"/>
                <w:lang w:val="es-CO" w:eastAsia="es-CO"/>
              </w:rPr>
              <w:t>expresa</w:t>
            </w:r>
            <w:del w:id="14" w:author="Johana Montejo Rozo" w:date="2015-05-03T14:20:00Z">
              <w:r w:rsidRPr="00E93472" w:rsidDel="00A8151A">
                <w:rPr>
                  <w:rFonts w:ascii="Arial" w:eastAsia="Times New Roman" w:hAnsi="Arial" w:cs="Arial"/>
                  <w:color w:val="333333"/>
                  <w:sz w:val="24"/>
                  <w:szCs w:val="24"/>
                  <w:lang w:val="es-CO" w:eastAsia="es-CO"/>
                </w:rPr>
                <w:delText>n</w:delText>
              </w:r>
            </w:del>
            <w:ins w:id="15" w:author="Johana Montejo Rozo" w:date="2015-05-03T14:20:00Z">
              <w:r w:rsidR="00A8151A">
                <w:rPr>
                  <w:rFonts w:ascii="Arial" w:eastAsia="Times New Roman" w:hAnsi="Arial" w:cs="Arial"/>
                  <w:color w:val="333333"/>
                  <w:sz w:val="24"/>
                  <w:szCs w:val="24"/>
                  <w:lang w:val="es-CO" w:eastAsia="es-CO"/>
                </w:rPr>
                <w:t>r</w:t>
              </w:r>
            </w:ins>
            <w:r w:rsidRPr="00E93472">
              <w:rPr>
                <w:rFonts w:ascii="Arial" w:eastAsia="Times New Roman" w:hAnsi="Arial" w:cs="Arial"/>
                <w:color w:val="333333"/>
                <w:sz w:val="24"/>
                <w:szCs w:val="24"/>
                <w:lang w:val="es-CO" w:eastAsia="es-CO"/>
              </w:rPr>
              <w:t> </w:t>
            </w:r>
            <w:r w:rsidRPr="00E93472">
              <w:rPr>
                <w:rFonts w:ascii="Arial" w:eastAsia="Times New Roman" w:hAnsi="Arial" w:cs="Arial"/>
                <w:b/>
                <w:bCs/>
                <w:color w:val="333333"/>
                <w:sz w:val="24"/>
                <w:szCs w:val="24"/>
                <w:lang w:val="es-CO" w:eastAsia="es-CO"/>
              </w:rPr>
              <w:t>partes de la unidad</w:t>
            </w:r>
            <w:r w:rsidRPr="00E93472">
              <w:rPr>
                <w:rFonts w:ascii="Arial" w:eastAsia="Times New Roman" w:hAnsi="Arial" w:cs="Arial"/>
                <w:color w:val="333333"/>
                <w:sz w:val="24"/>
                <w:szCs w:val="24"/>
                <w:lang w:val="es-CO" w:eastAsia="es-CO"/>
              </w:rPr>
              <w:t xml:space="preserve">. </w:t>
            </w:r>
          </w:p>
          <w:p w14:paraId="2FC0D1D5" w14:textId="338A8E10" w:rsidR="00B329EA" w:rsidRPr="00E93472" w:rsidRDefault="00B329EA"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Cuando dividimos una cantidad en </w:t>
            </w:r>
            <w:proofErr w:type="gramStart"/>
            <w:r w:rsidRPr="00E93472">
              <w:rPr>
                <w:rFonts w:ascii="Arial" w:eastAsia="Times New Roman" w:hAnsi="Arial" w:cs="Arial"/>
                <w:color w:val="333333"/>
                <w:sz w:val="24"/>
                <w:szCs w:val="24"/>
                <w:lang w:val="es-CO" w:eastAsia="es-CO"/>
              </w:rPr>
              <w:t>partes iguales y solo</w:t>
            </w:r>
            <w:proofErr w:type="gramEnd"/>
            <w:r w:rsidRPr="00E93472">
              <w:rPr>
                <w:rFonts w:ascii="Arial" w:eastAsia="Times New Roman" w:hAnsi="Arial" w:cs="Arial"/>
                <w:color w:val="333333"/>
                <w:sz w:val="24"/>
                <w:szCs w:val="24"/>
                <w:lang w:val="es-CO" w:eastAsia="es-CO"/>
              </w:rPr>
              <w:t xml:space="preserve"> tomamos algunas de ellas, utilizamos l</w:t>
            </w:r>
            <w:r w:rsidR="007B7239" w:rsidRPr="00E93472">
              <w:rPr>
                <w:rFonts w:ascii="Arial" w:eastAsia="Times New Roman" w:hAnsi="Arial" w:cs="Arial"/>
                <w:color w:val="333333"/>
                <w:sz w:val="24"/>
                <w:szCs w:val="24"/>
                <w:lang w:val="es-CO" w:eastAsia="es-CO"/>
              </w:rPr>
              <w:t xml:space="preserve">os </w:t>
            </w:r>
            <w:r w:rsidR="007B7239" w:rsidRPr="00E93472">
              <w:rPr>
                <w:rFonts w:ascii="Arial" w:eastAsia="Times New Roman" w:hAnsi="Arial" w:cs="Arial"/>
                <w:b/>
                <w:color w:val="333333"/>
                <w:sz w:val="24"/>
                <w:szCs w:val="24"/>
                <w:lang w:val="es-CO" w:eastAsia="es-CO"/>
              </w:rPr>
              <w:t>números</w:t>
            </w:r>
            <w:r w:rsidR="007B7239" w:rsidRPr="00E93472">
              <w:rPr>
                <w:rFonts w:ascii="Arial" w:eastAsia="Times New Roman" w:hAnsi="Arial" w:cs="Arial"/>
                <w:color w:val="333333"/>
                <w:sz w:val="24"/>
                <w:szCs w:val="24"/>
                <w:lang w:val="es-CO" w:eastAsia="es-CO"/>
              </w:rPr>
              <w:t xml:space="preserve"> </w:t>
            </w:r>
            <w:r w:rsidR="007B7239" w:rsidRPr="00E93472">
              <w:rPr>
                <w:rFonts w:ascii="Arial" w:eastAsia="Times New Roman" w:hAnsi="Arial" w:cs="Arial"/>
                <w:b/>
                <w:color w:val="333333"/>
                <w:sz w:val="24"/>
                <w:szCs w:val="24"/>
                <w:lang w:val="es-CO" w:eastAsia="es-CO"/>
              </w:rPr>
              <w:t>fraccionarios</w:t>
            </w:r>
            <w:r w:rsidR="007B7239" w:rsidRPr="00E93472">
              <w:rPr>
                <w:rFonts w:ascii="Arial" w:eastAsia="Times New Roman" w:hAnsi="Arial" w:cs="Arial"/>
                <w:color w:val="333333"/>
                <w:sz w:val="24"/>
                <w:szCs w:val="24"/>
                <w:lang w:val="es-CO" w:eastAsia="es-CO"/>
              </w:rPr>
              <w:t xml:space="preserve"> o l</w:t>
            </w:r>
            <w:r w:rsidRPr="00E93472">
              <w:rPr>
                <w:rFonts w:ascii="Arial" w:eastAsia="Times New Roman" w:hAnsi="Arial" w:cs="Arial"/>
                <w:color w:val="333333"/>
                <w:sz w:val="24"/>
                <w:szCs w:val="24"/>
                <w:lang w:val="es-CO" w:eastAsia="es-CO"/>
              </w:rPr>
              <w:t xml:space="preserve">as </w:t>
            </w:r>
            <w:r w:rsidRPr="00E93472">
              <w:rPr>
                <w:rFonts w:ascii="Arial" w:eastAsia="Times New Roman" w:hAnsi="Arial" w:cs="Arial"/>
                <w:b/>
                <w:color w:val="333333"/>
                <w:sz w:val="24"/>
                <w:szCs w:val="24"/>
                <w:lang w:val="es-CO" w:eastAsia="es-CO"/>
              </w:rPr>
              <w:t>fracciones</w:t>
            </w:r>
            <w:r w:rsidRPr="00E93472">
              <w:rPr>
                <w:rFonts w:ascii="Arial" w:eastAsia="Times New Roman" w:hAnsi="Arial" w:cs="Arial"/>
                <w:color w:val="333333"/>
                <w:sz w:val="24"/>
                <w:szCs w:val="24"/>
                <w:lang w:val="es-CO" w:eastAsia="es-CO"/>
              </w:rPr>
              <w:t xml:space="preserve"> para expresar de forma matemática esas partes.</w:t>
            </w:r>
          </w:p>
          <w:p w14:paraId="41E50DF2" w14:textId="77777777" w:rsidR="00C70193" w:rsidRPr="00E93472" w:rsidRDefault="00B329EA"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La expresión matemática de una </w:t>
            </w:r>
            <w:r w:rsidRPr="00E93472">
              <w:rPr>
                <w:rFonts w:ascii="Arial" w:eastAsia="Times New Roman" w:hAnsi="Arial" w:cs="Arial"/>
                <w:b/>
                <w:color w:val="333333"/>
                <w:sz w:val="24"/>
                <w:szCs w:val="24"/>
                <w:lang w:val="es-CO" w:eastAsia="es-CO"/>
              </w:rPr>
              <w:t>fracción</w:t>
            </w:r>
            <w:r w:rsidRPr="00E93472">
              <w:rPr>
                <w:rFonts w:ascii="Arial" w:eastAsia="Times New Roman" w:hAnsi="Arial" w:cs="Arial"/>
                <w:color w:val="333333"/>
                <w:sz w:val="24"/>
                <w:szCs w:val="24"/>
                <w:lang w:val="es-CO" w:eastAsia="es-CO"/>
              </w:rPr>
              <w:t xml:space="preserve"> consiste en dos números, escritos uno sobre otro, separados por una línea recta horizontal.</w:t>
            </w:r>
            <w:r w:rsidR="00C70193" w:rsidRPr="00E93472">
              <w:rPr>
                <w:rFonts w:ascii="Arial" w:eastAsia="Times New Roman" w:hAnsi="Arial" w:cs="Arial"/>
                <w:color w:val="333333"/>
                <w:sz w:val="24"/>
                <w:szCs w:val="24"/>
                <w:lang w:val="es-CO" w:eastAsia="es-CO"/>
              </w:rPr>
              <w:t xml:space="preserve"> </w:t>
            </w:r>
          </w:p>
          <w:p w14:paraId="133E997F" w14:textId="6292367E" w:rsidR="00B329EA" w:rsidRPr="00E93472" w:rsidRDefault="00C70193"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También se puede representar con una línea diagonal que separa los dos números. </w:t>
            </w:r>
          </w:p>
          <w:p w14:paraId="63934AB1" w14:textId="77777777" w:rsidR="00B329EA" w:rsidRPr="00E93472" w:rsidRDefault="00B329EA"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La fracción está formada por dos términos: el </w:t>
            </w:r>
            <w:r w:rsidRPr="00E93472">
              <w:rPr>
                <w:rFonts w:ascii="Arial" w:eastAsia="Times New Roman" w:hAnsi="Arial" w:cs="Arial"/>
                <w:b/>
                <w:color w:val="333333"/>
                <w:sz w:val="24"/>
                <w:szCs w:val="24"/>
                <w:lang w:val="es-CO" w:eastAsia="es-CO"/>
              </w:rPr>
              <w:t>numerador</w:t>
            </w:r>
            <w:r w:rsidRPr="00E93472">
              <w:rPr>
                <w:rFonts w:ascii="Arial" w:eastAsia="Times New Roman" w:hAnsi="Arial" w:cs="Arial"/>
                <w:color w:val="333333"/>
                <w:sz w:val="24"/>
                <w:szCs w:val="24"/>
                <w:lang w:val="es-CO" w:eastAsia="es-CO"/>
              </w:rPr>
              <w:t xml:space="preserve"> y el </w:t>
            </w:r>
            <w:r w:rsidRPr="00E93472">
              <w:rPr>
                <w:rFonts w:ascii="Arial" w:eastAsia="Times New Roman" w:hAnsi="Arial" w:cs="Arial"/>
                <w:b/>
                <w:color w:val="333333"/>
                <w:sz w:val="24"/>
                <w:szCs w:val="24"/>
                <w:lang w:val="es-CO" w:eastAsia="es-CO"/>
              </w:rPr>
              <w:t>denominador</w:t>
            </w:r>
            <w:r w:rsidRPr="00E93472">
              <w:rPr>
                <w:rFonts w:ascii="Arial" w:eastAsia="Times New Roman" w:hAnsi="Arial" w:cs="Arial"/>
                <w:color w:val="333333"/>
                <w:sz w:val="24"/>
                <w:szCs w:val="24"/>
                <w:lang w:val="es-CO" w:eastAsia="es-CO"/>
              </w:rPr>
              <w:t>.</w:t>
            </w:r>
          </w:p>
          <w:p w14:paraId="708D5640" w14:textId="208D15DC" w:rsidR="007B7239" w:rsidRPr="00E93472" w:rsidRDefault="00B329EA"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 El </w:t>
            </w:r>
            <w:r w:rsidRPr="00E93472">
              <w:rPr>
                <w:rFonts w:ascii="Arial" w:eastAsia="Times New Roman" w:hAnsi="Arial" w:cs="Arial"/>
                <w:b/>
                <w:bCs/>
                <w:color w:val="333333"/>
                <w:sz w:val="24"/>
                <w:szCs w:val="24"/>
                <w:lang w:val="es-CO" w:eastAsia="es-CO"/>
              </w:rPr>
              <w:t>numerador</w:t>
            </w:r>
            <w:r w:rsidRPr="00E93472">
              <w:rPr>
                <w:rFonts w:ascii="Arial" w:eastAsia="Times New Roman" w:hAnsi="Arial" w:cs="Arial"/>
                <w:color w:val="333333"/>
                <w:sz w:val="24"/>
                <w:szCs w:val="24"/>
                <w:lang w:val="es-CO" w:eastAsia="es-CO"/>
              </w:rPr>
              <w:t> indica el número de partes iguales que se han tomado o considerado de un</w:t>
            </w:r>
            <w:r w:rsidR="007B7239" w:rsidRPr="00E93472">
              <w:rPr>
                <w:rFonts w:ascii="Arial" w:eastAsia="Times New Roman" w:hAnsi="Arial" w:cs="Arial"/>
                <w:color w:val="333333"/>
                <w:sz w:val="24"/>
                <w:szCs w:val="24"/>
                <w:lang w:val="es-CO" w:eastAsia="es-CO"/>
              </w:rPr>
              <w:t xml:space="preserve">a unidad, total o todo. </w:t>
            </w:r>
          </w:p>
          <w:p w14:paraId="3F85D3CC" w14:textId="0EAC764A" w:rsidR="00B329EA" w:rsidRPr="00E93472" w:rsidRDefault="007B7239"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E</w:t>
            </w:r>
            <w:r w:rsidR="00B329EA" w:rsidRPr="00E93472">
              <w:rPr>
                <w:rFonts w:ascii="Arial" w:eastAsia="Times New Roman" w:hAnsi="Arial" w:cs="Arial"/>
                <w:color w:val="333333"/>
                <w:sz w:val="24"/>
                <w:szCs w:val="24"/>
                <w:lang w:val="es-CO" w:eastAsia="es-CO"/>
              </w:rPr>
              <w:t>l </w:t>
            </w:r>
            <w:r w:rsidR="00B329EA" w:rsidRPr="00E93472">
              <w:rPr>
                <w:rFonts w:ascii="Arial" w:eastAsia="Times New Roman" w:hAnsi="Arial" w:cs="Arial"/>
                <w:b/>
                <w:bCs/>
                <w:color w:val="333333"/>
                <w:sz w:val="24"/>
                <w:szCs w:val="24"/>
                <w:lang w:val="es-CO" w:eastAsia="es-CO"/>
              </w:rPr>
              <w:t>denominador</w:t>
            </w:r>
            <w:r w:rsidR="00B329EA" w:rsidRPr="00E93472">
              <w:rPr>
                <w:rFonts w:ascii="Arial" w:eastAsia="Times New Roman" w:hAnsi="Arial" w:cs="Arial"/>
                <w:color w:val="333333"/>
                <w:sz w:val="24"/>
                <w:szCs w:val="24"/>
                <w:lang w:val="es-CO" w:eastAsia="es-CO"/>
              </w:rPr>
              <w:t xml:space="preserve"> indica el número de partes iguales en que se ha dividido </w:t>
            </w:r>
            <w:r w:rsidRPr="00E93472">
              <w:rPr>
                <w:rFonts w:ascii="Arial" w:eastAsia="Times New Roman" w:hAnsi="Arial" w:cs="Arial"/>
                <w:color w:val="333333"/>
                <w:sz w:val="24"/>
                <w:szCs w:val="24"/>
                <w:lang w:val="es-CO" w:eastAsia="es-CO"/>
              </w:rPr>
              <w:t xml:space="preserve">la unidad, el total o el todo. </w:t>
            </w:r>
            <w:r w:rsidR="00B329EA" w:rsidRPr="00E93472">
              <w:rPr>
                <w:rFonts w:ascii="Arial" w:eastAsia="Times New Roman" w:hAnsi="Arial" w:cs="Arial"/>
                <w:color w:val="333333"/>
                <w:sz w:val="24"/>
                <w:szCs w:val="24"/>
                <w:lang w:val="es-CO" w:eastAsia="es-CO"/>
              </w:rPr>
              <w:t> </w:t>
            </w:r>
          </w:p>
          <w:p w14:paraId="7351A041" w14:textId="77777777" w:rsidR="003B52FC" w:rsidRPr="00E93472" w:rsidRDefault="00B329EA"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Por ejemplo, la fracción:</w:t>
            </w:r>
            <w:r w:rsidR="003B52FC" w:rsidRPr="00E93472">
              <w:rPr>
                <w:rFonts w:ascii="Arial" w:eastAsia="Times New Roman" w:hAnsi="Arial" w:cs="Arial"/>
                <w:color w:val="333333"/>
                <w:sz w:val="24"/>
                <w:szCs w:val="24"/>
                <w:lang w:val="es-CO" w:eastAsia="es-CO"/>
              </w:rPr>
              <w:t xml:space="preserve"> </w:t>
            </w:r>
          </w:p>
          <w:p w14:paraId="47DC3090" w14:textId="24D7512B" w:rsidR="00B329EA" w:rsidRPr="00E93472" w:rsidRDefault="007B7239"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¾ </w:t>
            </w:r>
            <w:r w:rsidR="00B329EA" w:rsidRPr="00E93472">
              <w:rPr>
                <w:rFonts w:ascii="Arial" w:eastAsia="Times New Roman" w:hAnsi="Arial" w:cs="Arial"/>
                <w:color w:val="333333"/>
                <w:sz w:val="24"/>
                <w:szCs w:val="24"/>
                <w:lang w:val="es-CO" w:eastAsia="es-CO"/>
              </w:rPr>
              <w:t>indica que una unidad se ha dividido en 4 partes iguales y se han tomado 3 partes.</w:t>
            </w:r>
          </w:p>
          <w:p w14:paraId="653FDC80" w14:textId="09941531" w:rsidR="00B329EA" w:rsidRPr="00E93472" w:rsidRDefault="00B329EA"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Cuando el numerador de una fracción es igual a su denominador, entonces la fracción representa a la unidad</w:t>
            </w:r>
            <w:r w:rsidR="003B52FC" w:rsidRPr="00E93472">
              <w:rPr>
                <w:rFonts w:ascii="Arial" w:eastAsia="Times New Roman" w:hAnsi="Arial" w:cs="Arial"/>
                <w:color w:val="333333"/>
                <w:sz w:val="24"/>
                <w:szCs w:val="24"/>
                <w:lang w:val="es-CO" w:eastAsia="es-CO"/>
              </w:rPr>
              <w:t>, el total o el todo</w:t>
            </w:r>
            <w:r w:rsidRPr="00E93472">
              <w:rPr>
                <w:rFonts w:ascii="Arial" w:eastAsia="Times New Roman" w:hAnsi="Arial" w:cs="Arial"/>
                <w:color w:val="333333"/>
                <w:sz w:val="24"/>
                <w:szCs w:val="24"/>
                <w:lang w:val="es-CO" w:eastAsia="es-CO"/>
              </w:rPr>
              <w:t>. </w:t>
            </w:r>
          </w:p>
          <w:p w14:paraId="5DFB12AF" w14:textId="77777777" w:rsidR="00B329EA" w:rsidRPr="00E93472" w:rsidRDefault="00B329EA" w:rsidP="00B329EA">
            <w:pPr>
              <w:shd w:val="clear" w:color="auto" w:fill="FFFFFF"/>
              <w:spacing w:before="300" w:after="150" w:line="270" w:lineRule="atLeast"/>
              <w:rPr>
                <w:rFonts w:ascii="Arial" w:eastAsia="Times New Roman" w:hAnsi="Arial" w:cs="Arial"/>
                <w:b/>
                <w:sz w:val="24"/>
                <w:szCs w:val="24"/>
                <w:lang w:val="es-CO" w:eastAsia="es-CO"/>
              </w:rPr>
            </w:pPr>
            <w:r w:rsidRPr="00E93472">
              <w:rPr>
                <w:rFonts w:ascii="Arial" w:eastAsia="Times New Roman" w:hAnsi="Arial" w:cs="Arial"/>
                <w:b/>
                <w:sz w:val="24"/>
                <w:szCs w:val="24"/>
                <w:lang w:val="es-CO" w:eastAsia="es-CO"/>
              </w:rPr>
              <w:t>Representación gráfica</w:t>
            </w:r>
          </w:p>
          <w:p w14:paraId="0408AAE8" w14:textId="77777777" w:rsidR="00B329EA" w:rsidRPr="00E93472" w:rsidRDefault="00B329EA"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Para representar gráficamente una fracción se divide una figura en tantas partes iguales como indica el denominador y se colorean las que indica el numerador.</w:t>
            </w:r>
          </w:p>
          <w:p w14:paraId="5B9125E6" w14:textId="77777777" w:rsidR="00B329EA" w:rsidRPr="00E93472" w:rsidRDefault="00B329EA"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Por ejemplo, este rectángulo (que representa una unidad) está dividido en 3 partes iguales y 2 de ellas están coloreadas:</w:t>
            </w:r>
          </w:p>
          <w:p w14:paraId="6A67DB6B" w14:textId="33F2A794" w:rsidR="00B329EA" w:rsidRPr="00E93472" w:rsidRDefault="00B329EA" w:rsidP="00B329EA">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lastRenderedPageBreak/>
              <w:t> </w:t>
            </w:r>
            <w:r w:rsidRPr="00E93472">
              <w:rPr>
                <w:rFonts w:ascii="Arial" w:eastAsia="Times New Roman" w:hAnsi="Arial" w:cs="Arial"/>
                <w:noProof/>
                <w:color w:val="333333"/>
                <w:lang w:val="es-CO" w:eastAsia="es-CO"/>
              </w:rPr>
              <w:drawing>
                <wp:inline distT="0" distB="0" distL="0" distR="0" wp14:anchorId="3B2B1AC8" wp14:editId="290EB2EB">
                  <wp:extent cx="1073785" cy="361315"/>
                  <wp:effectExtent l="0" t="0" r="0" b="635"/>
                  <wp:docPr id="26" name="Imagen 26" descr="http://profesores.aulaplaneta.com/DNNPlayerPackages/Package12563/Recurso010/2tercios_grafic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profesores.aulaplaneta.com/DNNPlayerPackages/Package12563/Recurso010/2tercios_grafico.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73785" cy="361315"/>
                          </a:xfrm>
                          <a:prstGeom prst="rect">
                            <a:avLst/>
                          </a:prstGeom>
                          <a:noFill/>
                          <a:ln>
                            <a:noFill/>
                          </a:ln>
                        </pic:spPr>
                      </pic:pic>
                    </a:graphicData>
                  </a:graphic>
                </wp:inline>
              </w:drawing>
            </w:r>
          </w:p>
          <w:p w14:paraId="056DE2F5" w14:textId="51B97C18" w:rsidR="00B329EA" w:rsidRPr="00E93472" w:rsidRDefault="00B329EA" w:rsidP="000172FC">
            <w:pPr>
              <w:shd w:val="clear" w:color="auto" w:fill="FFFFFF"/>
              <w:spacing w:before="150" w:after="150" w:line="270" w:lineRule="atLeast"/>
              <w:rPr>
                <w:rFonts w:ascii="Arial" w:hAnsi="Arial" w:cs="Arial"/>
                <w:color w:val="000000"/>
                <w:sz w:val="24"/>
                <w:szCs w:val="24"/>
              </w:rPr>
            </w:pPr>
            <w:r w:rsidRPr="00E93472">
              <w:rPr>
                <w:rFonts w:ascii="Arial" w:eastAsia="Times New Roman" w:hAnsi="Arial" w:cs="Arial"/>
                <w:color w:val="333333"/>
                <w:sz w:val="24"/>
                <w:szCs w:val="24"/>
                <w:lang w:val="es-CO" w:eastAsia="es-CO"/>
              </w:rPr>
              <w:t>Esta es la representación gráfica de la fracción:</w:t>
            </w:r>
            <w:r w:rsidR="000172FC" w:rsidRPr="00E93472">
              <w:rPr>
                <w:rFonts w:ascii="Arial" w:eastAsia="Times New Roman" w:hAnsi="Arial" w:cs="Arial"/>
                <w:color w:val="333333"/>
                <w:sz w:val="24"/>
                <w:szCs w:val="24"/>
                <w:lang w:val="es-CO" w:eastAsia="es-CO"/>
              </w:rPr>
              <w:t xml:space="preserve"> </w:t>
            </w:r>
            <m:oMath>
              <m:f>
                <m:fPr>
                  <m:ctrlPr>
                    <w:rPr>
                      <w:rFonts w:ascii="Cambria Math" w:eastAsia="Times New Roman" w:hAnsi="Cambria Math" w:cs="Arial"/>
                      <w:i/>
                      <w:color w:val="333333"/>
                      <w:sz w:val="24"/>
                      <w:szCs w:val="24"/>
                      <w:lang w:val="es-CO" w:eastAsia="es-CO"/>
                    </w:rPr>
                  </m:ctrlPr>
                </m:fPr>
                <m:num>
                  <m:r>
                    <w:rPr>
                      <w:rFonts w:ascii="Cambria Math" w:eastAsia="Times New Roman" w:hAnsi="Cambria Math" w:cs="Arial"/>
                      <w:color w:val="333333"/>
                      <w:sz w:val="24"/>
                      <w:szCs w:val="24"/>
                      <w:lang w:val="es-CO" w:eastAsia="es-CO"/>
                    </w:rPr>
                    <m:t>2</m:t>
                  </m:r>
                </m:num>
                <m:den>
                  <m:r>
                    <w:rPr>
                      <w:rFonts w:ascii="Cambria Math" w:eastAsia="Times New Roman" w:hAnsi="Cambria Math" w:cs="Arial"/>
                      <w:color w:val="333333"/>
                      <w:sz w:val="24"/>
                      <w:szCs w:val="24"/>
                      <w:lang w:val="es-CO" w:eastAsia="es-CO"/>
                    </w:rPr>
                    <m:t>3</m:t>
                  </m:r>
                </m:den>
              </m:f>
            </m:oMath>
            <w:r w:rsidR="000172FC" w:rsidRPr="00E93472">
              <w:rPr>
                <w:rFonts w:ascii="Arial" w:eastAsia="Times New Roman" w:hAnsi="Arial" w:cs="Arial"/>
                <w:color w:val="333333"/>
                <w:sz w:val="24"/>
                <w:szCs w:val="24"/>
                <w:lang w:val="es-CO" w:eastAsia="es-CO"/>
              </w:rPr>
              <w:t xml:space="preserve">  </w:t>
            </w:r>
          </w:p>
        </w:tc>
      </w:tr>
      <w:tr w:rsidR="006961D6" w:rsidRPr="00E93472" w14:paraId="7D0F5354" w14:textId="77777777" w:rsidTr="00E77072">
        <w:tc>
          <w:tcPr>
            <w:tcW w:w="2518" w:type="dxa"/>
          </w:tcPr>
          <w:p w14:paraId="53736E68" w14:textId="1D7DE250" w:rsidR="006961D6" w:rsidRPr="00E93472" w:rsidRDefault="006961D6" w:rsidP="00E77072">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0E5F676C" w14:textId="24C8FFD2" w:rsidR="006961D6" w:rsidRPr="00E93472" w:rsidRDefault="00BF0F0E" w:rsidP="00BF0F0E">
            <w:pPr>
              <w:rPr>
                <w:rFonts w:ascii="Arial" w:hAnsi="Arial" w:cs="Arial"/>
                <w:color w:val="000000"/>
                <w:sz w:val="24"/>
                <w:szCs w:val="24"/>
              </w:rPr>
            </w:pPr>
            <w:r w:rsidRPr="00E93472">
              <w:rPr>
                <w:rFonts w:ascii="Arial" w:hAnsi="Arial" w:cs="Arial"/>
                <w:color w:val="000000"/>
                <w:sz w:val="24"/>
                <w:szCs w:val="24"/>
              </w:rPr>
              <w:t>Datos básicos de una fracción</w:t>
            </w:r>
          </w:p>
        </w:tc>
      </w:tr>
      <w:tr w:rsidR="006961D6" w:rsidRPr="00E93472" w14:paraId="48904F3C" w14:textId="77777777" w:rsidTr="00E77072">
        <w:tc>
          <w:tcPr>
            <w:tcW w:w="2518" w:type="dxa"/>
          </w:tcPr>
          <w:p w14:paraId="4FFCA717" w14:textId="77777777" w:rsidR="006961D6" w:rsidRPr="00E93472" w:rsidRDefault="006961D6" w:rsidP="00E77072">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2AA2F4A6" w14:textId="4E0ADCA0" w:rsidR="006961D6" w:rsidRPr="00E93472" w:rsidRDefault="00BF0F0E" w:rsidP="00E77072">
            <w:pPr>
              <w:rPr>
                <w:rFonts w:ascii="Arial" w:hAnsi="Arial" w:cs="Arial"/>
                <w:color w:val="000000"/>
                <w:sz w:val="24"/>
                <w:szCs w:val="24"/>
              </w:rPr>
            </w:pPr>
            <w:r w:rsidRPr="00E93472">
              <w:rPr>
                <w:rFonts w:ascii="Arial" w:hAnsi="Arial" w:cs="Arial"/>
                <w:color w:val="000000"/>
                <w:sz w:val="24"/>
                <w:szCs w:val="24"/>
              </w:rPr>
              <w:t>Secuencia de imágenes que explica el concepto de fracción y describe sus elementos</w:t>
            </w:r>
          </w:p>
        </w:tc>
      </w:tr>
    </w:tbl>
    <w:p w14:paraId="0029D0B8" w14:textId="73EF5301" w:rsidR="0065096B" w:rsidRPr="00E93472" w:rsidRDefault="0065096B" w:rsidP="00173E0B">
      <w:pPr>
        <w:rPr>
          <w:rFonts w:ascii="Arial" w:hAnsi="Arial" w:cs="Arial"/>
          <w:lang w:val="es-CO"/>
        </w:rPr>
      </w:pPr>
    </w:p>
    <w:p w14:paraId="0868B71B" w14:textId="61B51592" w:rsidR="001009FB" w:rsidRPr="00E93472" w:rsidRDefault="00834B29" w:rsidP="007A6C1C">
      <w:pPr>
        <w:rPr>
          <w:rFonts w:ascii="Arial" w:hAnsi="Arial" w:cs="Arial"/>
        </w:rPr>
      </w:pPr>
      <w:r w:rsidRPr="00E93472">
        <w:rPr>
          <w:rFonts w:ascii="Arial" w:hAnsi="Arial" w:cs="Arial"/>
        </w:rPr>
        <w:t xml:space="preserve">Identifica los términos de una </w:t>
      </w:r>
      <w:r w:rsidRPr="00E93472">
        <w:rPr>
          <w:rFonts w:ascii="Arial" w:hAnsi="Arial" w:cs="Arial"/>
          <w:b/>
        </w:rPr>
        <w:t>fracción</w:t>
      </w:r>
      <w:r w:rsidRPr="00E93472">
        <w:rPr>
          <w:rFonts w:ascii="Arial" w:hAnsi="Arial" w:cs="Arial"/>
        </w:rPr>
        <w:t xml:space="preserve"> practicando </w:t>
      </w:r>
      <w:r w:rsidR="009B70E2" w:rsidRPr="00E93472">
        <w:rPr>
          <w:rFonts w:ascii="Arial" w:hAnsi="Arial" w:cs="Arial"/>
        </w:rPr>
        <w:t xml:space="preserve">con el siguiente recurso. </w:t>
      </w:r>
    </w:p>
    <w:tbl>
      <w:tblPr>
        <w:tblStyle w:val="Tablaconcuadrcula"/>
        <w:tblW w:w="0" w:type="auto"/>
        <w:tblLook w:val="04A0" w:firstRow="1" w:lastRow="0" w:firstColumn="1" w:lastColumn="0" w:noHBand="0" w:noVBand="1"/>
      </w:tblPr>
      <w:tblGrid>
        <w:gridCol w:w="2479"/>
        <w:gridCol w:w="6349"/>
      </w:tblGrid>
      <w:tr w:rsidR="00BF04C1" w:rsidRPr="00E93472" w14:paraId="7844C7E3" w14:textId="77777777" w:rsidTr="00E77072">
        <w:tc>
          <w:tcPr>
            <w:tcW w:w="9033" w:type="dxa"/>
            <w:gridSpan w:val="2"/>
            <w:shd w:val="clear" w:color="auto" w:fill="000000" w:themeFill="text1"/>
          </w:tcPr>
          <w:p w14:paraId="4B0775F3" w14:textId="77777777" w:rsidR="00BF04C1" w:rsidRPr="00E93472" w:rsidRDefault="00BF04C1" w:rsidP="00E7707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BF04C1" w:rsidRPr="00E93472" w14:paraId="4348FC90" w14:textId="77777777" w:rsidTr="00E77072">
        <w:tc>
          <w:tcPr>
            <w:tcW w:w="2518" w:type="dxa"/>
          </w:tcPr>
          <w:p w14:paraId="01B53CCA" w14:textId="77777777" w:rsidR="00BF04C1" w:rsidRPr="00E93472" w:rsidRDefault="00BF04C1" w:rsidP="00E77072">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20E9C576" w14:textId="3189821F" w:rsidR="00BF04C1" w:rsidRPr="00E93472" w:rsidRDefault="00BF04C1" w:rsidP="00BF04C1">
            <w:pPr>
              <w:rPr>
                <w:rFonts w:ascii="Arial" w:hAnsi="Arial" w:cs="Arial"/>
                <w:b/>
                <w:color w:val="000000"/>
                <w:sz w:val="24"/>
                <w:szCs w:val="24"/>
                <w:highlight w:val="cyan"/>
              </w:rPr>
            </w:pPr>
            <w:r w:rsidRPr="00E93472">
              <w:rPr>
                <w:rFonts w:ascii="Arial" w:hAnsi="Arial" w:cs="Arial"/>
                <w:color w:val="000000"/>
                <w:sz w:val="24"/>
                <w:szCs w:val="24"/>
                <w:highlight w:val="cyan"/>
              </w:rPr>
              <w:t>MA_04_04_REC60</w:t>
            </w:r>
          </w:p>
        </w:tc>
      </w:tr>
      <w:tr w:rsidR="00BF04C1" w:rsidRPr="00E93472" w14:paraId="2A5A41B2" w14:textId="77777777" w:rsidTr="00E77072">
        <w:tc>
          <w:tcPr>
            <w:tcW w:w="2518" w:type="dxa"/>
          </w:tcPr>
          <w:p w14:paraId="620DEFBC" w14:textId="77777777" w:rsidR="00BF04C1" w:rsidRPr="00E93472" w:rsidRDefault="00BF04C1" w:rsidP="00E77072">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4BB2EDD1" w14:textId="14F64C7C" w:rsidR="00BF04C1" w:rsidRPr="00E93472" w:rsidRDefault="00BF04C1" w:rsidP="00E77072">
            <w:pPr>
              <w:rPr>
                <w:rFonts w:ascii="Arial" w:hAnsi="Arial" w:cs="Arial"/>
                <w:color w:val="000000"/>
                <w:sz w:val="24"/>
                <w:szCs w:val="24"/>
                <w:highlight w:val="cyan"/>
              </w:rPr>
            </w:pPr>
            <w:r w:rsidRPr="00E93472">
              <w:rPr>
                <w:rFonts w:ascii="Arial" w:hAnsi="Arial" w:cs="Arial"/>
                <w:color w:val="000000"/>
                <w:sz w:val="24"/>
                <w:szCs w:val="24"/>
                <w:highlight w:val="cyan"/>
              </w:rPr>
              <w:t>Reconocer los términos de una fracción</w:t>
            </w:r>
          </w:p>
        </w:tc>
      </w:tr>
      <w:tr w:rsidR="00BF04C1" w:rsidRPr="00E93472" w14:paraId="05FCDB1E" w14:textId="77777777" w:rsidTr="00E77072">
        <w:tc>
          <w:tcPr>
            <w:tcW w:w="2518" w:type="dxa"/>
          </w:tcPr>
          <w:p w14:paraId="63970A2D" w14:textId="77777777" w:rsidR="00BF04C1" w:rsidRPr="00E93472" w:rsidRDefault="00BF04C1" w:rsidP="00E77072">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346E4940" w14:textId="0CAE3AF4" w:rsidR="00BF04C1" w:rsidRPr="00E93472" w:rsidRDefault="00BF04C1" w:rsidP="00A8151A">
            <w:pPr>
              <w:rPr>
                <w:rFonts w:ascii="Arial" w:hAnsi="Arial" w:cs="Arial"/>
                <w:color w:val="000000"/>
                <w:sz w:val="24"/>
                <w:szCs w:val="24"/>
                <w:highlight w:val="cyan"/>
              </w:rPr>
            </w:pPr>
            <w:r w:rsidRPr="00E93472">
              <w:rPr>
                <w:rFonts w:ascii="Arial" w:hAnsi="Arial" w:cs="Arial"/>
                <w:color w:val="FF0000"/>
                <w:sz w:val="24"/>
                <w:szCs w:val="24"/>
                <w:highlight w:val="cyan"/>
              </w:rPr>
              <w:t xml:space="preserve">Proponer fracciones tanto representaciones gráficas como números fraccionarios para identificar el </w:t>
            </w:r>
            <w:del w:id="16" w:author="Johana Montejo Rozo" w:date="2015-05-03T14:21:00Z">
              <w:r w:rsidRPr="00E93472" w:rsidDel="00A8151A">
                <w:rPr>
                  <w:rFonts w:ascii="Arial" w:hAnsi="Arial" w:cs="Arial"/>
                  <w:color w:val="FF0000"/>
                  <w:sz w:val="24"/>
                  <w:szCs w:val="24"/>
                  <w:highlight w:val="cyan"/>
                </w:rPr>
                <w:delText>denominador y el numerador.</w:delText>
              </w:r>
            </w:del>
            <w:ins w:id="17" w:author="Johana Montejo Rozo" w:date="2015-05-03T14:21:00Z">
              <w:r w:rsidR="00A8151A">
                <w:rPr>
                  <w:rFonts w:ascii="Arial" w:hAnsi="Arial" w:cs="Arial"/>
                  <w:color w:val="FF0000"/>
                  <w:sz w:val="24"/>
                  <w:szCs w:val="24"/>
                  <w:highlight w:val="cyan"/>
                </w:rPr>
                <w:t>numerador y el denominador.</w:t>
              </w:r>
            </w:ins>
            <w:r w:rsidRPr="00E93472">
              <w:rPr>
                <w:rFonts w:ascii="Arial" w:hAnsi="Arial" w:cs="Arial"/>
                <w:color w:val="FF0000"/>
                <w:sz w:val="24"/>
                <w:szCs w:val="24"/>
                <w:highlight w:val="cyan"/>
              </w:rPr>
              <w:t xml:space="preserve"> </w:t>
            </w:r>
          </w:p>
        </w:tc>
      </w:tr>
    </w:tbl>
    <w:p w14:paraId="5704D4E6" w14:textId="77777777" w:rsidR="007A6C1C" w:rsidRPr="00E93472" w:rsidRDefault="007A6C1C" w:rsidP="00081745">
      <w:pPr>
        <w:tabs>
          <w:tab w:val="right" w:pos="8498"/>
        </w:tabs>
        <w:spacing w:after="0"/>
        <w:rPr>
          <w:rFonts w:ascii="Arial" w:hAnsi="Arial" w:cs="Arial"/>
        </w:rPr>
      </w:pPr>
    </w:p>
    <w:p w14:paraId="6F686C2B" w14:textId="77777777" w:rsidR="007A6C1C" w:rsidRPr="00E93472" w:rsidRDefault="007A6C1C" w:rsidP="00081745">
      <w:pPr>
        <w:tabs>
          <w:tab w:val="right" w:pos="8498"/>
        </w:tabs>
        <w:spacing w:after="0"/>
        <w:rPr>
          <w:rFonts w:ascii="Arial" w:hAnsi="Arial" w:cs="Arial"/>
        </w:rPr>
      </w:pPr>
    </w:p>
    <w:p w14:paraId="08040431" w14:textId="2AA24221" w:rsidR="003E34E4" w:rsidRPr="00E93472" w:rsidRDefault="003E34E4" w:rsidP="003E34E4">
      <w:pPr>
        <w:spacing w:after="0"/>
        <w:rPr>
          <w:rFonts w:ascii="Arial" w:hAnsi="Arial" w:cs="Arial"/>
          <w:highlight w:val="yellow"/>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1.4 Lectura y escritura de números fraccionarios</w:t>
      </w:r>
    </w:p>
    <w:p w14:paraId="140AAE0D" w14:textId="77777777" w:rsidR="007A6C1C" w:rsidRPr="00E93472" w:rsidRDefault="007A6C1C" w:rsidP="00081745">
      <w:pPr>
        <w:tabs>
          <w:tab w:val="right" w:pos="8498"/>
        </w:tabs>
        <w:spacing w:after="0"/>
        <w:rPr>
          <w:rFonts w:ascii="Arial" w:hAnsi="Arial" w:cs="Arial"/>
        </w:rPr>
      </w:pPr>
    </w:p>
    <w:p w14:paraId="2F73944F" w14:textId="49E4C897" w:rsidR="00E93146" w:rsidRPr="00E93472" w:rsidRDefault="00E93146" w:rsidP="00E93146">
      <w:pPr>
        <w:tabs>
          <w:tab w:val="right" w:pos="8498"/>
        </w:tabs>
        <w:spacing w:after="0"/>
        <w:rPr>
          <w:rFonts w:ascii="Arial" w:hAnsi="Arial" w:cs="Arial"/>
          <w:lang w:val="es-CO"/>
        </w:rPr>
      </w:pPr>
      <w:r w:rsidRPr="00E93472">
        <w:rPr>
          <w:rFonts w:ascii="Arial" w:hAnsi="Arial" w:cs="Arial"/>
          <w:lang w:val="es-CO"/>
        </w:rPr>
        <w:t xml:space="preserve">Para la correcta </w:t>
      </w:r>
      <w:r w:rsidRPr="00E93472">
        <w:rPr>
          <w:rFonts w:ascii="Arial" w:hAnsi="Arial" w:cs="Arial"/>
          <w:b/>
          <w:lang w:val="es-CO"/>
        </w:rPr>
        <w:t>lectura</w:t>
      </w:r>
      <w:r w:rsidRPr="00E93472">
        <w:rPr>
          <w:rFonts w:ascii="Arial" w:hAnsi="Arial" w:cs="Arial"/>
          <w:lang w:val="es-CO"/>
        </w:rPr>
        <w:t xml:space="preserve"> y </w:t>
      </w:r>
      <w:r w:rsidRPr="00E93472">
        <w:rPr>
          <w:rFonts w:ascii="Arial" w:hAnsi="Arial" w:cs="Arial"/>
          <w:b/>
          <w:lang w:val="es-CO"/>
        </w:rPr>
        <w:t>escritura</w:t>
      </w:r>
      <w:r w:rsidRPr="00E93472">
        <w:rPr>
          <w:rFonts w:ascii="Arial" w:hAnsi="Arial" w:cs="Arial"/>
          <w:lang w:val="es-CO"/>
        </w:rPr>
        <w:t xml:space="preserve"> </w:t>
      </w:r>
      <w:r w:rsidRPr="00E93472">
        <w:rPr>
          <w:rFonts w:ascii="Arial" w:hAnsi="Arial" w:cs="Arial"/>
          <w:b/>
          <w:lang w:val="es-CO"/>
        </w:rPr>
        <w:t>en</w:t>
      </w:r>
      <w:r w:rsidRPr="00E93472">
        <w:rPr>
          <w:rFonts w:ascii="Arial" w:hAnsi="Arial" w:cs="Arial"/>
          <w:lang w:val="es-CO"/>
        </w:rPr>
        <w:t xml:space="preserve"> </w:t>
      </w:r>
      <w:r w:rsidRPr="00E93472">
        <w:rPr>
          <w:rFonts w:ascii="Arial" w:hAnsi="Arial" w:cs="Arial"/>
          <w:b/>
          <w:lang w:val="es-CO"/>
        </w:rPr>
        <w:t>letras</w:t>
      </w:r>
      <w:r w:rsidRPr="00E93472">
        <w:rPr>
          <w:rFonts w:ascii="Arial" w:hAnsi="Arial" w:cs="Arial"/>
          <w:lang w:val="es-CO"/>
        </w:rPr>
        <w:t xml:space="preserve"> de un número fraccionario o fracción, primero debemos referirnos al número que corresponde al </w:t>
      </w:r>
      <w:r w:rsidRPr="00E93472">
        <w:rPr>
          <w:rFonts w:ascii="Arial" w:hAnsi="Arial" w:cs="Arial"/>
          <w:b/>
          <w:lang w:val="es-CO"/>
        </w:rPr>
        <w:t>numerador</w:t>
      </w:r>
      <w:r w:rsidRPr="00E93472">
        <w:rPr>
          <w:rFonts w:ascii="Arial" w:hAnsi="Arial" w:cs="Arial"/>
          <w:lang w:val="es-CO"/>
        </w:rPr>
        <w:t xml:space="preserve"> y, a continuación al número del </w:t>
      </w:r>
      <w:r w:rsidRPr="00E93472">
        <w:rPr>
          <w:rFonts w:ascii="Arial" w:hAnsi="Arial" w:cs="Arial"/>
          <w:b/>
          <w:lang w:val="es-CO"/>
        </w:rPr>
        <w:t>denominador</w:t>
      </w:r>
      <w:r w:rsidRPr="00E93472">
        <w:rPr>
          <w:rFonts w:ascii="Arial" w:hAnsi="Arial" w:cs="Arial"/>
          <w:lang w:val="es-CO"/>
        </w:rPr>
        <w:t>.</w:t>
      </w:r>
    </w:p>
    <w:p w14:paraId="68F01282" w14:textId="77777777" w:rsidR="00E93146" w:rsidRPr="00E93472" w:rsidRDefault="00E93146" w:rsidP="00E93146">
      <w:pPr>
        <w:tabs>
          <w:tab w:val="right" w:pos="8498"/>
        </w:tabs>
        <w:spacing w:after="0"/>
        <w:rPr>
          <w:rFonts w:ascii="Arial" w:hAnsi="Arial" w:cs="Arial"/>
          <w:lang w:val="es-CO"/>
        </w:rPr>
      </w:pPr>
    </w:p>
    <w:p w14:paraId="2DCFAA08" w14:textId="68337B15" w:rsidR="003E34E4" w:rsidRPr="00E93472" w:rsidRDefault="00E93146" w:rsidP="00E93146">
      <w:pPr>
        <w:tabs>
          <w:tab w:val="right" w:pos="8498"/>
        </w:tabs>
        <w:spacing w:after="0"/>
        <w:rPr>
          <w:rFonts w:ascii="Arial" w:hAnsi="Arial" w:cs="Arial"/>
          <w:lang w:val="es-CO"/>
        </w:rPr>
      </w:pPr>
      <w:r w:rsidRPr="00E93472">
        <w:rPr>
          <w:rFonts w:ascii="Arial" w:hAnsi="Arial" w:cs="Arial"/>
          <w:lang w:val="es-CO"/>
        </w:rPr>
        <w:t xml:space="preserve">A </w:t>
      </w:r>
      <w:del w:id="18" w:author="Johana Montejo Rozo" w:date="2015-05-03T14:21:00Z">
        <w:r w:rsidRPr="00E93472" w:rsidDel="00A8151A">
          <w:rPr>
            <w:rFonts w:ascii="Arial" w:hAnsi="Arial" w:cs="Arial"/>
            <w:lang w:val="es-CO"/>
          </w:rPr>
          <w:delText>los denominadores entre el 2 y el 10</w:delText>
        </w:r>
      </w:del>
      <w:ins w:id="19" w:author="Johana Montejo Rozo" w:date="2015-05-03T14:21:00Z">
        <w:r w:rsidR="00A8151A">
          <w:rPr>
            <w:rFonts w:ascii="Arial" w:hAnsi="Arial" w:cs="Arial"/>
            <w:lang w:val="es-CO"/>
          </w:rPr>
          <w:t>continuación encontramos los nombres de los denominadores entre 2 y 10</w:t>
        </w:r>
      </w:ins>
      <w:r w:rsidRPr="00E93472">
        <w:rPr>
          <w:rFonts w:ascii="Arial" w:hAnsi="Arial" w:cs="Arial"/>
          <w:lang w:val="es-CO"/>
        </w:rPr>
        <w:t>, les corresponden los siguientes nombres:</w:t>
      </w:r>
    </w:p>
    <w:p w14:paraId="28663BCD" w14:textId="77777777" w:rsidR="003E34E4" w:rsidRPr="00E93472" w:rsidRDefault="003E34E4" w:rsidP="00081745">
      <w:pPr>
        <w:tabs>
          <w:tab w:val="right" w:pos="8498"/>
        </w:tabs>
        <w:spacing w:after="0"/>
        <w:rPr>
          <w:rFonts w:ascii="Arial" w:hAnsi="Arial" w:cs="Arial"/>
        </w:rPr>
      </w:pPr>
    </w:p>
    <w:tbl>
      <w:tblPr>
        <w:tblStyle w:val="Tablaconcuadrcula"/>
        <w:tblW w:w="0" w:type="auto"/>
        <w:jc w:val="center"/>
        <w:tblLook w:val="04A0" w:firstRow="1" w:lastRow="0" w:firstColumn="1" w:lastColumn="0" w:noHBand="0" w:noVBand="1"/>
      </w:tblPr>
      <w:tblGrid>
        <w:gridCol w:w="1657"/>
        <w:gridCol w:w="1097"/>
        <w:gridCol w:w="1760"/>
      </w:tblGrid>
      <w:tr w:rsidR="001D4A9D" w:rsidRPr="00E93472" w14:paraId="5FBFBF3B" w14:textId="77777777" w:rsidTr="001D4A9D">
        <w:trPr>
          <w:jc w:val="center"/>
        </w:trPr>
        <w:tc>
          <w:tcPr>
            <w:tcW w:w="0" w:type="auto"/>
            <w:gridSpan w:val="3"/>
            <w:shd w:val="clear" w:color="auto" w:fill="D9D9D9" w:themeFill="background1" w:themeFillShade="D9"/>
          </w:tcPr>
          <w:p w14:paraId="40719075" w14:textId="0940A1BE" w:rsidR="001D4A9D" w:rsidRPr="00E93472" w:rsidRDefault="001D4A9D" w:rsidP="001D4A9D">
            <w:pPr>
              <w:tabs>
                <w:tab w:val="right" w:pos="8498"/>
              </w:tabs>
              <w:jc w:val="center"/>
              <w:rPr>
                <w:rFonts w:ascii="Arial" w:hAnsi="Arial" w:cs="Arial"/>
                <w:b/>
                <w:sz w:val="24"/>
                <w:szCs w:val="24"/>
              </w:rPr>
            </w:pPr>
            <w:r w:rsidRPr="00E93472">
              <w:rPr>
                <w:rFonts w:ascii="Arial" w:hAnsi="Arial" w:cs="Arial"/>
                <w:b/>
                <w:sz w:val="24"/>
                <w:szCs w:val="24"/>
              </w:rPr>
              <w:t>Denominadores entre 2 y 10</w:t>
            </w:r>
          </w:p>
        </w:tc>
      </w:tr>
      <w:tr w:rsidR="001D4A9D" w:rsidRPr="00E93472" w14:paraId="17A70403" w14:textId="77777777" w:rsidTr="001D4A9D">
        <w:trPr>
          <w:jc w:val="center"/>
        </w:trPr>
        <w:tc>
          <w:tcPr>
            <w:tcW w:w="0" w:type="auto"/>
            <w:shd w:val="clear" w:color="auto" w:fill="F2F2F2" w:themeFill="background1" w:themeFillShade="F2"/>
          </w:tcPr>
          <w:p w14:paraId="5A181565" w14:textId="0F89B963" w:rsidR="001D4A9D" w:rsidRPr="00E93472" w:rsidRDefault="001D4A9D" w:rsidP="001D4A9D">
            <w:pPr>
              <w:tabs>
                <w:tab w:val="right" w:pos="8498"/>
              </w:tabs>
              <w:jc w:val="center"/>
              <w:rPr>
                <w:rFonts w:ascii="Arial" w:hAnsi="Arial" w:cs="Arial"/>
                <w:sz w:val="24"/>
                <w:szCs w:val="24"/>
              </w:rPr>
            </w:pPr>
            <w:r w:rsidRPr="00E93472">
              <w:rPr>
                <w:rFonts w:ascii="Arial" w:hAnsi="Arial" w:cs="Arial"/>
                <w:sz w:val="24"/>
                <w:szCs w:val="24"/>
              </w:rPr>
              <w:t>Denominador</w:t>
            </w:r>
          </w:p>
        </w:tc>
        <w:tc>
          <w:tcPr>
            <w:tcW w:w="0" w:type="auto"/>
            <w:shd w:val="clear" w:color="auto" w:fill="F2F2F2" w:themeFill="background1" w:themeFillShade="F2"/>
          </w:tcPr>
          <w:p w14:paraId="68F9B129" w14:textId="3199C9C2" w:rsidR="001D4A9D" w:rsidRPr="00E93472" w:rsidRDefault="001D4A9D" w:rsidP="001D4A9D">
            <w:pPr>
              <w:tabs>
                <w:tab w:val="right" w:pos="8498"/>
              </w:tabs>
              <w:jc w:val="center"/>
              <w:rPr>
                <w:rFonts w:ascii="Arial" w:hAnsi="Arial" w:cs="Arial"/>
                <w:sz w:val="24"/>
                <w:szCs w:val="24"/>
              </w:rPr>
            </w:pPr>
            <w:r w:rsidRPr="00E93472">
              <w:rPr>
                <w:rFonts w:ascii="Arial" w:hAnsi="Arial" w:cs="Arial"/>
                <w:sz w:val="24"/>
                <w:szCs w:val="24"/>
              </w:rPr>
              <w:t>Nombre</w:t>
            </w:r>
          </w:p>
        </w:tc>
        <w:tc>
          <w:tcPr>
            <w:tcW w:w="0" w:type="auto"/>
            <w:shd w:val="clear" w:color="auto" w:fill="F2F2F2" w:themeFill="background1" w:themeFillShade="F2"/>
          </w:tcPr>
          <w:p w14:paraId="4E0E5A32" w14:textId="73DDD331" w:rsidR="001D4A9D" w:rsidRPr="00E93472" w:rsidRDefault="001D4A9D" w:rsidP="001D4A9D">
            <w:pPr>
              <w:tabs>
                <w:tab w:val="right" w:pos="8498"/>
              </w:tabs>
              <w:jc w:val="center"/>
              <w:rPr>
                <w:rFonts w:ascii="Arial" w:hAnsi="Arial" w:cs="Arial"/>
                <w:sz w:val="24"/>
                <w:szCs w:val="24"/>
              </w:rPr>
            </w:pPr>
            <w:r w:rsidRPr="00E93472">
              <w:rPr>
                <w:rFonts w:ascii="Arial" w:hAnsi="Arial" w:cs="Arial"/>
                <w:sz w:val="24"/>
                <w:szCs w:val="24"/>
              </w:rPr>
              <w:t>Ejemplo</w:t>
            </w:r>
          </w:p>
        </w:tc>
      </w:tr>
      <w:tr w:rsidR="001D4A9D" w:rsidRPr="00E93472" w14:paraId="6B1972DD" w14:textId="77777777" w:rsidTr="004D39BB">
        <w:trPr>
          <w:trHeight w:val="567"/>
          <w:jc w:val="center"/>
        </w:trPr>
        <w:tc>
          <w:tcPr>
            <w:tcW w:w="0" w:type="auto"/>
            <w:vAlign w:val="center"/>
          </w:tcPr>
          <w:p w14:paraId="7D51A461" w14:textId="20E08633" w:rsidR="001D4A9D" w:rsidRPr="00E93472" w:rsidRDefault="001D4A9D" w:rsidP="004D39BB">
            <w:pPr>
              <w:tabs>
                <w:tab w:val="right" w:pos="8498"/>
              </w:tabs>
              <w:jc w:val="center"/>
              <w:rPr>
                <w:rFonts w:ascii="Arial" w:hAnsi="Arial" w:cs="Arial"/>
                <w:sz w:val="24"/>
                <w:szCs w:val="24"/>
              </w:rPr>
            </w:pPr>
            <w:r w:rsidRPr="00E93472">
              <w:rPr>
                <w:rFonts w:ascii="Arial" w:hAnsi="Arial" w:cs="Arial"/>
                <w:sz w:val="24"/>
                <w:szCs w:val="24"/>
              </w:rPr>
              <w:t>2</w:t>
            </w:r>
          </w:p>
        </w:tc>
        <w:tc>
          <w:tcPr>
            <w:tcW w:w="0" w:type="auto"/>
            <w:vAlign w:val="center"/>
          </w:tcPr>
          <w:p w14:paraId="401C0D68" w14:textId="4A15C244" w:rsidR="001D4A9D" w:rsidRPr="00E93472" w:rsidRDefault="001D4A9D" w:rsidP="004D39BB">
            <w:pPr>
              <w:tabs>
                <w:tab w:val="right" w:pos="8498"/>
              </w:tabs>
              <w:jc w:val="center"/>
              <w:rPr>
                <w:rFonts w:ascii="Arial" w:hAnsi="Arial" w:cs="Arial"/>
                <w:sz w:val="24"/>
                <w:szCs w:val="24"/>
              </w:rPr>
            </w:pPr>
            <w:r w:rsidRPr="00E93472">
              <w:rPr>
                <w:rFonts w:ascii="Arial" w:hAnsi="Arial" w:cs="Arial"/>
                <w:sz w:val="24"/>
                <w:szCs w:val="24"/>
              </w:rPr>
              <w:t>Medio</w:t>
            </w:r>
          </w:p>
        </w:tc>
        <w:tc>
          <w:tcPr>
            <w:tcW w:w="0" w:type="auto"/>
            <w:vAlign w:val="center"/>
          </w:tcPr>
          <w:p w14:paraId="0F3B257A" w14:textId="36DF4114" w:rsidR="001D4A9D"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 xml:space="preserve">½ : Un </w:t>
            </w:r>
            <w:r w:rsidRPr="00E93472">
              <w:rPr>
                <w:rFonts w:ascii="Arial" w:hAnsi="Arial" w:cs="Arial"/>
                <w:b/>
                <w:sz w:val="24"/>
                <w:szCs w:val="24"/>
              </w:rPr>
              <w:t>medio</w:t>
            </w:r>
          </w:p>
        </w:tc>
      </w:tr>
      <w:tr w:rsidR="001D4A9D" w:rsidRPr="00E93472" w14:paraId="2809C568" w14:textId="77777777" w:rsidTr="004D39BB">
        <w:trPr>
          <w:trHeight w:val="567"/>
          <w:jc w:val="center"/>
        </w:trPr>
        <w:tc>
          <w:tcPr>
            <w:tcW w:w="0" w:type="auto"/>
            <w:vAlign w:val="center"/>
          </w:tcPr>
          <w:p w14:paraId="18544751" w14:textId="60890DA5" w:rsidR="001D4A9D" w:rsidRPr="00E93472" w:rsidRDefault="001D4A9D" w:rsidP="004D39BB">
            <w:pPr>
              <w:tabs>
                <w:tab w:val="right" w:pos="8498"/>
              </w:tabs>
              <w:jc w:val="center"/>
              <w:rPr>
                <w:rFonts w:ascii="Arial" w:hAnsi="Arial" w:cs="Arial"/>
                <w:sz w:val="24"/>
                <w:szCs w:val="24"/>
              </w:rPr>
            </w:pPr>
            <w:r w:rsidRPr="00E93472">
              <w:rPr>
                <w:rFonts w:ascii="Arial" w:hAnsi="Arial" w:cs="Arial"/>
                <w:sz w:val="24"/>
                <w:szCs w:val="24"/>
              </w:rPr>
              <w:t>3</w:t>
            </w:r>
          </w:p>
        </w:tc>
        <w:tc>
          <w:tcPr>
            <w:tcW w:w="0" w:type="auto"/>
            <w:vAlign w:val="center"/>
          </w:tcPr>
          <w:p w14:paraId="7440AEDC" w14:textId="3FCA9254" w:rsidR="001D4A9D" w:rsidRPr="00E93472" w:rsidRDefault="001D4A9D" w:rsidP="004D39BB">
            <w:pPr>
              <w:tabs>
                <w:tab w:val="right" w:pos="8498"/>
              </w:tabs>
              <w:jc w:val="center"/>
              <w:rPr>
                <w:rFonts w:ascii="Arial" w:hAnsi="Arial" w:cs="Arial"/>
                <w:sz w:val="24"/>
                <w:szCs w:val="24"/>
              </w:rPr>
            </w:pPr>
            <w:r w:rsidRPr="00E93472">
              <w:rPr>
                <w:rFonts w:ascii="Arial" w:hAnsi="Arial" w:cs="Arial"/>
                <w:sz w:val="24"/>
                <w:szCs w:val="24"/>
              </w:rPr>
              <w:t>Tercio</w:t>
            </w:r>
          </w:p>
        </w:tc>
        <w:tc>
          <w:tcPr>
            <w:tcW w:w="0" w:type="auto"/>
            <w:vAlign w:val="center"/>
          </w:tcPr>
          <w:p w14:paraId="70813637" w14:textId="0B4D43A6" w:rsidR="001D4A9D" w:rsidRPr="00E93472" w:rsidRDefault="00A8151A" w:rsidP="004D39BB">
            <w:pPr>
              <w:tabs>
                <w:tab w:val="right" w:pos="8498"/>
              </w:tabs>
              <w:jc w:val="center"/>
              <w:rPr>
                <w:rFonts w:ascii="Arial" w:hAnsi="Arial" w:cs="Arial"/>
                <w:sz w:val="24"/>
                <w:szCs w:val="24"/>
              </w:rPr>
            </w:pPr>
            <m:oMath>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3</m:t>
                  </m:r>
                </m:den>
              </m:f>
            </m:oMath>
            <w:r w:rsidR="00520B18" w:rsidRPr="00E93472">
              <w:rPr>
                <w:rFonts w:ascii="Arial" w:eastAsiaTheme="minorEastAsia" w:hAnsi="Arial" w:cs="Arial"/>
                <w:sz w:val="24"/>
                <w:szCs w:val="24"/>
              </w:rPr>
              <w:t xml:space="preserve">: Un </w:t>
            </w:r>
            <w:r w:rsidR="00520B18" w:rsidRPr="00E93472">
              <w:rPr>
                <w:rFonts w:ascii="Arial" w:eastAsiaTheme="minorEastAsia" w:hAnsi="Arial" w:cs="Arial"/>
                <w:b/>
                <w:sz w:val="24"/>
                <w:szCs w:val="24"/>
              </w:rPr>
              <w:t>tercio</w:t>
            </w:r>
          </w:p>
        </w:tc>
      </w:tr>
      <w:tr w:rsidR="00520B18" w:rsidRPr="00E93472" w14:paraId="71A48A18" w14:textId="77777777" w:rsidTr="004D39BB">
        <w:trPr>
          <w:trHeight w:val="567"/>
          <w:jc w:val="center"/>
        </w:trPr>
        <w:tc>
          <w:tcPr>
            <w:tcW w:w="0" w:type="auto"/>
            <w:vAlign w:val="center"/>
          </w:tcPr>
          <w:p w14:paraId="19E6F024" w14:textId="04DD58D9"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4</w:t>
            </w:r>
          </w:p>
        </w:tc>
        <w:tc>
          <w:tcPr>
            <w:tcW w:w="0" w:type="auto"/>
            <w:vAlign w:val="center"/>
          </w:tcPr>
          <w:p w14:paraId="4B9741E3" w14:textId="595C825F"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Cuarto</w:t>
            </w:r>
          </w:p>
        </w:tc>
        <w:tc>
          <w:tcPr>
            <w:tcW w:w="0" w:type="auto"/>
            <w:vAlign w:val="center"/>
          </w:tcPr>
          <w:p w14:paraId="04C76CC6" w14:textId="1EE9AC09" w:rsidR="00520B18" w:rsidRPr="00E93472" w:rsidRDefault="00A8151A" w:rsidP="00B45FD1">
            <w:pPr>
              <w:tabs>
                <w:tab w:val="right" w:pos="8498"/>
              </w:tabs>
              <w:jc w:val="center"/>
              <w:rPr>
                <w:rFonts w:ascii="Arial" w:hAnsi="Arial" w:cs="Arial"/>
                <w:sz w:val="24"/>
                <w:szCs w:val="24"/>
              </w:rPr>
            </w:pPr>
            <m:oMath>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4</m:t>
                  </m:r>
                </m:den>
              </m:f>
            </m:oMath>
            <w:r w:rsidR="00520B18" w:rsidRPr="00E93472">
              <w:rPr>
                <w:rFonts w:ascii="Arial" w:eastAsiaTheme="minorEastAsia" w:hAnsi="Arial" w:cs="Arial"/>
                <w:sz w:val="24"/>
                <w:szCs w:val="24"/>
              </w:rPr>
              <w:t xml:space="preserve">: Un </w:t>
            </w:r>
            <w:r w:rsidR="00B45FD1" w:rsidRPr="00E93472">
              <w:rPr>
                <w:rFonts w:ascii="Arial" w:eastAsiaTheme="minorEastAsia" w:hAnsi="Arial" w:cs="Arial"/>
                <w:b/>
                <w:sz w:val="24"/>
                <w:szCs w:val="24"/>
              </w:rPr>
              <w:t>cuarto</w:t>
            </w:r>
          </w:p>
        </w:tc>
      </w:tr>
      <w:tr w:rsidR="00520B18" w:rsidRPr="00E93472" w14:paraId="7186C405" w14:textId="77777777" w:rsidTr="004D39BB">
        <w:trPr>
          <w:trHeight w:val="567"/>
          <w:jc w:val="center"/>
        </w:trPr>
        <w:tc>
          <w:tcPr>
            <w:tcW w:w="0" w:type="auto"/>
            <w:vAlign w:val="center"/>
          </w:tcPr>
          <w:p w14:paraId="4A58754E" w14:textId="3AA63182"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5</w:t>
            </w:r>
          </w:p>
        </w:tc>
        <w:tc>
          <w:tcPr>
            <w:tcW w:w="0" w:type="auto"/>
            <w:vAlign w:val="center"/>
          </w:tcPr>
          <w:p w14:paraId="3E991644" w14:textId="4D0258E4"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Quinto</w:t>
            </w:r>
          </w:p>
        </w:tc>
        <w:tc>
          <w:tcPr>
            <w:tcW w:w="0" w:type="auto"/>
            <w:vAlign w:val="center"/>
          </w:tcPr>
          <w:p w14:paraId="11F7FBE2" w14:textId="2320D1D2" w:rsidR="00520B18" w:rsidRPr="00E93472" w:rsidRDefault="00A8151A" w:rsidP="00B45FD1">
            <w:pPr>
              <w:tabs>
                <w:tab w:val="right" w:pos="8498"/>
              </w:tabs>
              <w:jc w:val="center"/>
              <w:rPr>
                <w:rFonts w:ascii="Arial" w:hAnsi="Arial" w:cs="Arial"/>
                <w:sz w:val="24"/>
                <w:szCs w:val="24"/>
              </w:rPr>
            </w:pPr>
            <m:oMath>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5</m:t>
                  </m:r>
                </m:den>
              </m:f>
            </m:oMath>
            <w:r w:rsidR="00520B18" w:rsidRPr="00E93472">
              <w:rPr>
                <w:rFonts w:ascii="Arial" w:eastAsiaTheme="minorEastAsia" w:hAnsi="Arial" w:cs="Arial"/>
                <w:sz w:val="24"/>
                <w:szCs w:val="24"/>
              </w:rPr>
              <w:t xml:space="preserve">: Un </w:t>
            </w:r>
            <w:r w:rsidR="00B45FD1" w:rsidRPr="00E93472">
              <w:rPr>
                <w:rFonts w:ascii="Arial" w:eastAsiaTheme="minorEastAsia" w:hAnsi="Arial" w:cs="Arial"/>
                <w:b/>
                <w:sz w:val="24"/>
                <w:szCs w:val="24"/>
              </w:rPr>
              <w:t>quinto</w:t>
            </w:r>
          </w:p>
        </w:tc>
      </w:tr>
      <w:tr w:rsidR="00520B18" w:rsidRPr="00E93472" w14:paraId="7439C67F" w14:textId="77777777" w:rsidTr="004D39BB">
        <w:trPr>
          <w:trHeight w:val="567"/>
          <w:jc w:val="center"/>
        </w:trPr>
        <w:tc>
          <w:tcPr>
            <w:tcW w:w="0" w:type="auto"/>
            <w:vAlign w:val="center"/>
          </w:tcPr>
          <w:p w14:paraId="5A1AF97D" w14:textId="14C6164E"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6</w:t>
            </w:r>
          </w:p>
        </w:tc>
        <w:tc>
          <w:tcPr>
            <w:tcW w:w="0" w:type="auto"/>
            <w:vAlign w:val="center"/>
          </w:tcPr>
          <w:p w14:paraId="57E20C0C" w14:textId="6E190F9F"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Sexto</w:t>
            </w:r>
          </w:p>
        </w:tc>
        <w:tc>
          <w:tcPr>
            <w:tcW w:w="0" w:type="auto"/>
            <w:vAlign w:val="center"/>
          </w:tcPr>
          <w:p w14:paraId="15F507D2" w14:textId="4680AAAF" w:rsidR="00520B18" w:rsidRPr="00E93472" w:rsidRDefault="00A8151A" w:rsidP="00B45FD1">
            <w:pPr>
              <w:tabs>
                <w:tab w:val="right" w:pos="8498"/>
              </w:tabs>
              <w:jc w:val="center"/>
              <w:rPr>
                <w:rFonts w:ascii="Arial" w:hAnsi="Arial" w:cs="Arial"/>
                <w:sz w:val="24"/>
                <w:szCs w:val="24"/>
              </w:rPr>
            </w:pPr>
            <m:oMath>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6</m:t>
                  </m:r>
                </m:den>
              </m:f>
            </m:oMath>
            <w:r w:rsidR="00520B18" w:rsidRPr="00E93472">
              <w:rPr>
                <w:rFonts w:ascii="Arial" w:eastAsiaTheme="minorEastAsia" w:hAnsi="Arial" w:cs="Arial"/>
                <w:sz w:val="24"/>
                <w:szCs w:val="24"/>
              </w:rPr>
              <w:t xml:space="preserve">: Un </w:t>
            </w:r>
            <w:r w:rsidR="00B45FD1" w:rsidRPr="00E93472">
              <w:rPr>
                <w:rFonts w:ascii="Arial" w:eastAsiaTheme="minorEastAsia" w:hAnsi="Arial" w:cs="Arial"/>
                <w:b/>
                <w:sz w:val="24"/>
                <w:szCs w:val="24"/>
              </w:rPr>
              <w:t>sexto</w:t>
            </w:r>
          </w:p>
        </w:tc>
      </w:tr>
      <w:tr w:rsidR="00520B18" w:rsidRPr="00E93472" w14:paraId="466C0C34" w14:textId="77777777" w:rsidTr="004D39BB">
        <w:trPr>
          <w:trHeight w:val="567"/>
          <w:jc w:val="center"/>
        </w:trPr>
        <w:tc>
          <w:tcPr>
            <w:tcW w:w="0" w:type="auto"/>
            <w:vAlign w:val="center"/>
          </w:tcPr>
          <w:p w14:paraId="6780F3B7" w14:textId="0E526C28"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7</w:t>
            </w:r>
          </w:p>
        </w:tc>
        <w:tc>
          <w:tcPr>
            <w:tcW w:w="0" w:type="auto"/>
            <w:vAlign w:val="center"/>
          </w:tcPr>
          <w:p w14:paraId="59129DCD" w14:textId="1028D48D"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Séptimo</w:t>
            </w:r>
          </w:p>
        </w:tc>
        <w:tc>
          <w:tcPr>
            <w:tcW w:w="0" w:type="auto"/>
            <w:vAlign w:val="center"/>
          </w:tcPr>
          <w:p w14:paraId="3A3CB803" w14:textId="1F919B8D" w:rsidR="00520B18" w:rsidRPr="00E93472" w:rsidRDefault="00A8151A" w:rsidP="00B45FD1">
            <w:pPr>
              <w:tabs>
                <w:tab w:val="right" w:pos="8498"/>
              </w:tabs>
              <w:jc w:val="center"/>
              <w:rPr>
                <w:rFonts w:ascii="Arial" w:hAnsi="Arial" w:cs="Arial"/>
                <w:sz w:val="24"/>
                <w:szCs w:val="24"/>
              </w:rPr>
            </w:pPr>
            <m:oMath>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7</m:t>
                  </m:r>
                </m:den>
              </m:f>
            </m:oMath>
            <w:r w:rsidR="00520B18" w:rsidRPr="00E93472">
              <w:rPr>
                <w:rFonts w:ascii="Arial" w:eastAsiaTheme="minorEastAsia" w:hAnsi="Arial" w:cs="Arial"/>
                <w:sz w:val="24"/>
                <w:szCs w:val="24"/>
              </w:rPr>
              <w:t xml:space="preserve">: Un </w:t>
            </w:r>
            <w:r w:rsidR="00B45FD1" w:rsidRPr="00E93472">
              <w:rPr>
                <w:rFonts w:ascii="Arial" w:eastAsiaTheme="minorEastAsia" w:hAnsi="Arial" w:cs="Arial"/>
                <w:b/>
                <w:sz w:val="24"/>
                <w:szCs w:val="24"/>
              </w:rPr>
              <w:t>séptimo</w:t>
            </w:r>
          </w:p>
        </w:tc>
      </w:tr>
      <w:tr w:rsidR="00520B18" w:rsidRPr="00E93472" w14:paraId="39211A9B" w14:textId="77777777" w:rsidTr="004D39BB">
        <w:trPr>
          <w:trHeight w:val="567"/>
          <w:jc w:val="center"/>
        </w:trPr>
        <w:tc>
          <w:tcPr>
            <w:tcW w:w="0" w:type="auto"/>
            <w:vAlign w:val="center"/>
          </w:tcPr>
          <w:p w14:paraId="6B972ADF" w14:textId="46068E17"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8</w:t>
            </w:r>
          </w:p>
        </w:tc>
        <w:tc>
          <w:tcPr>
            <w:tcW w:w="0" w:type="auto"/>
            <w:vAlign w:val="center"/>
          </w:tcPr>
          <w:p w14:paraId="21549AEF" w14:textId="096EE61D"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Octavo</w:t>
            </w:r>
          </w:p>
        </w:tc>
        <w:tc>
          <w:tcPr>
            <w:tcW w:w="0" w:type="auto"/>
            <w:vAlign w:val="center"/>
          </w:tcPr>
          <w:p w14:paraId="45C88848" w14:textId="6A971118" w:rsidR="00520B18" w:rsidRPr="00E93472" w:rsidRDefault="00A8151A" w:rsidP="00B45FD1">
            <w:pPr>
              <w:tabs>
                <w:tab w:val="right" w:pos="8498"/>
              </w:tabs>
              <w:jc w:val="center"/>
              <w:rPr>
                <w:rFonts w:ascii="Arial" w:hAnsi="Arial" w:cs="Arial"/>
                <w:sz w:val="24"/>
                <w:szCs w:val="24"/>
              </w:rPr>
            </w:pPr>
            <m:oMath>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8</m:t>
                  </m:r>
                </m:den>
              </m:f>
            </m:oMath>
            <w:r w:rsidR="00520B18" w:rsidRPr="00E93472">
              <w:rPr>
                <w:rFonts w:ascii="Arial" w:eastAsiaTheme="minorEastAsia" w:hAnsi="Arial" w:cs="Arial"/>
                <w:sz w:val="24"/>
                <w:szCs w:val="24"/>
              </w:rPr>
              <w:t xml:space="preserve">: Un </w:t>
            </w:r>
            <w:r w:rsidR="00B45FD1" w:rsidRPr="00E93472">
              <w:rPr>
                <w:rFonts w:ascii="Arial" w:eastAsiaTheme="minorEastAsia" w:hAnsi="Arial" w:cs="Arial"/>
                <w:b/>
                <w:sz w:val="24"/>
                <w:szCs w:val="24"/>
              </w:rPr>
              <w:t>octavo</w:t>
            </w:r>
          </w:p>
        </w:tc>
      </w:tr>
      <w:tr w:rsidR="00520B18" w:rsidRPr="00E93472" w14:paraId="7AE4973B" w14:textId="77777777" w:rsidTr="004D39BB">
        <w:trPr>
          <w:trHeight w:val="567"/>
          <w:jc w:val="center"/>
        </w:trPr>
        <w:tc>
          <w:tcPr>
            <w:tcW w:w="0" w:type="auto"/>
            <w:vAlign w:val="center"/>
          </w:tcPr>
          <w:p w14:paraId="3A1CFAD0" w14:textId="1F7FC71F"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lastRenderedPageBreak/>
              <w:t>9</w:t>
            </w:r>
          </w:p>
        </w:tc>
        <w:tc>
          <w:tcPr>
            <w:tcW w:w="0" w:type="auto"/>
            <w:vAlign w:val="center"/>
          </w:tcPr>
          <w:p w14:paraId="04CEC1D3" w14:textId="7E7EA58C"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Noveno</w:t>
            </w:r>
          </w:p>
        </w:tc>
        <w:tc>
          <w:tcPr>
            <w:tcW w:w="0" w:type="auto"/>
            <w:vAlign w:val="center"/>
          </w:tcPr>
          <w:p w14:paraId="0AEE8157" w14:textId="493976B9" w:rsidR="00520B18" w:rsidRPr="00E93472" w:rsidRDefault="00A8151A" w:rsidP="00B45FD1">
            <w:pPr>
              <w:tabs>
                <w:tab w:val="right" w:pos="8498"/>
              </w:tabs>
              <w:jc w:val="center"/>
              <w:rPr>
                <w:rFonts w:ascii="Arial" w:hAnsi="Arial" w:cs="Arial"/>
                <w:sz w:val="24"/>
                <w:szCs w:val="24"/>
              </w:rPr>
            </w:pPr>
            <m:oMath>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9</m:t>
                  </m:r>
                </m:den>
              </m:f>
            </m:oMath>
            <w:r w:rsidR="00520B18" w:rsidRPr="00E93472">
              <w:rPr>
                <w:rFonts w:ascii="Arial" w:eastAsiaTheme="minorEastAsia" w:hAnsi="Arial" w:cs="Arial"/>
                <w:sz w:val="24"/>
                <w:szCs w:val="24"/>
              </w:rPr>
              <w:t xml:space="preserve">: Un </w:t>
            </w:r>
            <w:r w:rsidR="00B45FD1" w:rsidRPr="00E93472">
              <w:rPr>
                <w:rFonts w:ascii="Arial" w:eastAsiaTheme="minorEastAsia" w:hAnsi="Arial" w:cs="Arial"/>
                <w:b/>
                <w:sz w:val="24"/>
                <w:szCs w:val="24"/>
              </w:rPr>
              <w:t>noveno</w:t>
            </w:r>
          </w:p>
        </w:tc>
      </w:tr>
      <w:tr w:rsidR="00520B18" w:rsidRPr="00E93472" w14:paraId="383494D2" w14:textId="77777777" w:rsidTr="004D39BB">
        <w:trPr>
          <w:trHeight w:val="567"/>
          <w:jc w:val="center"/>
        </w:trPr>
        <w:tc>
          <w:tcPr>
            <w:tcW w:w="0" w:type="auto"/>
            <w:vAlign w:val="center"/>
          </w:tcPr>
          <w:p w14:paraId="2E8AAE37" w14:textId="11FA4AD7"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10</w:t>
            </w:r>
          </w:p>
        </w:tc>
        <w:tc>
          <w:tcPr>
            <w:tcW w:w="0" w:type="auto"/>
            <w:vAlign w:val="center"/>
          </w:tcPr>
          <w:p w14:paraId="194A5085" w14:textId="6C886364" w:rsidR="00520B18" w:rsidRPr="00E93472" w:rsidRDefault="00520B18" w:rsidP="004D39BB">
            <w:pPr>
              <w:tabs>
                <w:tab w:val="right" w:pos="8498"/>
              </w:tabs>
              <w:jc w:val="center"/>
              <w:rPr>
                <w:rFonts w:ascii="Arial" w:hAnsi="Arial" w:cs="Arial"/>
                <w:sz w:val="24"/>
                <w:szCs w:val="24"/>
              </w:rPr>
            </w:pPr>
            <w:r w:rsidRPr="00E93472">
              <w:rPr>
                <w:rFonts w:ascii="Arial" w:hAnsi="Arial" w:cs="Arial"/>
                <w:sz w:val="24"/>
                <w:szCs w:val="24"/>
              </w:rPr>
              <w:t>Décimo</w:t>
            </w:r>
          </w:p>
        </w:tc>
        <w:tc>
          <w:tcPr>
            <w:tcW w:w="0" w:type="auto"/>
            <w:vAlign w:val="center"/>
          </w:tcPr>
          <w:p w14:paraId="52FFBE4E" w14:textId="2C39BBDC" w:rsidR="00520B18" w:rsidRPr="00E93472" w:rsidRDefault="00A8151A" w:rsidP="00B45FD1">
            <w:pPr>
              <w:tabs>
                <w:tab w:val="right" w:pos="8498"/>
              </w:tabs>
              <w:jc w:val="center"/>
              <w:rPr>
                <w:rFonts w:ascii="Arial" w:hAnsi="Arial" w:cs="Arial"/>
                <w:sz w:val="24"/>
                <w:szCs w:val="24"/>
              </w:rPr>
            </w:pPr>
            <m:oMath>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10</m:t>
                  </m:r>
                </m:den>
              </m:f>
            </m:oMath>
            <w:r w:rsidR="00520B18" w:rsidRPr="00E93472">
              <w:rPr>
                <w:rFonts w:ascii="Arial" w:eastAsiaTheme="minorEastAsia" w:hAnsi="Arial" w:cs="Arial"/>
                <w:sz w:val="24"/>
                <w:szCs w:val="24"/>
              </w:rPr>
              <w:t xml:space="preserve">: Un </w:t>
            </w:r>
            <w:r w:rsidR="00B45FD1" w:rsidRPr="00E93472">
              <w:rPr>
                <w:rFonts w:ascii="Arial" w:eastAsiaTheme="minorEastAsia" w:hAnsi="Arial" w:cs="Arial"/>
                <w:b/>
                <w:sz w:val="24"/>
                <w:szCs w:val="24"/>
              </w:rPr>
              <w:t>décimo</w:t>
            </w:r>
          </w:p>
        </w:tc>
      </w:tr>
    </w:tbl>
    <w:p w14:paraId="78C3E8EF" w14:textId="77777777" w:rsidR="007A6C1C" w:rsidRPr="00E93472" w:rsidRDefault="007A6C1C" w:rsidP="00081745">
      <w:pPr>
        <w:tabs>
          <w:tab w:val="right" w:pos="8498"/>
        </w:tabs>
        <w:spacing w:after="0"/>
        <w:rPr>
          <w:rFonts w:ascii="Arial" w:hAnsi="Arial" w:cs="Arial"/>
        </w:rPr>
      </w:pPr>
    </w:p>
    <w:p w14:paraId="4C32C6B3" w14:textId="77777777" w:rsidR="00E170B6" w:rsidRPr="00E93472" w:rsidRDefault="00E170B6"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64"/>
        <w:gridCol w:w="6364"/>
      </w:tblGrid>
      <w:tr w:rsidR="00E170B6" w:rsidRPr="00E93472" w14:paraId="18AF0483" w14:textId="77777777" w:rsidTr="00E77072">
        <w:tc>
          <w:tcPr>
            <w:tcW w:w="9033" w:type="dxa"/>
            <w:gridSpan w:val="2"/>
            <w:shd w:val="clear" w:color="auto" w:fill="0D0D0D" w:themeFill="text1" w:themeFillTint="F2"/>
          </w:tcPr>
          <w:p w14:paraId="5A3E0768" w14:textId="77777777" w:rsidR="00E170B6" w:rsidRPr="00E93472" w:rsidRDefault="00E170B6" w:rsidP="00E7707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E170B6" w:rsidRPr="00E93472" w14:paraId="3DCAB379" w14:textId="77777777" w:rsidTr="00E77072">
        <w:tc>
          <w:tcPr>
            <w:tcW w:w="2518" w:type="dxa"/>
          </w:tcPr>
          <w:p w14:paraId="0D4CE65E" w14:textId="77777777" w:rsidR="00E170B6" w:rsidRPr="00E93472" w:rsidRDefault="00E170B6" w:rsidP="00E77072">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5A2E5048" w14:textId="4D4C5393" w:rsidR="00E170B6" w:rsidRPr="00E93472" w:rsidRDefault="003C6109" w:rsidP="00E77072">
            <w:pPr>
              <w:rPr>
                <w:rFonts w:ascii="Arial" w:hAnsi="Arial" w:cs="Arial"/>
                <w:b/>
                <w:color w:val="000000"/>
                <w:sz w:val="24"/>
                <w:szCs w:val="24"/>
              </w:rPr>
            </w:pPr>
            <w:r w:rsidRPr="00E93472">
              <w:rPr>
                <w:rFonts w:ascii="Arial" w:hAnsi="Arial" w:cs="Arial"/>
                <w:color w:val="000000"/>
                <w:sz w:val="24"/>
                <w:szCs w:val="24"/>
              </w:rPr>
              <w:t>MA_04_04_IMG07</w:t>
            </w:r>
          </w:p>
        </w:tc>
      </w:tr>
      <w:tr w:rsidR="00E170B6" w:rsidRPr="00E93472" w14:paraId="5A36F74C" w14:textId="77777777" w:rsidTr="00E77072">
        <w:tc>
          <w:tcPr>
            <w:tcW w:w="2518" w:type="dxa"/>
          </w:tcPr>
          <w:p w14:paraId="2453F037" w14:textId="77777777" w:rsidR="00E170B6" w:rsidRPr="00E93472" w:rsidRDefault="00E170B6" w:rsidP="00E77072">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43333DDB" w14:textId="1800E5FC" w:rsidR="00E170B6" w:rsidRPr="00E93472" w:rsidRDefault="00E170B6" w:rsidP="00E77072">
            <w:pPr>
              <w:rPr>
                <w:rFonts w:ascii="Arial" w:hAnsi="Arial" w:cs="Arial"/>
                <w:color w:val="000000"/>
                <w:sz w:val="24"/>
                <w:szCs w:val="24"/>
              </w:rPr>
            </w:pPr>
            <w:r w:rsidRPr="00E93472">
              <w:rPr>
                <w:rFonts w:ascii="Arial" w:hAnsi="Arial" w:cs="Arial"/>
                <w:color w:val="000000"/>
                <w:sz w:val="24"/>
                <w:szCs w:val="24"/>
              </w:rPr>
              <w:t xml:space="preserve">Una pizza redonda “regular” (un círculo perfecto) dividida en cuatro partes iguales (se deben ver claramente las divisiones en la pizza). Se toma un trozo de los cuatro. </w:t>
            </w:r>
            <w:r w:rsidR="00D36C57" w:rsidRPr="00E93472">
              <w:rPr>
                <w:rFonts w:ascii="Arial" w:hAnsi="Arial" w:cs="Arial"/>
                <w:color w:val="000000"/>
                <w:sz w:val="24"/>
                <w:szCs w:val="24"/>
              </w:rPr>
              <w:t xml:space="preserve">Y sobre cada trozo de la pizza se ve la fracción ¼ </w:t>
            </w:r>
          </w:p>
          <w:p w14:paraId="1FD8C62A" w14:textId="0ECCF2B8" w:rsidR="00E170B6" w:rsidRPr="00E93472" w:rsidRDefault="00D36C57" w:rsidP="00E77072">
            <w:pP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678829F3" wp14:editId="04189321">
                  <wp:extent cx="2503071" cy="2462865"/>
                  <wp:effectExtent l="0" t="0" r="0" b="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4796" cy="2464562"/>
                          </a:xfrm>
                          <a:prstGeom prst="rect">
                            <a:avLst/>
                          </a:prstGeom>
                          <a:noFill/>
                          <a:ln>
                            <a:noFill/>
                          </a:ln>
                          <a:effectLst/>
                          <a:extLst/>
                        </pic:spPr>
                      </pic:pic>
                    </a:graphicData>
                  </a:graphic>
                </wp:inline>
              </w:drawing>
            </w:r>
          </w:p>
        </w:tc>
      </w:tr>
      <w:tr w:rsidR="00E170B6" w:rsidRPr="00E93472" w14:paraId="422EE7DD" w14:textId="77777777" w:rsidTr="00E77072">
        <w:tc>
          <w:tcPr>
            <w:tcW w:w="2518" w:type="dxa"/>
          </w:tcPr>
          <w:p w14:paraId="09BA07BD" w14:textId="77777777" w:rsidR="00E170B6" w:rsidRPr="00E93472" w:rsidRDefault="00E170B6" w:rsidP="00E77072">
            <w:pPr>
              <w:rPr>
                <w:rFonts w:ascii="Arial" w:hAnsi="Arial" w:cs="Arial"/>
                <w:color w:val="000000"/>
                <w:sz w:val="24"/>
                <w:szCs w:val="24"/>
              </w:rPr>
            </w:pPr>
            <w:r w:rsidRPr="00E93472">
              <w:rPr>
                <w:rFonts w:ascii="Arial" w:hAnsi="Arial" w:cs="Arial"/>
                <w:b/>
                <w:color w:val="000000"/>
                <w:sz w:val="24"/>
                <w:szCs w:val="24"/>
              </w:rPr>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515" w:type="dxa"/>
          </w:tcPr>
          <w:p w14:paraId="40C78B11" w14:textId="77777777" w:rsidR="00E170B6" w:rsidRPr="00E93472" w:rsidRDefault="00E170B6" w:rsidP="00E77072">
            <w:pPr>
              <w:rPr>
                <w:rFonts w:ascii="Arial" w:hAnsi="Arial" w:cs="Arial"/>
                <w:color w:val="000000"/>
                <w:sz w:val="24"/>
                <w:szCs w:val="24"/>
              </w:rPr>
            </w:pPr>
          </w:p>
        </w:tc>
      </w:tr>
      <w:tr w:rsidR="00E170B6" w:rsidRPr="00E93472" w14:paraId="33A2BC62" w14:textId="77777777" w:rsidTr="00E77072">
        <w:tc>
          <w:tcPr>
            <w:tcW w:w="2518" w:type="dxa"/>
          </w:tcPr>
          <w:p w14:paraId="1C81D737" w14:textId="77777777" w:rsidR="00E170B6" w:rsidRPr="00E93472" w:rsidRDefault="00E170B6" w:rsidP="00E77072">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3C2A08DC" w14:textId="2F8BDA89" w:rsidR="00E170B6" w:rsidRPr="00E93472" w:rsidRDefault="00E170B6" w:rsidP="00E170B6">
            <w:pPr>
              <w:rPr>
                <w:rFonts w:ascii="Arial" w:hAnsi="Arial" w:cs="Arial"/>
                <w:color w:val="000000"/>
                <w:sz w:val="24"/>
                <w:szCs w:val="24"/>
              </w:rPr>
            </w:pPr>
            <w:r w:rsidRPr="00E93472">
              <w:rPr>
                <w:rFonts w:ascii="Arial" w:hAnsi="Arial" w:cs="Arial"/>
                <w:color w:val="000000"/>
                <w:sz w:val="24"/>
                <w:szCs w:val="24"/>
              </w:rPr>
              <w:t xml:space="preserve">Si tomamos una de las cuatro partes iguales en las que se dividió la pizza, hemos tomado ¼  o </w:t>
            </w:r>
            <w:r w:rsidRPr="00E93472">
              <w:rPr>
                <w:rFonts w:ascii="Arial" w:hAnsi="Arial" w:cs="Arial"/>
                <w:b/>
                <w:color w:val="000000"/>
                <w:sz w:val="24"/>
                <w:szCs w:val="24"/>
              </w:rPr>
              <w:t>un cuarto</w:t>
            </w:r>
            <w:r w:rsidRPr="00E93472">
              <w:rPr>
                <w:rFonts w:ascii="Arial" w:hAnsi="Arial" w:cs="Arial"/>
                <w:color w:val="000000"/>
                <w:sz w:val="24"/>
                <w:szCs w:val="24"/>
              </w:rPr>
              <w:t xml:space="preserve"> de pizza. </w:t>
            </w:r>
          </w:p>
        </w:tc>
      </w:tr>
    </w:tbl>
    <w:p w14:paraId="52FDA20F" w14:textId="77777777" w:rsidR="00E170B6" w:rsidRPr="00E93472" w:rsidRDefault="00E170B6" w:rsidP="00081745">
      <w:pPr>
        <w:tabs>
          <w:tab w:val="right" w:pos="8498"/>
        </w:tabs>
        <w:spacing w:after="0"/>
        <w:rPr>
          <w:rFonts w:ascii="Arial" w:hAnsi="Arial" w:cs="Arial"/>
        </w:rPr>
      </w:pPr>
    </w:p>
    <w:p w14:paraId="3AF56846" w14:textId="5CCFCFEA" w:rsidR="00AA5E9A" w:rsidRPr="00E93472" w:rsidRDefault="00AA5E9A" w:rsidP="00AA5E9A">
      <w:pPr>
        <w:pStyle w:val="u"/>
        <w:shd w:val="clear" w:color="auto" w:fill="FFFFFF"/>
        <w:spacing w:before="0" w:beforeAutospacing="0" w:after="0" w:afterAutospacing="0" w:line="345" w:lineRule="atLeast"/>
        <w:rPr>
          <w:rStyle w:val="un"/>
          <w:rFonts w:ascii="Arial" w:hAnsi="Arial" w:cs="Arial"/>
          <w:color w:val="333333"/>
        </w:rPr>
      </w:pPr>
      <w:r w:rsidRPr="00E93472">
        <w:rPr>
          <w:rStyle w:val="un"/>
          <w:rFonts w:ascii="Arial" w:hAnsi="Arial" w:cs="Arial"/>
          <w:color w:val="333333"/>
        </w:rPr>
        <w:t xml:space="preserve">Si el </w:t>
      </w:r>
      <w:r w:rsidRPr="00E93472">
        <w:rPr>
          <w:rStyle w:val="un"/>
          <w:rFonts w:ascii="Arial" w:hAnsi="Arial" w:cs="Arial"/>
          <w:b/>
          <w:color w:val="333333"/>
        </w:rPr>
        <w:t>denominador</w:t>
      </w:r>
      <w:r w:rsidRPr="00E93472">
        <w:rPr>
          <w:rStyle w:val="un"/>
          <w:rFonts w:ascii="Arial" w:hAnsi="Arial" w:cs="Arial"/>
          <w:color w:val="333333"/>
        </w:rPr>
        <w:t xml:space="preserve"> </w:t>
      </w:r>
      <w:r w:rsidRPr="00E93472">
        <w:rPr>
          <w:rStyle w:val="un"/>
          <w:rFonts w:ascii="Arial" w:hAnsi="Arial" w:cs="Arial"/>
          <w:b/>
          <w:color w:val="333333"/>
        </w:rPr>
        <w:t>es</w:t>
      </w:r>
      <w:r w:rsidRPr="00E93472">
        <w:rPr>
          <w:rStyle w:val="un"/>
          <w:rFonts w:ascii="Arial" w:hAnsi="Arial" w:cs="Arial"/>
          <w:color w:val="333333"/>
        </w:rPr>
        <w:t xml:space="preserve"> </w:t>
      </w:r>
      <w:r w:rsidRPr="00E93472">
        <w:rPr>
          <w:rStyle w:val="un"/>
          <w:rFonts w:ascii="Arial" w:hAnsi="Arial" w:cs="Arial"/>
          <w:b/>
          <w:color w:val="333333"/>
        </w:rPr>
        <w:t>mayor que 10</w:t>
      </w:r>
      <w:r w:rsidRPr="00E93472">
        <w:rPr>
          <w:rStyle w:val="un"/>
          <w:rFonts w:ascii="Arial" w:hAnsi="Arial" w:cs="Arial"/>
          <w:color w:val="333333"/>
        </w:rPr>
        <w:t>, se lee el número corr</w:t>
      </w:r>
      <w:r w:rsidR="0074370C" w:rsidRPr="00E93472">
        <w:rPr>
          <w:rStyle w:val="un"/>
          <w:rFonts w:ascii="Arial" w:hAnsi="Arial" w:cs="Arial"/>
          <w:color w:val="333333"/>
        </w:rPr>
        <w:t xml:space="preserve">espondiente con la terminación - </w:t>
      </w:r>
      <w:proofErr w:type="spellStart"/>
      <w:r w:rsidRPr="00E93472">
        <w:rPr>
          <w:rStyle w:val="un"/>
          <w:rFonts w:ascii="Arial" w:hAnsi="Arial" w:cs="Arial"/>
          <w:i/>
          <w:iCs/>
          <w:color w:val="333333"/>
        </w:rPr>
        <w:t>avo</w:t>
      </w:r>
      <w:proofErr w:type="spellEnd"/>
      <w:r w:rsidRPr="00E93472">
        <w:rPr>
          <w:rStyle w:val="un"/>
          <w:rFonts w:ascii="Arial" w:hAnsi="Arial" w:cs="Arial"/>
          <w:color w:val="333333"/>
        </w:rPr>
        <w:t>.</w:t>
      </w:r>
      <w:r w:rsidRPr="00E93472">
        <w:rPr>
          <w:rStyle w:val="apple-converted-space"/>
          <w:rFonts w:ascii="Arial" w:hAnsi="Arial" w:cs="Arial"/>
          <w:color w:val="333333"/>
        </w:rPr>
        <w:t> </w:t>
      </w:r>
      <w:r w:rsidRPr="00E93472">
        <w:rPr>
          <w:rStyle w:val="un"/>
          <w:rFonts w:ascii="Arial" w:hAnsi="Arial" w:cs="Arial"/>
          <w:color w:val="333333"/>
        </w:rPr>
        <w:t>Por ejemplo:</w:t>
      </w:r>
    </w:p>
    <w:p w14:paraId="7583B116" w14:textId="77777777" w:rsidR="00D36C57" w:rsidRPr="00E93472" w:rsidRDefault="00D36C57" w:rsidP="00AA5E9A">
      <w:pPr>
        <w:pStyle w:val="u"/>
        <w:shd w:val="clear" w:color="auto" w:fill="FFFFFF"/>
        <w:spacing w:before="0" w:beforeAutospacing="0" w:after="0" w:afterAutospacing="0" w:line="345" w:lineRule="atLeast"/>
        <w:rPr>
          <w:rFonts w:ascii="Arial" w:hAnsi="Arial" w:cs="Arial"/>
          <w:color w:val="333333"/>
        </w:rPr>
      </w:pPr>
    </w:p>
    <w:p w14:paraId="4633AFD7" w14:textId="1EC7CA39" w:rsidR="0051301F" w:rsidRPr="00E93472" w:rsidRDefault="00A8151A" w:rsidP="00BA04DE">
      <w:pPr>
        <w:pStyle w:val="Prrafodelista"/>
        <w:numPr>
          <w:ilvl w:val="0"/>
          <w:numId w:val="36"/>
        </w:numPr>
        <w:tabs>
          <w:tab w:val="right" w:pos="8498"/>
        </w:tabs>
        <w:spacing w:after="0"/>
        <w:rPr>
          <w:rFonts w:ascii="Arial" w:hAnsi="Arial" w:cs="Arial"/>
        </w:rPr>
      </w:pPr>
      <m:oMath>
        <m:f>
          <m:fPr>
            <m:ctrlPr>
              <w:rPr>
                <w:rFonts w:ascii="Cambria Math" w:hAnsi="Cambria Math" w:cs="Arial"/>
                <w:i/>
              </w:rPr>
            </m:ctrlPr>
          </m:fPr>
          <m:num>
            <m:r>
              <w:rPr>
                <w:rFonts w:ascii="Cambria Math" w:hAnsi="Cambria Math" w:cs="Arial"/>
              </w:rPr>
              <m:t>2</m:t>
            </m:r>
          </m:num>
          <m:den>
            <m:r>
              <w:rPr>
                <w:rFonts w:ascii="Cambria Math" w:hAnsi="Cambria Math" w:cs="Arial"/>
              </w:rPr>
              <m:t>11</m:t>
            </m:r>
          </m:den>
        </m:f>
      </m:oMath>
      <w:r w:rsidR="00BA04DE" w:rsidRPr="00E93472">
        <w:rPr>
          <w:rFonts w:ascii="Arial" w:eastAsiaTheme="minorEastAsia" w:hAnsi="Arial" w:cs="Arial"/>
        </w:rPr>
        <w:t xml:space="preserve"> : dos once</w:t>
      </w:r>
      <w:proofErr w:type="spellStart"/>
      <w:r w:rsidR="00BA04DE" w:rsidRPr="00E93472">
        <w:rPr>
          <w:rFonts w:ascii="Arial" w:eastAsiaTheme="minorEastAsia" w:hAnsi="Arial" w:cs="Arial"/>
          <w:b/>
        </w:rPr>
        <w:t>avos</w:t>
      </w:r>
      <w:proofErr w:type="spellEnd"/>
    </w:p>
    <w:p w14:paraId="418B70FA" w14:textId="77777777" w:rsidR="00BA04DE" w:rsidRPr="00E93472" w:rsidRDefault="00BA04DE" w:rsidP="00BA04DE">
      <w:pPr>
        <w:pStyle w:val="Prrafodelista"/>
        <w:tabs>
          <w:tab w:val="right" w:pos="8498"/>
        </w:tabs>
        <w:spacing w:after="0"/>
        <w:rPr>
          <w:rFonts w:ascii="Arial" w:hAnsi="Arial" w:cs="Arial"/>
        </w:rPr>
      </w:pPr>
    </w:p>
    <w:p w14:paraId="7E4BEB36" w14:textId="713DF0D0" w:rsidR="00BA04DE" w:rsidRPr="00E93472" w:rsidRDefault="00A8151A" w:rsidP="00BA04DE">
      <w:pPr>
        <w:pStyle w:val="Prrafodelista"/>
        <w:numPr>
          <w:ilvl w:val="0"/>
          <w:numId w:val="36"/>
        </w:numPr>
        <w:tabs>
          <w:tab w:val="right" w:pos="8498"/>
        </w:tabs>
        <w:spacing w:after="0"/>
        <w:rPr>
          <w:rFonts w:ascii="Arial" w:hAnsi="Arial" w:cs="Arial"/>
        </w:rPr>
      </w:pPr>
      <m:oMath>
        <m:f>
          <m:fPr>
            <m:ctrlPr>
              <w:rPr>
                <w:rFonts w:ascii="Cambria Math" w:hAnsi="Cambria Math" w:cs="Arial"/>
                <w:i/>
              </w:rPr>
            </m:ctrlPr>
          </m:fPr>
          <m:num>
            <m:r>
              <w:rPr>
                <w:rFonts w:ascii="Cambria Math" w:hAnsi="Cambria Math" w:cs="Arial"/>
              </w:rPr>
              <m:t>4</m:t>
            </m:r>
          </m:num>
          <m:den>
            <m:r>
              <w:rPr>
                <w:rFonts w:ascii="Cambria Math" w:hAnsi="Cambria Math" w:cs="Arial"/>
              </w:rPr>
              <m:t>12</m:t>
            </m:r>
          </m:den>
        </m:f>
      </m:oMath>
      <w:r w:rsidR="00BA04DE" w:rsidRPr="00E93472">
        <w:rPr>
          <w:rFonts w:ascii="Arial" w:eastAsiaTheme="minorEastAsia" w:hAnsi="Arial" w:cs="Arial"/>
        </w:rPr>
        <w:t xml:space="preserve"> : cuatro doce</w:t>
      </w:r>
      <w:proofErr w:type="spellStart"/>
      <w:r w:rsidR="00BA04DE" w:rsidRPr="00E93472">
        <w:rPr>
          <w:rFonts w:ascii="Arial" w:eastAsiaTheme="minorEastAsia" w:hAnsi="Arial" w:cs="Arial"/>
          <w:b/>
        </w:rPr>
        <w:t>avos</w:t>
      </w:r>
      <w:proofErr w:type="spellEnd"/>
    </w:p>
    <w:p w14:paraId="0B5C9FA9" w14:textId="77777777" w:rsidR="00BA04DE" w:rsidRPr="00E93472" w:rsidRDefault="00BA04DE" w:rsidP="00BA04DE">
      <w:pPr>
        <w:pStyle w:val="Prrafodelista"/>
        <w:rPr>
          <w:rFonts w:ascii="Arial" w:hAnsi="Arial" w:cs="Arial"/>
        </w:rPr>
      </w:pPr>
    </w:p>
    <w:p w14:paraId="3A8DD66D" w14:textId="6BDD9175" w:rsidR="00BA04DE" w:rsidRPr="00E93472" w:rsidRDefault="00A8151A" w:rsidP="00BA04DE">
      <w:pPr>
        <w:pStyle w:val="Prrafodelista"/>
        <w:numPr>
          <w:ilvl w:val="0"/>
          <w:numId w:val="36"/>
        </w:numPr>
        <w:tabs>
          <w:tab w:val="right" w:pos="8498"/>
        </w:tabs>
        <w:spacing w:after="0"/>
        <w:rPr>
          <w:rFonts w:ascii="Arial" w:hAnsi="Arial" w:cs="Arial"/>
        </w:rPr>
      </w:pPr>
      <m:oMath>
        <m:f>
          <m:fPr>
            <m:ctrlPr>
              <w:rPr>
                <w:rFonts w:ascii="Cambria Math" w:hAnsi="Cambria Math" w:cs="Arial"/>
                <w:i/>
              </w:rPr>
            </m:ctrlPr>
          </m:fPr>
          <m:num>
            <m:r>
              <w:rPr>
                <w:rFonts w:ascii="Cambria Math" w:hAnsi="Cambria Math" w:cs="Arial"/>
              </w:rPr>
              <m:t>7</m:t>
            </m:r>
          </m:num>
          <m:den>
            <m:r>
              <w:rPr>
                <w:rFonts w:ascii="Cambria Math" w:hAnsi="Cambria Math" w:cs="Arial"/>
              </w:rPr>
              <m:t>45</m:t>
            </m:r>
          </m:den>
        </m:f>
      </m:oMath>
      <w:r w:rsidR="00BA04DE" w:rsidRPr="00E93472">
        <w:rPr>
          <w:rFonts w:ascii="Arial" w:eastAsiaTheme="minorEastAsia" w:hAnsi="Arial" w:cs="Arial"/>
        </w:rPr>
        <w:t xml:space="preserve"> : siete </w:t>
      </w:r>
      <w:r w:rsidR="00201F32" w:rsidRPr="00E93472">
        <w:rPr>
          <w:rFonts w:ascii="Arial" w:eastAsiaTheme="minorEastAsia" w:hAnsi="Arial" w:cs="Arial"/>
        </w:rPr>
        <w:t xml:space="preserve">cuarenta y </w:t>
      </w:r>
      <w:proofErr w:type="spellStart"/>
      <w:r w:rsidR="00201F32" w:rsidRPr="00E93472">
        <w:rPr>
          <w:rFonts w:ascii="Arial" w:eastAsiaTheme="minorEastAsia" w:hAnsi="Arial" w:cs="Arial"/>
        </w:rPr>
        <w:t>cinco</w:t>
      </w:r>
      <w:r w:rsidR="00BA04DE" w:rsidRPr="00E93472">
        <w:rPr>
          <w:rFonts w:ascii="Arial" w:eastAsiaTheme="minorEastAsia" w:hAnsi="Arial" w:cs="Arial"/>
          <w:b/>
        </w:rPr>
        <w:t>avos</w:t>
      </w:r>
      <w:proofErr w:type="spellEnd"/>
    </w:p>
    <w:p w14:paraId="485BF897" w14:textId="77777777" w:rsidR="00BA04DE" w:rsidRPr="00E93472" w:rsidRDefault="00BA04DE" w:rsidP="004E1696">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132"/>
        <w:gridCol w:w="6696"/>
      </w:tblGrid>
      <w:tr w:rsidR="00CD408D" w:rsidRPr="00E93472" w14:paraId="569ED6A4" w14:textId="77777777" w:rsidTr="00E77072">
        <w:tc>
          <w:tcPr>
            <w:tcW w:w="9054" w:type="dxa"/>
            <w:gridSpan w:val="2"/>
            <w:shd w:val="clear" w:color="auto" w:fill="000000" w:themeFill="text1"/>
          </w:tcPr>
          <w:p w14:paraId="0F0BE6B8" w14:textId="77777777" w:rsidR="00CD408D" w:rsidRPr="00E93472" w:rsidRDefault="00CD408D" w:rsidP="00E7707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CD408D" w:rsidRPr="00E93472" w14:paraId="5AFB277C" w14:textId="77777777" w:rsidTr="00E77072">
        <w:tc>
          <w:tcPr>
            <w:tcW w:w="2518" w:type="dxa"/>
          </w:tcPr>
          <w:p w14:paraId="269D3B74" w14:textId="77777777" w:rsidR="00CD408D" w:rsidRPr="00E93472" w:rsidRDefault="00CD408D" w:rsidP="00E77072">
            <w:pPr>
              <w:rPr>
                <w:rFonts w:ascii="Arial" w:hAnsi="Arial" w:cs="Arial"/>
                <w:b/>
                <w:color w:val="000000"/>
                <w:sz w:val="24"/>
                <w:szCs w:val="24"/>
              </w:rPr>
            </w:pPr>
            <w:r w:rsidRPr="00E93472">
              <w:rPr>
                <w:rFonts w:ascii="Arial" w:hAnsi="Arial" w:cs="Arial"/>
                <w:b/>
                <w:color w:val="000000"/>
                <w:sz w:val="24"/>
                <w:szCs w:val="24"/>
              </w:rPr>
              <w:lastRenderedPageBreak/>
              <w:t>Código</w:t>
            </w:r>
          </w:p>
        </w:tc>
        <w:tc>
          <w:tcPr>
            <w:tcW w:w="6536" w:type="dxa"/>
          </w:tcPr>
          <w:p w14:paraId="78FE9DDD" w14:textId="265C16FF" w:rsidR="00CD408D" w:rsidRPr="00E93472" w:rsidRDefault="00CD408D" w:rsidP="00E77072">
            <w:pPr>
              <w:rPr>
                <w:rFonts w:ascii="Arial" w:hAnsi="Arial" w:cs="Arial"/>
                <w:b/>
                <w:color w:val="000000"/>
                <w:sz w:val="24"/>
                <w:szCs w:val="24"/>
              </w:rPr>
            </w:pPr>
            <w:r w:rsidRPr="00E93472">
              <w:rPr>
                <w:rFonts w:ascii="Arial" w:hAnsi="Arial" w:cs="Arial"/>
                <w:color w:val="000000"/>
                <w:sz w:val="24"/>
                <w:szCs w:val="24"/>
              </w:rPr>
              <w:t>MA_04_04_REC</w:t>
            </w:r>
            <w:r w:rsidR="00725A57" w:rsidRPr="00E93472">
              <w:rPr>
                <w:rFonts w:ascii="Arial" w:hAnsi="Arial" w:cs="Arial"/>
                <w:color w:val="000000"/>
                <w:sz w:val="24"/>
                <w:szCs w:val="24"/>
              </w:rPr>
              <w:t>70</w:t>
            </w:r>
          </w:p>
        </w:tc>
      </w:tr>
      <w:tr w:rsidR="00CD408D" w:rsidRPr="00E93472" w14:paraId="2A3C12EF" w14:textId="77777777" w:rsidTr="00E77072">
        <w:tc>
          <w:tcPr>
            <w:tcW w:w="2518" w:type="dxa"/>
          </w:tcPr>
          <w:p w14:paraId="7026B828" w14:textId="77777777" w:rsidR="00CD408D" w:rsidRPr="00E93472" w:rsidRDefault="00CD408D" w:rsidP="00E77072">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1873B6E4" w14:textId="2FA9C5B4" w:rsidR="00CD408D" w:rsidRPr="00E93472" w:rsidRDefault="00CD408D" w:rsidP="00CD408D">
            <w:pPr>
              <w:rPr>
                <w:rFonts w:ascii="Arial" w:hAnsi="Arial" w:cs="Arial"/>
                <w:color w:val="000000"/>
                <w:sz w:val="24"/>
                <w:szCs w:val="24"/>
              </w:rPr>
            </w:pPr>
            <w:r w:rsidRPr="00E93472">
              <w:rPr>
                <w:rFonts w:ascii="Arial" w:hAnsi="Arial" w:cs="Arial"/>
                <w:color w:val="000000"/>
                <w:sz w:val="24"/>
                <w:szCs w:val="24"/>
              </w:rPr>
              <w:t>5°ESO/Matemáticas/Las fracciones/1.4 Cómo leer y escribir fracciones/Practica: Lee y escribe fracciones</w:t>
            </w:r>
          </w:p>
        </w:tc>
      </w:tr>
      <w:tr w:rsidR="00CD408D" w:rsidRPr="00E93472" w14:paraId="06C6B65D" w14:textId="77777777" w:rsidTr="00E77072">
        <w:tc>
          <w:tcPr>
            <w:tcW w:w="2518" w:type="dxa"/>
          </w:tcPr>
          <w:p w14:paraId="5DAF26F3" w14:textId="77777777" w:rsidR="00CD408D" w:rsidRPr="00E93472" w:rsidRDefault="00CD408D" w:rsidP="00E77072">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17AE1DAF" w14:textId="77777777" w:rsidR="00F13C23" w:rsidRPr="00E93472" w:rsidRDefault="00F13C23" w:rsidP="00E77072">
            <w:pPr>
              <w:rPr>
                <w:rFonts w:ascii="Arial" w:hAnsi="Arial" w:cs="Arial"/>
                <w:color w:val="FF0000"/>
                <w:sz w:val="24"/>
                <w:szCs w:val="24"/>
              </w:rPr>
            </w:pPr>
          </w:p>
          <w:p w14:paraId="1B7B3C45" w14:textId="65D5CFC8" w:rsidR="009F558B" w:rsidRPr="00E93472" w:rsidRDefault="00AF27DA" w:rsidP="00E77072">
            <w:pPr>
              <w:rPr>
                <w:rFonts w:ascii="Arial" w:hAnsi="Arial" w:cs="Arial"/>
                <w:color w:val="FF0000"/>
                <w:sz w:val="24"/>
                <w:szCs w:val="24"/>
              </w:rPr>
            </w:pPr>
            <w:r w:rsidRPr="00E93472">
              <w:rPr>
                <w:rFonts w:ascii="Arial" w:hAnsi="Arial" w:cs="Arial"/>
                <w:color w:val="FF0000"/>
                <w:sz w:val="24"/>
                <w:szCs w:val="24"/>
              </w:rPr>
              <w:t>Cambiar instrucción del ejercicio:</w:t>
            </w:r>
          </w:p>
          <w:p w14:paraId="327493E0" w14:textId="2081F8E7" w:rsidR="009F558B" w:rsidRPr="00E93472" w:rsidRDefault="003803C1" w:rsidP="00E77072">
            <w:pPr>
              <w:rPr>
                <w:rFonts w:ascii="Arial" w:hAnsi="Arial" w:cs="Arial"/>
                <w:color w:val="000000"/>
                <w:sz w:val="24"/>
                <w:szCs w:val="24"/>
              </w:rPr>
            </w:pPr>
            <w:r w:rsidRPr="00E93472">
              <w:rPr>
                <w:rFonts w:ascii="Arial" w:hAnsi="Arial" w:cs="Arial"/>
                <w:color w:val="000000"/>
                <w:sz w:val="24"/>
                <w:szCs w:val="24"/>
              </w:rPr>
              <w:t xml:space="preserve">Asocia cada fracción con su expresión escrita </w:t>
            </w:r>
            <w:r w:rsidR="00285D99" w:rsidRPr="00E93472">
              <w:rPr>
                <w:rFonts w:ascii="Arial" w:hAnsi="Arial" w:cs="Arial"/>
                <w:color w:val="000000"/>
                <w:sz w:val="24"/>
                <w:szCs w:val="24"/>
              </w:rPr>
              <w:t xml:space="preserve">y su fracción equivalente escrita con raya diagonal. </w:t>
            </w:r>
          </w:p>
          <w:p w14:paraId="0DB576E1" w14:textId="352CA480" w:rsidR="00CD408D" w:rsidRPr="00E93472" w:rsidRDefault="00FF2EA0" w:rsidP="00E77072">
            <w:pPr>
              <w:rPr>
                <w:rFonts w:ascii="Arial" w:hAnsi="Arial" w:cs="Arial"/>
                <w:color w:val="000000"/>
                <w:sz w:val="24"/>
                <w:szCs w:val="24"/>
              </w:rPr>
            </w:pPr>
            <w:r w:rsidRPr="00E93472">
              <w:rPr>
                <w:rFonts w:ascii="Arial" w:hAnsi="Arial" w:cs="Arial"/>
                <w:noProof/>
                <w:lang w:val="es-CO" w:eastAsia="es-CO"/>
              </w:rPr>
              <w:drawing>
                <wp:inline distT="0" distB="0" distL="0" distR="0" wp14:anchorId="56F7F998" wp14:editId="1BDC70E6">
                  <wp:extent cx="4114800" cy="2011270"/>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819" t="22424" r="8708" b="11516"/>
                          <a:stretch/>
                        </pic:blipFill>
                        <pic:spPr bwMode="auto">
                          <a:xfrm>
                            <a:off x="0" y="0"/>
                            <a:ext cx="4113623" cy="2010695"/>
                          </a:xfrm>
                          <a:prstGeom prst="rect">
                            <a:avLst/>
                          </a:prstGeom>
                          <a:ln>
                            <a:noFill/>
                          </a:ln>
                          <a:extLst>
                            <a:ext uri="{53640926-AAD7-44D8-BBD7-CCE9431645EC}">
                              <a14:shadowObscured xmlns:a14="http://schemas.microsoft.com/office/drawing/2010/main"/>
                            </a:ext>
                          </a:extLst>
                        </pic:spPr>
                      </pic:pic>
                    </a:graphicData>
                  </a:graphic>
                </wp:inline>
              </w:drawing>
            </w:r>
          </w:p>
          <w:p w14:paraId="1D022B5F" w14:textId="77777777" w:rsidR="00F13C23" w:rsidRPr="00E93472" w:rsidRDefault="00F13C23" w:rsidP="00E77072">
            <w:pPr>
              <w:rPr>
                <w:rFonts w:ascii="Arial" w:hAnsi="Arial" w:cs="Arial"/>
                <w:color w:val="FF0000"/>
                <w:sz w:val="24"/>
                <w:szCs w:val="24"/>
              </w:rPr>
            </w:pPr>
            <w:r w:rsidRPr="00E93472">
              <w:rPr>
                <w:rFonts w:ascii="Arial" w:hAnsi="Arial" w:cs="Arial"/>
                <w:color w:val="FF0000"/>
                <w:sz w:val="24"/>
                <w:szCs w:val="24"/>
              </w:rPr>
              <w:t>Eliminar las opciones de respuesta que tienen números decimales (incluyendo el 1).</w:t>
            </w:r>
          </w:p>
          <w:p w14:paraId="5E16A62F" w14:textId="77777777" w:rsidR="00F13C23" w:rsidRPr="00E93472" w:rsidRDefault="00F13C23" w:rsidP="00E77072">
            <w:pPr>
              <w:rPr>
                <w:rFonts w:ascii="Arial" w:hAnsi="Arial" w:cs="Arial"/>
                <w:color w:val="FF0000"/>
                <w:sz w:val="24"/>
                <w:szCs w:val="24"/>
              </w:rPr>
            </w:pPr>
            <w:r w:rsidRPr="00E93472">
              <w:rPr>
                <w:rFonts w:ascii="Arial" w:hAnsi="Arial" w:cs="Arial"/>
                <w:color w:val="FF0000"/>
                <w:sz w:val="24"/>
                <w:szCs w:val="24"/>
              </w:rPr>
              <w:t xml:space="preserve">Cambiar las opciones de respuesta de números decimales por </w:t>
            </w:r>
            <w:r w:rsidR="00FF2EA0" w:rsidRPr="00E93472">
              <w:rPr>
                <w:rFonts w:ascii="Arial" w:hAnsi="Arial" w:cs="Arial"/>
                <w:color w:val="FF0000"/>
                <w:sz w:val="24"/>
                <w:szCs w:val="24"/>
              </w:rPr>
              <w:t>las fracciones equivalentes escritas con raya diagonal (/).</w:t>
            </w:r>
          </w:p>
          <w:p w14:paraId="3CA08336" w14:textId="3A3C746C" w:rsidR="00E4044D" w:rsidRPr="00E93472" w:rsidRDefault="002634D8" w:rsidP="00E77072">
            <w:pPr>
              <w:rPr>
                <w:rFonts w:ascii="Arial" w:hAnsi="Arial" w:cs="Arial"/>
                <w:color w:val="FF0000"/>
                <w:sz w:val="24"/>
                <w:szCs w:val="24"/>
              </w:rPr>
            </w:pPr>
            <w:r w:rsidRPr="00E93472">
              <w:rPr>
                <w:rFonts w:ascii="Arial" w:hAnsi="Arial" w:cs="Arial"/>
                <w:color w:val="FF0000"/>
                <w:sz w:val="24"/>
                <w:szCs w:val="24"/>
              </w:rPr>
              <w:t xml:space="preserve">Cambiar las fracciones que se indican por las que se proponen. </w:t>
            </w:r>
          </w:p>
          <w:p w14:paraId="78CF8B9A" w14:textId="77777777" w:rsidR="0049015D" w:rsidRPr="00E93472" w:rsidRDefault="0049015D" w:rsidP="00E77072">
            <w:pPr>
              <w:rPr>
                <w:rFonts w:ascii="Arial" w:hAnsi="Arial" w:cs="Arial"/>
                <w:color w:val="FF0000"/>
                <w:sz w:val="24"/>
                <w:szCs w:val="24"/>
              </w:rPr>
            </w:pPr>
          </w:p>
          <w:p w14:paraId="59D13851" w14:textId="522ADF12" w:rsidR="00FF2EA0" w:rsidRPr="00E93472" w:rsidRDefault="003C20FB" w:rsidP="00E77072">
            <w:pPr>
              <w:rPr>
                <w:rFonts w:ascii="Arial" w:hAnsi="Arial" w:cs="Arial"/>
                <w:color w:val="FF0000"/>
                <w:sz w:val="24"/>
                <w:szCs w:val="24"/>
              </w:rPr>
            </w:pPr>
            <w:r w:rsidRPr="00E93472">
              <w:rPr>
                <w:rFonts w:ascii="Arial" w:hAnsi="Arial" w:cs="Arial"/>
                <w:noProof/>
                <w:lang w:val="es-CO" w:eastAsia="es-CO"/>
              </w:rPr>
              <mc:AlternateContent>
                <mc:Choice Requires="wps">
                  <w:drawing>
                    <wp:anchor distT="0" distB="0" distL="114300" distR="114300" simplePos="0" relativeHeight="251673600" behindDoc="0" locked="0" layoutInCell="1" allowOverlap="1" wp14:anchorId="022F4344" wp14:editId="4D3F2698">
                      <wp:simplePos x="0" y="0"/>
                      <wp:positionH relativeFrom="column">
                        <wp:posOffset>-4386</wp:posOffset>
                      </wp:positionH>
                      <wp:positionV relativeFrom="paragraph">
                        <wp:posOffset>1043822</wp:posOffset>
                      </wp:positionV>
                      <wp:extent cx="637954" cy="626745"/>
                      <wp:effectExtent l="38100" t="19050" r="67310" b="78105"/>
                      <wp:wrapNone/>
                      <wp:docPr id="2059" name="2059 Conector recto"/>
                      <wp:cNvGraphicFramePr/>
                      <a:graphic xmlns:a="http://schemas.openxmlformats.org/drawingml/2006/main">
                        <a:graphicData uri="http://schemas.microsoft.com/office/word/2010/wordprocessingShape">
                          <wps:wsp>
                            <wps:cNvCnPr/>
                            <wps:spPr>
                              <a:xfrm flipH="1">
                                <a:off x="0" y="0"/>
                                <a:ext cx="637954" cy="62674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44101F" id="2059 Conector recto"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82.2pt" to="49.9pt,1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ujR4wEAABQEAAAOAAAAZHJzL2Uyb0RvYy54bWysU9uO0zAQfUfiHyy/06Rl22WjpvvQVeEB&#10;QcXlA1xn3FryTWPTtH/P2EnDChBIiD64vsw5M+fMZP14sYadAaP2ruXzWc0ZOOk77Y4t//pl9+oN&#10;ZzEJ1wnjHbT8CpE/bl6+WPehgYU/edMBMiJxselDy08phaaqojyBFXHmAzh6VB6tSHTEY9Wh6Ind&#10;mmpR16uq99gF9BJipNun4ZFvCr9SINNHpSIkZlpOtaWyYlkPea02a9EcUYSTlmMZ4h+qsEI7SjpR&#10;PYkk2DfUv1BZLdFHr9JMelt5pbSEooHUzOuf1Hw+iQBFC5kTw2RT/H+08sN5j0x3LV/UywfOnLDU&#10;pbxnW2qYTB4Z5r/sVB9iQ4Ct2+N4imGPWfZFoWXK6PCOhqAYQdLYpfh8nXyGS2KSLlev7x+Wd5xJ&#10;elotVvd3y8xeDTSZLmBMb8FbljctN9plG0Qjzu9jGkJvIfnauLxGb3S308aUAx4PW4PsLKjxu11N&#10;vzHHszDKmKFV1jUoKbt0NTDQfgJF3lDFi5K+TCVMtEJKcGk+8hpH0RmmqIQJWP8dOMZnKJSJncCD&#10;k3/MOiFKZu/SBLbaefxd9nS5layG+JsDg+5swcF319LjYg2NXunO+Jnk2X5+LvAfH/PmOwAAAP//&#10;AwBQSwMEFAAGAAgAAAAhAH37nrzeAAAACAEAAA8AAABkcnMvZG93bnJldi54bWxMj8FOwzAQRO9I&#10;/IO1SNxapyUEGuJUiAgJbrQNdzdekqjxOthuG/h6lhMcd2Y0+6ZYT3YQJ/Shd6RgMU9AIDXO9NQq&#10;qHfPs3sQIWoyenCECr4wwLq8vCh0btyZNnjaxlZwCYVcK+hiHHMpQ9Oh1WHuRiT2Ppy3OvLpW2m8&#10;PnO5HeQySTJpdU/8odMjPnXYHLZHq+D2O60q//r+aV78bqOrQ52+1bVS11fT4wOIiFP8C8MvPqND&#10;yUx7dyQTxKBgdsdBlrM0BcH+asVL9gqW2c0CZFnI/wPKHwAAAP//AwBQSwECLQAUAAYACAAAACEA&#10;toM4kv4AAADhAQAAEwAAAAAAAAAAAAAAAAAAAAAAW0NvbnRlbnRfVHlwZXNdLnhtbFBLAQItABQA&#10;BgAIAAAAIQA4/SH/1gAAAJQBAAALAAAAAAAAAAAAAAAAAC8BAABfcmVscy8ucmVsc1BLAQItABQA&#10;BgAIAAAAIQAC4ujR4wEAABQEAAAOAAAAAAAAAAAAAAAAAC4CAABkcnMvZTJvRG9jLnhtbFBLAQIt&#10;ABQABgAIAAAAIQB9+5683gAAAAgBAAAPAAAAAAAAAAAAAAAAAD0EAABkcnMvZG93bnJldi54bWxQ&#10;SwUGAAAAAAQABADzAAAASAUAAAAA&#10;" strokecolor="red" strokeweight="2pt">
                      <v:shadow on="t" color="black" opacity="24903f" origin=",.5" offset="0,.55556mm"/>
                    </v:line>
                  </w:pict>
                </mc:Fallback>
              </mc:AlternateContent>
            </w:r>
            <w:r w:rsidRPr="00E93472">
              <w:rPr>
                <w:rFonts w:ascii="Arial" w:hAnsi="Arial" w:cs="Arial"/>
                <w:noProof/>
                <w:lang w:val="es-CO" w:eastAsia="es-CO"/>
              </w:rPr>
              <mc:AlternateContent>
                <mc:Choice Requires="wps">
                  <w:drawing>
                    <wp:anchor distT="0" distB="0" distL="114300" distR="114300" simplePos="0" relativeHeight="251671552" behindDoc="0" locked="0" layoutInCell="1" allowOverlap="1" wp14:anchorId="15C713FF" wp14:editId="1064264C">
                      <wp:simplePos x="0" y="0"/>
                      <wp:positionH relativeFrom="column">
                        <wp:posOffset>-4386</wp:posOffset>
                      </wp:positionH>
                      <wp:positionV relativeFrom="paragraph">
                        <wp:posOffset>1043822</wp:posOffset>
                      </wp:positionV>
                      <wp:extent cx="637954" cy="627321"/>
                      <wp:effectExtent l="38100" t="19050" r="67310" b="78105"/>
                      <wp:wrapNone/>
                      <wp:docPr id="2058" name="2058 Conector recto"/>
                      <wp:cNvGraphicFramePr/>
                      <a:graphic xmlns:a="http://schemas.openxmlformats.org/drawingml/2006/main">
                        <a:graphicData uri="http://schemas.microsoft.com/office/word/2010/wordprocessingShape">
                          <wps:wsp>
                            <wps:cNvCnPr/>
                            <wps:spPr>
                              <a:xfrm>
                                <a:off x="0" y="0"/>
                                <a:ext cx="637954" cy="627321"/>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6D50C07" id="2058 Conector recto"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35pt,82.2pt" to="49.9pt,1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CM+2AEAAAoEAAAOAAAAZHJzL2Uyb0RvYy54bWysU8tu2zAQvBfoPxC815KVxmkEyzk4cC9F&#10;azTtB9DU0ibAF5asZf99l5StBG2BAEV0oPjYmd2ZJZcPJ2vYETBq7zo+n9WcgZO+127f8Z8/Nh8+&#10;cRaTcL0w3kHHzxD5w+r9u+UQWmj8wZsekBGJi+0QOn5IKbRVFeUBrIgzH8DRofJoRaIl7qsexUDs&#10;1lRNXS+qwWMf0EuIkXYfx0O+KvxKgUzflIqQmOk41ZbKiGXc5bFaLUW7RxEOWl7KEP9RhRXaUdKJ&#10;6lEkwX6h/ovKaok+epVm0tvKK6UlFA2kZl7/oebpIAIULWRODJNN8e1o5dfjFpnuO97Ut9QrJyx1&#10;Kc/Zmhomk0eG+ZedGkJsCbB2W7ysYthiln1SaPOfBLFTcfc8uQunxCRtLm7u7m8/cibpaNHc3TTz&#10;zFk9gwPG9Bm8ZXnScaNdFi9acfwS0xh6DcnbxuUxeqP7jTamLHC/WxtkR0Ht3mxq+i45XoRRxgyt&#10;spqx/jJLZwMj7XdQ5AhV3JT05S7CRCukBJeutRtH0RmmqIQJWL8OvMRnKJR7OoHnr4MnRMnsXZrA&#10;VjuP/yJIp2vJaoy/OjDqzhbsfH8unS3W0IUr3bk8jnyjX64L/PkJr34DAAD//wMAUEsDBBQABgAI&#10;AAAAIQBoPTln3gAAAAgBAAAPAAAAZHJzL2Rvd25yZXYueG1sTI/BTsMwEETvSPyDtUjcWpu0BBzi&#10;VAgJOPREQKq4ubGbRLXXUey06d+znOC4M6PZN+Vm9o6d7Bj7gArulgKYxSaYHlsFX5+vi0dgMWk0&#10;2gW0Ci42wqa6vip1YcIZP+ypTi2jEoyFVtClNBScx6azXsdlGCySdwij14nOseVm1Gcq945nQuTc&#10;6x7pQ6cH+9LZ5lhPXsG3FLV098d+kmKH2+3b++Ww2il1ezM/PwFLdk5/YfjFJ3SoiGkfJjSROQWL&#10;BwqSnK/XwMiXkpbsFWT5KgNelfz/gOoHAAD//wMAUEsBAi0AFAAGAAgAAAAhALaDOJL+AAAA4QEA&#10;ABMAAAAAAAAAAAAAAAAAAAAAAFtDb250ZW50X1R5cGVzXS54bWxQSwECLQAUAAYACAAAACEAOP0h&#10;/9YAAACUAQAACwAAAAAAAAAAAAAAAAAvAQAAX3JlbHMvLnJlbHNQSwECLQAUAAYACAAAACEA6OAj&#10;PtgBAAAKBAAADgAAAAAAAAAAAAAAAAAuAgAAZHJzL2Uyb0RvYy54bWxQSwECLQAUAAYACAAAACEA&#10;aD05Z94AAAAIAQAADwAAAAAAAAAAAAAAAAAyBAAAZHJzL2Rvd25yZXYueG1sUEsFBgAAAAAEAAQA&#10;8wAAAD0FAAAAAA==&#10;" strokecolor="red" strokeweight="2pt">
                      <v:shadow on="t" color="black" opacity="24903f" origin=",.5" offset="0,.55556mm"/>
                    </v:line>
                  </w:pict>
                </mc:Fallback>
              </mc:AlternateContent>
            </w:r>
            <w:r w:rsidR="007D6594" w:rsidRPr="00E93472">
              <w:rPr>
                <w:rFonts w:ascii="Arial" w:hAnsi="Arial" w:cs="Arial"/>
                <w:noProof/>
                <w:lang w:val="es-CO" w:eastAsia="es-CO"/>
              </w:rPr>
              <w:drawing>
                <wp:anchor distT="0" distB="0" distL="114300" distR="114300" simplePos="0" relativeHeight="251662336" behindDoc="0" locked="0" layoutInCell="1" allowOverlap="1" wp14:anchorId="6F5A74DA" wp14:editId="4E081005">
                  <wp:simplePos x="0" y="0"/>
                  <wp:positionH relativeFrom="column">
                    <wp:posOffset>0</wp:posOffset>
                  </wp:positionH>
                  <wp:positionV relativeFrom="paragraph">
                    <wp:posOffset>1805940</wp:posOffset>
                  </wp:positionV>
                  <wp:extent cx="637540" cy="637540"/>
                  <wp:effectExtent l="0" t="0" r="0" b="0"/>
                  <wp:wrapSquare wrapText="bothSides"/>
                  <wp:docPr id="2049" name="Imagen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8625" t="65128" r="79336" b="15605"/>
                          <a:stretch/>
                        </pic:blipFill>
                        <pic:spPr bwMode="auto">
                          <a:xfrm>
                            <a:off x="0" y="0"/>
                            <a:ext cx="637540" cy="637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6594" w:rsidRPr="00E93472">
              <w:rPr>
                <w:rFonts w:ascii="Arial" w:hAnsi="Arial" w:cs="Arial"/>
                <w:noProof/>
                <w:lang w:val="es-CO" w:eastAsia="es-CO"/>
              </w:rPr>
              <w:drawing>
                <wp:anchor distT="0" distB="0" distL="114300" distR="114300" simplePos="0" relativeHeight="251660288" behindDoc="0" locked="0" layoutInCell="1" allowOverlap="1" wp14:anchorId="1615BD24" wp14:editId="2C3AF399">
                  <wp:simplePos x="0" y="0"/>
                  <wp:positionH relativeFrom="column">
                    <wp:posOffset>-2540</wp:posOffset>
                  </wp:positionH>
                  <wp:positionV relativeFrom="paragraph">
                    <wp:posOffset>1043305</wp:posOffset>
                  </wp:positionV>
                  <wp:extent cx="637540" cy="626745"/>
                  <wp:effectExtent l="0" t="0" r="0" b="190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8625" t="46503" r="79336" b="34556"/>
                          <a:stretch/>
                        </pic:blipFill>
                        <pic:spPr bwMode="auto">
                          <a:xfrm>
                            <a:off x="0" y="0"/>
                            <a:ext cx="637540" cy="626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2EA0" w:rsidRPr="00E93472">
              <w:rPr>
                <w:rFonts w:ascii="Arial" w:hAnsi="Arial" w:cs="Arial"/>
                <w:color w:val="FF0000"/>
                <w:sz w:val="24"/>
                <w:szCs w:val="24"/>
              </w:rPr>
              <w:t xml:space="preserve">Las respuestas correspondientes quedan así: </w:t>
            </w:r>
          </w:p>
          <w:p w14:paraId="6E6F6B30" w14:textId="77777777" w:rsidR="00FF2EA0" w:rsidRPr="00E93472" w:rsidRDefault="00FF2EA0" w:rsidP="00E77072">
            <w:pPr>
              <w:rPr>
                <w:rFonts w:ascii="Arial" w:hAnsi="Arial" w:cs="Arial"/>
                <w:color w:val="FF0000"/>
                <w:sz w:val="24"/>
                <w:szCs w:val="24"/>
              </w:rPr>
            </w:pPr>
          </w:p>
          <w:p w14:paraId="5ADF9AE7" w14:textId="77777777" w:rsidR="00BC09D4" w:rsidRPr="00E93472" w:rsidRDefault="00FF2EA0" w:rsidP="00E77072">
            <w:pPr>
              <w:rPr>
                <w:rFonts w:ascii="Arial" w:hAnsi="Arial" w:cs="Arial"/>
                <w:b/>
                <w:sz w:val="24"/>
                <w:szCs w:val="24"/>
              </w:rPr>
            </w:pPr>
            <w:r w:rsidRPr="00E93472">
              <w:rPr>
                <w:rFonts w:ascii="Arial" w:hAnsi="Arial" w:cs="Arial"/>
                <w:noProof/>
                <w:lang w:val="es-CO" w:eastAsia="es-CO"/>
              </w:rPr>
              <w:drawing>
                <wp:anchor distT="0" distB="0" distL="114300" distR="114300" simplePos="0" relativeHeight="251658240" behindDoc="0" locked="0" layoutInCell="1" allowOverlap="1" wp14:anchorId="38467D04" wp14:editId="6BF89A6E">
                  <wp:simplePos x="0" y="0"/>
                  <wp:positionH relativeFrom="column">
                    <wp:posOffset>-4445</wp:posOffset>
                  </wp:positionH>
                  <wp:positionV relativeFrom="paragraph">
                    <wp:posOffset>-5080</wp:posOffset>
                  </wp:positionV>
                  <wp:extent cx="637540" cy="59499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8625" t="28524" r="79336" b="53499"/>
                          <a:stretch/>
                        </pic:blipFill>
                        <pic:spPr bwMode="auto">
                          <a:xfrm>
                            <a:off x="0" y="0"/>
                            <a:ext cx="637540" cy="59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09D4" w:rsidRPr="00E93472">
              <w:rPr>
                <w:rFonts w:ascii="Arial" w:hAnsi="Arial" w:cs="Arial"/>
                <w:b/>
                <w:sz w:val="24"/>
                <w:szCs w:val="24"/>
              </w:rPr>
              <w:t>Cuatro cuartos</w:t>
            </w:r>
          </w:p>
          <w:p w14:paraId="07081924" w14:textId="4F466509" w:rsidR="00BC09D4" w:rsidRPr="00E93472" w:rsidRDefault="00A8151A" w:rsidP="00E77072">
            <w:pPr>
              <w:rPr>
                <w:rFonts w:ascii="Arial" w:hAnsi="Arial" w:cs="Arial"/>
                <w:b/>
                <w:sz w:val="24"/>
                <w:szCs w:val="24"/>
              </w:rPr>
            </w:pPr>
            <m:oMathPara>
              <m:oMathParaPr>
                <m:jc m:val="left"/>
              </m:oMathParaPr>
              <m:oMath>
                <m:f>
                  <m:fPr>
                    <m:type m:val="skw"/>
                    <m:ctrlPr>
                      <w:rPr>
                        <w:rFonts w:ascii="Cambria Math" w:hAnsi="Cambria Math" w:cs="Arial"/>
                        <w:b/>
                        <w:i/>
                        <w:sz w:val="24"/>
                        <w:szCs w:val="24"/>
                      </w:rPr>
                    </m:ctrlPr>
                  </m:fPr>
                  <m:num>
                    <m:r>
                      <m:rPr>
                        <m:sty m:val="bi"/>
                      </m:rPr>
                      <w:rPr>
                        <w:rFonts w:ascii="Cambria Math" w:hAnsi="Cambria Math" w:cs="Arial"/>
                        <w:sz w:val="24"/>
                        <w:szCs w:val="24"/>
                      </w:rPr>
                      <m:t>4</m:t>
                    </m:r>
                  </m:num>
                  <m:den>
                    <m:r>
                      <m:rPr>
                        <m:sty m:val="bi"/>
                      </m:rPr>
                      <w:rPr>
                        <w:rFonts w:ascii="Cambria Math" w:hAnsi="Cambria Math" w:cs="Arial"/>
                        <w:sz w:val="24"/>
                        <w:szCs w:val="24"/>
                      </w:rPr>
                      <m:t>4</m:t>
                    </m:r>
                  </m:den>
                </m:f>
              </m:oMath>
            </m:oMathPara>
          </w:p>
          <w:p w14:paraId="3CA89BD9" w14:textId="50A9C53A" w:rsidR="00FF2EA0" w:rsidRPr="00E93472" w:rsidRDefault="00FF2EA0" w:rsidP="00E77072">
            <w:pPr>
              <w:rPr>
                <w:rFonts w:ascii="Arial" w:hAnsi="Arial" w:cs="Arial"/>
                <w:color w:val="FF0000"/>
                <w:sz w:val="24"/>
                <w:szCs w:val="24"/>
              </w:rPr>
            </w:pPr>
          </w:p>
          <w:p w14:paraId="26D3DFDE" w14:textId="0E4D6AAD" w:rsidR="007D6594" w:rsidRPr="00E93472" w:rsidRDefault="007D6594" w:rsidP="00E77072">
            <w:pPr>
              <w:rPr>
                <w:rFonts w:ascii="Arial" w:hAnsi="Arial" w:cs="Arial"/>
                <w:color w:val="FF0000"/>
                <w:sz w:val="24"/>
                <w:szCs w:val="24"/>
              </w:rPr>
            </w:pPr>
          </w:p>
          <w:p w14:paraId="72051E08" w14:textId="502F2414" w:rsidR="00BC09D4" w:rsidRPr="00E93472" w:rsidRDefault="00BC09D4" w:rsidP="00BC09D4">
            <w:pPr>
              <w:rPr>
                <w:rFonts w:ascii="Arial" w:hAnsi="Arial" w:cs="Arial"/>
                <w:b/>
                <w:sz w:val="24"/>
                <w:szCs w:val="24"/>
              </w:rPr>
            </w:pPr>
            <w:r w:rsidRPr="00E93472">
              <w:rPr>
                <w:rFonts w:ascii="Arial" w:hAnsi="Arial" w:cs="Arial"/>
                <w:b/>
                <w:sz w:val="24"/>
                <w:szCs w:val="24"/>
              </w:rPr>
              <w:t>Cuatro quin</w:t>
            </w:r>
            <w:r w:rsidR="002D2EC6" w:rsidRPr="00E93472">
              <w:rPr>
                <w:rFonts w:ascii="Arial" w:hAnsi="Arial" w:cs="Arial"/>
                <w:b/>
                <w:sz w:val="24"/>
                <w:szCs w:val="24"/>
              </w:rPr>
              <w:t xml:space="preserve">ceavos </w:t>
            </w:r>
          </w:p>
          <w:p w14:paraId="3ABC6FEC" w14:textId="3B87FEB7" w:rsidR="00BC09D4" w:rsidRPr="00E93472" w:rsidRDefault="00A8151A" w:rsidP="00BC09D4">
            <w:pPr>
              <w:rPr>
                <w:rFonts w:ascii="Arial" w:hAnsi="Arial" w:cs="Arial"/>
                <w:b/>
                <w:sz w:val="24"/>
                <w:szCs w:val="24"/>
              </w:rPr>
            </w:pPr>
            <m:oMathPara>
              <m:oMathParaPr>
                <m:jc m:val="left"/>
              </m:oMathParaPr>
              <m:oMath>
                <m:f>
                  <m:fPr>
                    <m:type m:val="skw"/>
                    <m:ctrlPr>
                      <w:rPr>
                        <w:rFonts w:ascii="Cambria Math" w:hAnsi="Cambria Math" w:cs="Arial"/>
                        <w:b/>
                        <w:i/>
                        <w:sz w:val="24"/>
                        <w:szCs w:val="24"/>
                      </w:rPr>
                    </m:ctrlPr>
                  </m:fPr>
                  <m:num>
                    <m:r>
                      <m:rPr>
                        <m:sty m:val="bi"/>
                      </m:rPr>
                      <w:rPr>
                        <w:rFonts w:ascii="Cambria Math" w:hAnsi="Cambria Math" w:cs="Arial"/>
                        <w:sz w:val="24"/>
                        <w:szCs w:val="24"/>
                      </w:rPr>
                      <m:t>4</m:t>
                    </m:r>
                  </m:num>
                  <m:den>
                    <m:r>
                      <m:rPr>
                        <m:sty m:val="bi"/>
                      </m:rPr>
                      <w:rPr>
                        <w:rFonts w:ascii="Cambria Math" w:hAnsi="Cambria Math" w:cs="Arial"/>
                        <w:sz w:val="24"/>
                        <w:szCs w:val="24"/>
                      </w:rPr>
                      <m:t>15</m:t>
                    </m:r>
                  </m:den>
                </m:f>
              </m:oMath>
            </m:oMathPara>
          </w:p>
          <w:p w14:paraId="2B6F9938" w14:textId="7AF39534" w:rsidR="00FF2EA0" w:rsidRPr="00E93472" w:rsidRDefault="00FF2EA0" w:rsidP="00E77072">
            <w:pPr>
              <w:rPr>
                <w:rFonts w:ascii="Arial" w:hAnsi="Arial" w:cs="Arial"/>
                <w:color w:val="FF0000"/>
                <w:sz w:val="24"/>
                <w:szCs w:val="24"/>
              </w:rPr>
            </w:pPr>
          </w:p>
          <w:p w14:paraId="293FFDAC" w14:textId="4B021FB3" w:rsidR="007D6594" w:rsidRPr="00E93472" w:rsidRDefault="00A8151A" w:rsidP="00E77072">
            <w:pPr>
              <w:rPr>
                <w:rFonts w:ascii="Arial" w:hAnsi="Arial" w:cs="Arial"/>
                <w:color w:val="FF0000"/>
                <w:sz w:val="24"/>
                <w:szCs w:val="24"/>
              </w:rPr>
            </w:pPr>
            <w:r>
              <w:rPr>
                <w:rFonts w:ascii="Arial" w:hAnsi="Arial" w:cs="Arial"/>
                <w:noProof/>
                <w:lang w:val="es-ES_tradnl"/>
              </w:rPr>
              <w:object w:dxaOrig="1440" w:dyaOrig="1440" w14:anchorId="0CAD46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5pt;margin-top:-52.9pt;width:51.9pt;height:51.9pt;z-index:251670528;mso-position-horizontal-relative:text;mso-position-vertical-relative:text;mso-width-relative:page;mso-height-relative:page">
                  <v:imagedata r:id="rId25" o:title=""/>
                  <w10:wrap type="square"/>
                </v:shape>
                <o:OLEObject Type="Embed" ProgID="PBrush" ShapeID="_x0000_s1026" DrawAspect="Content" ObjectID="_1492189675" r:id="rId26"/>
              </w:object>
            </w:r>
          </w:p>
          <w:p w14:paraId="37AF5EBE" w14:textId="63E57F49" w:rsidR="007D6594" w:rsidRPr="00E93472" w:rsidRDefault="007D6594" w:rsidP="007D6594">
            <w:pPr>
              <w:rPr>
                <w:rFonts w:ascii="Arial" w:hAnsi="Arial" w:cs="Arial"/>
                <w:b/>
                <w:sz w:val="24"/>
                <w:szCs w:val="24"/>
              </w:rPr>
            </w:pPr>
            <w:r w:rsidRPr="00E93472">
              <w:rPr>
                <w:rFonts w:ascii="Arial" w:hAnsi="Arial" w:cs="Arial"/>
                <w:b/>
                <w:sz w:val="24"/>
                <w:szCs w:val="24"/>
              </w:rPr>
              <w:t>Un cuarto</w:t>
            </w:r>
          </w:p>
          <w:p w14:paraId="6F621D38" w14:textId="7A9C8156" w:rsidR="007D6594" w:rsidRPr="00E93472" w:rsidRDefault="00A8151A" w:rsidP="007D6594">
            <w:pPr>
              <w:rPr>
                <w:rFonts w:ascii="Arial" w:hAnsi="Arial" w:cs="Arial"/>
                <w:b/>
                <w:sz w:val="24"/>
                <w:szCs w:val="24"/>
              </w:rPr>
            </w:pPr>
            <m:oMathPara>
              <m:oMathParaPr>
                <m:jc m:val="left"/>
              </m:oMathParaPr>
              <m:oMath>
                <m:f>
                  <m:fPr>
                    <m:type m:val="skw"/>
                    <m:ctrlPr>
                      <w:rPr>
                        <w:rFonts w:ascii="Cambria Math" w:hAnsi="Cambria Math" w:cs="Arial"/>
                        <w:b/>
                        <w:i/>
                        <w:sz w:val="24"/>
                        <w:szCs w:val="24"/>
                      </w:rPr>
                    </m:ctrlPr>
                  </m:fPr>
                  <m:num>
                    <m:r>
                      <m:rPr>
                        <m:sty m:val="bi"/>
                      </m:rPr>
                      <w:rPr>
                        <w:rFonts w:ascii="Cambria Math" w:hAnsi="Cambria Math" w:cs="Arial"/>
                        <w:sz w:val="24"/>
                        <w:szCs w:val="24"/>
                      </w:rPr>
                      <m:t>1</m:t>
                    </m:r>
                  </m:num>
                  <m:den>
                    <m:r>
                      <m:rPr>
                        <m:sty m:val="bi"/>
                      </m:rPr>
                      <w:rPr>
                        <w:rFonts w:ascii="Cambria Math" w:hAnsi="Cambria Math" w:cs="Arial"/>
                        <w:sz w:val="24"/>
                        <w:szCs w:val="24"/>
                      </w:rPr>
                      <m:t>4</m:t>
                    </m:r>
                  </m:den>
                </m:f>
              </m:oMath>
            </m:oMathPara>
          </w:p>
          <w:p w14:paraId="1E9BC116" w14:textId="03ECA076" w:rsidR="00BC09D4" w:rsidRPr="00E93472" w:rsidRDefault="00BC09D4" w:rsidP="00E77072">
            <w:pPr>
              <w:rPr>
                <w:rFonts w:ascii="Arial" w:hAnsi="Arial" w:cs="Arial"/>
                <w:color w:val="FF0000"/>
                <w:sz w:val="24"/>
                <w:szCs w:val="24"/>
              </w:rPr>
            </w:pPr>
          </w:p>
          <w:p w14:paraId="3669A7AE" w14:textId="740028BA" w:rsidR="00E14239" w:rsidRPr="00E93472" w:rsidRDefault="00E14239" w:rsidP="00E77072">
            <w:pPr>
              <w:rPr>
                <w:rFonts w:ascii="Arial" w:hAnsi="Arial" w:cs="Arial"/>
                <w:color w:val="FF0000"/>
                <w:sz w:val="24"/>
                <w:szCs w:val="24"/>
              </w:rPr>
            </w:pPr>
          </w:p>
          <w:p w14:paraId="24C502A8" w14:textId="2E595BAF" w:rsidR="007D6594" w:rsidRPr="00E93472" w:rsidRDefault="002614DB" w:rsidP="007D6594">
            <w:pPr>
              <w:rPr>
                <w:rFonts w:ascii="Arial" w:hAnsi="Arial" w:cs="Arial"/>
                <w:b/>
                <w:sz w:val="24"/>
                <w:szCs w:val="24"/>
              </w:rPr>
            </w:pPr>
            <w:r w:rsidRPr="00E93472">
              <w:rPr>
                <w:rFonts w:ascii="Arial" w:hAnsi="Arial" w:cs="Arial"/>
                <w:b/>
                <w:sz w:val="24"/>
                <w:szCs w:val="24"/>
              </w:rPr>
              <w:t>Tres</w:t>
            </w:r>
            <w:r w:rsidR="007D6594" w:rsidRPr="00E93472">
              <w:rPr>
                <w:rFonts w:ascii="Arial" w:hAnsi="Arial" w:cs="Arial"/>
                <w:b/>
                <w:sz w:val="24"/>
                <w:szCs w:val="24"/>
              </w:rPr>
              <w:t xml:space="preserve"> cuarto</w:t>
            </w:r>
            <w:r w:rsidRPr="00E93472">
              <w:rPr>
                <w:rFonts w:ascii="Arial" w:hAnsi="Arial" w:cs="Arial"/>
                <w:b/>
                <w:sz w:val="24"/>
                <w:szCs w:val="24"/>
              </w:rPr>
              <w:t>s</w:t>
            </w:r>
          </w:p>
          <w:p w14:paraId="3503ADEA" w14:textId="018D06D4" w:rsidR="007D6594" w:rsidRPr="00E93472" w:rsidRDefault="00A8151A" w:rsidP="007D6594">
            <w:pPr>
              <w:rPr>
                <w:rFonts w:ascii="Arial" w:hAnsi="Arial" w:cs="Arial"/>
                <w:b/>
                <w:sz w:val="24"/>
                <w:szCs w:val="24"/>
              </w:rPr>
            </w:pPr>
            <m:oMathPara>
              <m:oMathParaPr>
                <m:jc m:val="left"/>
              </m:oMathParaPr>
              <m:oMath>
                <m:f>
                  <m:fPr>
                    <m:type m:val="skw"/>
                    <m:ctrlPr>
                      <w:rPr>
                        <w:rFonts w:ascii="Cambria Math" w:hAnsi="Cambria Math" w:cs="Arial"/>
                        <w:b/>
                        <w:i/>
                        <w:sz w:val="24"/>
                        <w:szCs w:val="24"/>
                      </w:rPr>
                    </m:ctrlPr>
                  </m:fPr>
                  <m:num>
                    <m:r>
                      <m:rPr>
                        <m:sty m:val="bi"/>
                      </m:rPr>
                      <w:rPr>
                        <w:rFonts w:ascii="Cambria Math" w:hAnsi="Cambria Math" w:cs="Arial"/>
                        <w:sz w:val="24"/>
                        <w:szCs w:val="24"/>
                      </w:rPr>
                      <m:t>3</m:t>
                    </m:r>
                  </m:num>
                  <m:den>
                    <m:r>
                      <m:rPr>
                        <m:sty m:val="bi"/>
                      </m:rPr>
                      <w:rPr>
                        <w:rFonts w:ascii="Cambria Math" w:hAnsi="Cambria Math" w:cs="Arial"/>
                        <w:sz w:val="24"/>
                        <w:szCs w:val="24"/>
                      </w:rPr>
                      <m:t>4</m:t>
                    </m:r>
                  </m:den>
                </m:f>
              </m:oMath>
            </m:oMathPara>
          </w:p>
          <w:p w14:paraId="6933BD67" w14:textId="23FDFFA3" w:rsidR="007D6594" w:rsidRPr="00E93472" w:rsidRDefault="007D6594" w:rsidP="007D6594">
            <w:pPr>
              <w:rPr>
                <w:rFonts w:ascii="Arial" w:hAnsi="Arial" w:cs="Arial"/>
                <w:color w:val="FF0000"/>
                <w:sz w:val="24"/>
                <w:szCs w:val="24"/>
              </w:rPr>
            </w:pPr>
          </w:p>
          <w:p w14:paraId="514554DB" w14:textId="46BFD450" w:rsidR="00DD548C" w:rsidRPr="00E93472" w:rsidRDefault="00A8151A" w:rsidP="00DD548C">
            <w:pPr>
              <w:rPr>
                <w:rFonts w:ascii="Arial" w:hAnsi="Arial" w:cs="Arial"/>
                <w:color w:val="FF0000"/>
                <w:sz w:val="24"/>
                <w:szCs w:val="24"/>
              </w:rPr>
            </w:pPr>
            <w:r w:rsidRPr="00E93472">
              <w:rPr>
                <w:rFonts w:ascii="Arial" w:hAnsi="Arial" w:cs="Arial"/>
                <w:noProof/>
                <w:color w:val="FF0000"/>
                <w:lang w:val="es-CO" w:eastAsia="es-CO"/>
              </w:rPr>
              <w:lastRenderedPageBreak/>
              <mc:AlternateContent>
                <mc:Choice Requires="wps">
                  <w:drawing>
                    <wp:anchor distT="0" distB="0" distL="114300" distR="114300" simplePos="0" relativeHeight="251675648" behindDoc="0" locked="0" layoutInCell="1" allowOverlap="1" wp14:anchorId="1E06E1B1" wp14:editId="4F7B2BC0">
                      <wp:simplePos x="0" y="0"/>
                      <wp:positionH relativeFrom="column">
                        <wp:posOffset>-68580</wp:posOffset>
                      </wp:positionH>
                      <wp:positionV relativeFrom="paragraph">
                        <wp:posOffset>7620</wp:posOffset>
                      </wp:positionV>
                      <wp:extent cx="637540" cy="626745"/>
                      <wp:effectExtent l="38100" t="19050" r="67310" b="78105"/>
                      <wp:wrapNone/>
                      <wp:docPr id="2060" name="2060 Conector recto"/>
                      <wp:cNvGraphicFramePr/>
                      <a:graphic xmlns:a="http://schemas.openxmlformats.org/drawingml/2006/main">
                        <a:graphicData uri="http://schemas.microsoft.com/office/word/2010/wordprocessingShape">
                          <wps:wsp>
                            <wps:cNvCnPr/>
                            <wps:spPr>
                              <a:xfrm>
                                <a:off x="0" y="0"/>
                                <a:ext cx="637540" cy="62674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E486B9D" id="2060 Conector recto"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5.4pt,.6pt" to="44.8pt,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IUG1wEAAAoEAAAOAAAAZHJzL2Uyb0RvYy54bWysU8tu2zAQvBfoPxC815LVxCkEyzk4cC9F&#10;a/TxATS1tAnwhSVry3/fJSUrQVsgQFEdKD52ZndmyfXjYA07A0btXceXi5ozcNL32h07/uP77t0H&#10;zmISrhfGO+j4FSJ/3Lx9s76EFhp/8qYHZETiYnsJHT+lFNqqivIEVsSFD+DoUHm0ItESj1WP4kLs&#10;1lRNXa+qi8c+oJcQI+0+jYd8U/iVApm+KBUhMdNxqi2VEct4yGO1WYv2iCKctJzKEP9QhRXaUdKZ&#10;6kkkwX6i/oPKaok+epUW0tvKK6UlFA2kZln/pubbSQQoWsicGGab4v+jlZ/Pe2S673hTr8ggJyx1&#10;Kc/Zlhomk0eG+ZeduoTYEmDr9jitYthjlj0otPlPgthQ3L3O7sKQmKTN1fuH+ztKIelo1awe7u4z&#10;Z/UMDhjTR/CW5UnHjXZZvGjF+VNMY+gtJG8bl8foje532piywONha5CdBbV7t6vpm3K8CKOMGVpl&#10;NWP9ZZauBkbar6DIEaq4KenLXYSZVkgJLi0nXuMoOsMUlTAD69eBU3yGQrmnM3j5OnhGlMzepRls&#10;tfP4N4I03EpWY/zNgVF3tuDg+2vpbLGGLlzpzvQ48o1+uS7w5ye8+QUAAP//AwBQSwMEFAAGAAgA&#10;AAAhAMHgWo/cAAAABwEAAA8AAABkcnMvZG93bnJldi54bWxMjsFqwzAQRO+F/oPYQm+JlJSGyLUc&#10;SqHtIae4hdCbYm1sE2tlLDlx/r7bU3oc3jDz8s3kO3HGIbaBDCzmCgRSFVxLtYHvr/fZGkRMlpzt&#10;AqGBK0bYFPd3uc1cuNAOz2WqBY9QzKyBJqU+kzJWDXob56FHYnYMg7eJ41BLN9gLj/tOLpVaSW9b&#10;4ofG9vjWYHUqR2/gR6tSd8+ndtRqT9vtx+f1+LQ35vFhen0BkXBKtzL86bM6FOx0CCO5KDoDs4Vi&#10;9cRgCYL5Wq9AHAxorUEWufzvX/wCAAD//wMAUEsBAi0AFAAGAAgAAAAhALaDOJL+AAAA4QEAABMA&#10;AAAAAAAAAAAAAAAAAAAAAFtDb250ZW50X1R5cGVzXS54bWxQSwECLQAUAAYACAAAACEAOP0h/9YA&#10;AACUAQAACwAAAAAAAAAAAAAAAAAvAQAAX3JlbHMvLnJlbHNQSwECLQAUAAYACAAAACEA8JyFBtcB&#10;AAAKBAAADgAAAAAAAAAAAAAAAAAuAgAAZHJzL2Uyb0RvYy54bWxQSwECLQAUAAYACAAAACEAweBa&#10;j9wAAAAHAQAADwAAAAAAAAAAAAAAAAAxBAAAZHJzL2Rvd25yZXYueG1sUEsFBgAAAAAEAAQA8wAA&#10;ADoFAAAAAA==&#10;" strokecolor="red" strokeweight="2pt">
                      <v:shadow on="t" color="black" opacity="24903f" origin=",.5" offset="0,.55556mm"/>
                    </v:line>
                  </w:pict>
                </mc:Fallback>
              </mc:AlternateContent>
            </w:r>
            <w:r w:rsidRPr="00E93472">
              <w:rPr>
                <w:rFonts w:ascii="Arial" w:hAnsi="Arial" w:cs="Arial"/>
                <w:noProof/>
                <w:color w:val="FF0000"/>
                <w:lang w:val="es-CO" w:eastAsia="es-CO"/>
              </w:rPr>
              <mc:AlternateContent>
                <mc:Choice Requires="wps">
                  <w:drawing>
                    <wp:anchor distT="0" distB="0" distL="114300" distR="114300" simplePos="0" relativeHeight="251676672" behindDoc="0" locked="0" layoutInCell="1" allowOverlap="1" wp14:anchorId="53B70732" wp14:editId="2407559D">
                      <wp:simplePos x="0" y="0"/>
                      <wp:positionH relativeFrom="column">
                        <wp:posOffset>-20955</wp:posOffset>
                      </wp:positionH>
                      <wp:positionV relativeFrom="paragraph">
                        <wp:posOffset>36195</wp:posOffset>
                      </wp:positionV>
                      <wp:extent cx="637540" cy="626745"/>
                      <wp:effectExtent l="38100" t="19050" r="67310" b="78105"/>
                      <wp:wrapNone/>
                      <wp:docPr id="2061" name="2061 Conector recto"/>
                      <wp:cNvGraphicFramePr/>
                      <a:graphic xmlns:a="http://schemas.openxmlformats.org/drawingml/2006/main">
                        <a:graphicData uri="http://schemas.microsoft.com/office/word/2010/wordprocessingShape">
                          <wps:wsp>
                            <wps:cNvCnPr/>
                            <wps:spPr>
                              <a:xfrm flipH="1">
                                <a:off x="0" y="0"/>
                                <a:ext cx="637540" cy="62674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4BEE77" id="2061 Conector recto"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2.85pt" to="48.5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gJ4gEAABQEAAAOAAAAZHJzL2Uyb0RvYy54bWysU9uO0zAQfUfiHyy/06Rht4uipvvQVeEB&#10;QcXlA1xn3FryTWPTpn/P2EnDChBIiD64vsw5M+fMZP04WMPOgFF71/HlouYMnPS9dseOf/2ye/WG&#10;s5iE64XxDjp+hcgfNy9frC+hhcafvOkBGZG42F5Cx08phbaqojyBFXHhAzh6VB6tSHTEY9WjuBC7&#10;NVVT16vq4rEP6CXESLdP4yPfFH6lQKaPSkVIzHScaktlxbIe8lpt1qI9oggnLacyxD9UYYV2lHSm&#10;ehJJsG+of6GyWqKPXqWF9LbySmkJRQOpWdY/qfl8EgGKFjInhtmm+P9o5YfzHpnuO97UqyVnTljq&#10;Ut6zLTVMJo8M81926hJiS4Ct2+N0imGPWfag0DJldHhHQ1CMIGlsKD5fZ59hSEzS5er1w/0ddUPS&#10;06pZPdzdZ/ZqpMl0AWN6C96yvOm40S7bIFpxfh/TGHoLydfG5TV6o/udNqYc8HjYGmRnQY3f7Wr6&#10;TTmehVHGDK2yrlFJ2aWrgZH2EyjyhipuSvoylTDTCinBpeXEaxxFZ5iiEmZg/XfgFJ+hUCZ2Bo9O&#10;/jHrjCiZvUsz2Grn8XfZ03ArWY3xNwdG3dmCg++vpcfFGhq90p3pM8mz/fxc4D8+5s13AAAA//8D&#10;AFBLAwQUAAYACAAAACEAVUKI+dwAAAAHAQAADwAAAGRycy9kb3ducmV2LnhtbEyOzU7DMBAG70i8&#10;g7VI3FqnNNA2xKkQERLc+hPu29gkUeN1sN028PQsJziuvtHs5OvR9uJsfOgcKZhNExCGaqc7ahRU&#10;+5fJEkSISBp7R0bBlwmwLq6vcsy0u9DWnHexESyhkKGCNsYhkzLUrbEYpm4wxNuH8xYjn76R2uOF&#10;5baXd0nyIC12xB9aHMxza+rj7mQV3H+nZenf3j/1q99vsTxW6aaqlLq9GZ8eQUQzxj8YfvM5HQpu&#10;OrgT6SB6BZP5nEl2LUDwvFrMQBwYS9IUZJHL//3FDwAAAP//AwBQSwECLQAUAAYACAAAACEAtoM4&#10;kv4AAADhAQAAEwAAAAAAAAAAAAAAAAAAAAAAW0NvbnRlbnRfVHlwZXNdLnhtbFBLAQItABQABgAI&#10;AAAAIQA4/SH/1gAAAJQBAAALAAAAAAAAAAAAAAAAAC8BAABfcmVscy8ucmVsc1BLAQItABQABgAI&#10;AAAAIQD5/WgJ4gEAABQEAAAOAAAAAAAAAAAAAAAAAC4CAABkcnMvZTJvRG9jLnhtbFBLAQItABQA&#10;BgAIAAAAIQBVQoj53AAAAAcBAAAPAAAAAAAAAAAAAAAAADwEAABkcnMvZG93bnJldi54bWxQSwUG&#10;AAAAAAQABADzAAAARQUAAAAA&#10;" strokecolor="red" strokeweight="2pt">
                      <v:shadow on="t" color="black" opacity="24903f" origin=",.5" offset="0,.55556mm"/>
                    </v:line>
                  </w:pict>
                </mc:Fallback>
              </mc:AlternateContent>
            </w:r>
            <w:r w:rsidR="0044549A" w:rsidRPr="00E93472">
              <w:rPr>
                <w:rFonts w:ascii="Arial" w:hAnsi="Arial" w:cs="Arial"/>
                <w:noProof/>
                <w:lang w:val="es-CO" w:eastAsia="es-CO"/>
              </w:rPr>
              <w:drawing>
                <wp:anchor distT="0" distB="0" distL="114300" distR="114300" simplePos="0" relativeHeight="251677696" behindDoc="0" locked="0" layoutInCell="1" allowOverlap="1" wp14:anchorId="26F2BC8D" wp14:editId="1F5439F1">
                  <wp:simplePos x="0" y="0"/>
                  <wp:positionH relativeFrom="column">
                    <wp:posOffset>728980</wp:posOffset>
                  </wp:positionH>
                  <wp:positionV relativeFrom="paragraph">
                    <wp:posOffset>52070</wp:posOffset>
                  </wp:positionV>
                  <wp:extent cx="605790" cy="605790"/>
                  <wp:effectExtent l="0" t="0" r="3810" b="3810"/>
                  <wp:wrapSquare wrapText="bothSides"/>
                  <wp:docPr id="2062" name="Imagen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790" cy="605790"/>
                          </a:xfrm>
                          <a:prstGeom prst="rect">
                            <a:avLst/>
                          </a:prstGeom>
                          <a:noFill/>
                          <a:ln>
                            <a:noFill/>
                          </a:ln>
                        </pic:spPr>
                      </pic:pic>
                    </a:graphicData>
                  </a:graphic>
                  <wp14:sizeRelH relativeFrom="page">
                    <wp14:pctWidth>0</wp14:pctWidth>
                  </wp14:sizeRelH>
                  <wp14:sizeRelV relativeFrom="page">
                    <wp14:pctHeight>0</wp14:pctHeight>
                  </wp14:sizeRelV>
                </wp:anchor>
              </w:drawing>
            </w:r>
            <w:r w:rsidR="00DD548C" w:rsidRPr="00E93472">
              <w:rPr>
                <w:rFonts w:ascii="Arial" w:hAnsi="Arial" w:cs="Arial"/>
                <w:noProof/>
                <w:lang w:val="es-CO" w:eastAsia="es-CO"/>
              </w:rPr>
              <w:drawing>
                <wp:anchor distT="0" distB="0" distL="114300" distR="114300" simplePos="0" relativeHeight="251666432" behindDoc="0" locked="0" layoutInCell="1" allowOverlap="1" wp14:anchorId="5FC6DE14" wp14:editId="61813719">
                  <wp:simplePos x="0" y="0"/>
                  <wp:positionH relativeFrom="column">
                    <wp:posOffset>-4445</wp:posOffset>
                  </wp:positionH>
                  <wp:positionV relativeFrom="paragraph">
                    <wp:posOffset>52070</wp:posOffset>
                  </wp:positionV>
                  <wp:extent cx="616585" cy="658495"/>
                  <wp:effectExtent l="0" t="0" r="0" b="8255"/>
                  <wp:wrapSquare wrapText="bothSides"/>
                  <wp:docPr id="2053" name="Imagen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8723" t="45873" r="49639" b="34209"/>
                          <a:stretch/>
                        </pic:blipFill>
                        <pic:spPr bwMode="auto">
                          <a:xfrm>
                            <a:off x="0" y="0"/>
                            <a:ext cx="616585" cy="658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14DB" w:rsidRPr="00E93472">
              <w:rPr>
                <w:rFonts w:ascii="Arial" w:hAnsi="Arial" w:cs="Arial"/>
                <w:noProof/>
                <w:lang w:val="es-CO" w:eastAsia="es-CO"/>
              </w:rPr>
              <w:drawing>
                <wp:anchor distT="0" distB="0" distL="114300" distR="114300" simplePos="0" relativeHeight="251664384" behindDoc="0" locked="0" layoutInCell="1" allowOverlap="1" wp14:anchorId="2207F052" wp14:editId="748B84CC">
                  <wp:simplePos x="0" y="0"/>
                  <wp:positionH relativeFrom="column">
                    <wp:posOffset>-5715</wp:posOffset>
                  </wp:positionH>
                  <wp:positionV relativeFrom="paragraph">
                    <wp:posOffset>-657225</wp:posOffset>
                  </wp:positionV>
                  <wp:extent cx="616585" cy="637540"/>
                  <wp:effectExtent l="0" t="0" r="0" b="0"/>
                  <wp:wrapSquare wrapText="bothSides"/>
                  <wp:docPr id="2051" name="Imagen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8723" t="27557" r="49639" b="53175"/>
                          <a:stretch/>
                        </pic:blipFill>
                        <pic:spPr bwMode="auto">
                          <a:xfrm>
                            <a:off x="0" y="0"/>
                            <a:ext cx="616585" cy="637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D536F7" w14:textId="7B672037" w:rsidR="00DD548C" w:rsidRPr="00E93472" w:rsidRDefault="00DD548C" w:rsidP="00DD548C">
            <w:pPr>
              <w:rPr>
                <w:rFonts w:ascii="Arial" w:hAnsi="Arial" w:cs="Arial"/>
                <w:b/>
                <w:sz w:val="24"/>
                <w:szCs w:val="24"/>
              </w:rPr>
            </w:pPr>
            <w:r w:rsidRPr="00E93472">
              <w:rPr>
                <w:rFonts w:ascii="Arial" w:hAnsi="Arial" w:cs="Arial"/>
                <w:b/>
                <w:sz w:val="24"/>
                <w:szCs w:val="24"/>
              </w:rPr>
              <w:t xml:space="preserve">Un </w:t>
            </w:r>
            <w:r w:rsidR="004201F5" w:rsidRPr="00E93472">
              <w:rPr>
                <w:rFonts w:ascii="Arial" w:hAnsi="Arial" w:cs="Arial"/>
                <w:b/>
                <w:sz w:val="24"/>
                <w:szCs w:val="24"/>
              </w:rPr>
              <w:t>veinteavo</w:t>
            </w:r>
          </w:p>
          <w:p w14:paraId="6DAA80AA" w14:textId="57F7260C" w:rsidR="00DD548C" w:rsidRPr="00E93472" w:rsidRDefault="00A8151A" w:rsidP="00DD548C">
            <w:pPr>
              <w:rPr>
                <w:rFonts w:ascii="Arial" w:hAnsi="Arial" w:cs="Arial"/>
                <w:b/>
                <w:sz w:val="24"/>
                <w:szCs w:val="24"/>
              </w:rPr>
            </w:pPr>
            <m:oMathPara>
              <m:oMathParaPr>
                <m:jc m:val="left"/>
              </m:oMathParaPr>
              <m:oMath>
                <m:f>
                  <m:fPr>
                    <m:type m:val="skw"/>
                    <m:ctrlPr>
                      <w:rPr>
                        <w:rFonts w:ascii="Cambria Math" w:hAnsi="Cambria Math" w:cs="Arial"/>
                        <w:b/>
                        <w:i/>
                        <w:sz w:val="24"/>
                        <w:szCs w:val="24"/>
                      </w:rPr>
                    </m:ctrlPr>
                  </m:fPr>
                  <m:num>
                    <m:r>
                      <m:rPr>
                        <m:sty m:val="bi"/>
                      </m:rPr>
                      <w:rPr>
                        <w:rFonts w:ascii="Cambria Math" w:hAnsi="Cambria Math" w:cs="Arial"/>
                        <w:sz w:val="24"/>
                        <w:szCs w:val="24"/>
                      </w:rPr>
                      <m:t>1</m:t>
                    </m:r>
                  </m:num>
                  <m:den>
                    <m:r>
                      <m:rPr>
                        <m:sty m:val="bi"/>
                      </m:rPr>
                      <w:rPr>
                        <w:rFonts w:ascii="Cambria Math" w:hAnsi="Cambria Math" w:cs="Arial"/>
                        <w:sz w:val="24"/>
                        <w:szCs w:val="24"/>
                      </w:rPr>
                      <m:t>20</m:t>
                    </m:r>
                  </m:den>
                </m:f>
              </m:oMath>
            </m:oMathPara>
          </w:p>
          <w:p w14:paraId="4116D8FE" w14:textId="3472CA2A" w:rsidR="00DD548C" w:rsidRPr="00E93472" w:rsidRDefault="00DD548C" w:rsidP="00DD548C">
            <w:pPr>
              <w:rPr>
                <w:rFonts w:ascii="Arial" w:hAnsi="Arial" w:cs="Arial"/>
                <w:color w:val="FF0000"/>
                <w:sz w:val="24"/>
                <w:szCs w:val="24"/>
              </w:rPr>
            </w:pPr>
          </w:p>
          <w:p w14:paraId="248F5D05" w14:textId="78DC1A25" w:rsidR="00DD548C" w:rsidRPr="00E93472" w:rsidRDefault="00A8151A" w:rsidP="00DD548C">
            <w:pPr>
              <w:rPr>
                <w:rFonts w:ascii="Arial" w:hAnsi="Arial" w:cs="Arial"/>
                <w:color w:val="FF0000"/>
                <w:sz w:val="24"/>
                <w:szCs w:val="24"/>
              </w:rPr>
            </w:pPr>
            <w:r w:rsidRPr="00E93472">
              <w:rPr>
                <w:rFonts w:ascii="Arial" w:hAnsi="Arial" w:cs="Arial"/>
                <w:noProof/>
                <w:color w:val="FF0000"/>
                <w:lang w:val="es-CO" w:eastAsia="es-CO"/>
              </w:rPr>
              <mc:AlternateContent>
                <mc:Choice Requires="wps">
                  <w:drawing>
                    <wp:anchor distT="0" distB="0" distL="114300" distR="114300" simplePos="0" relativeHeight="251681792" behindDoc="0" locked="0" layoutInCell="1" allowOverlap="1" wp14:anchorId="7046E12E" wp14:editId="749E56F8">
                      <wp:simplePos x="0" y="0"/>
                      <wp:positionH relativeFrom="column">
                        <wp:posOffset>-1905</wp:posOffset>
                      </wp:positionH>
                      <wp:positionV relativeFrom="paragraph">
                        <wp:posOffset>156210</wp:posOffset>
                      </wp:positionV>
                      <wp:extent cx="637540" cy="626745"/>
                      <wp:effectExtent l="38100" t="19050" r="67310" b="78105"/>
                      <wp:wrapNone/>
                      <wp:docPr id="2063" name="2063 Conector recto"/>
                      <wp:cNvGraphicFramePr/>
                      <a:graphic xmlns:a="http://schemas.openxmlformats.org/drawingml/2006/main">
                        <a:graphicData uri="http://schemas.microsoft.com/office/word/2010/wordprocessingShape">
                          <wps:wsp>
                            <wps:cNvCnPr/>
                            <wps:spPr>
                              <a:xfrm>
                                <a:off x="0" y="0"/>
                                <a:ext cx="637540" cy="62674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4DBE65C" id="2063 Conector recto"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5pt,12.3pt" to="50.05pt,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BjJ2AEAAAoEAAAOAAAAZHJzL2Uyb0RvYy54bWysU8tu2zAQvBfoPxC8x5KVRCkEyzk4cC9F&#10;a7TpB9AUaRHgC0vWkv++S0pWgrZAgCI6UHzszO7MkpvH0WhyFhCUsy1dr0pKhOWuU/bU0p/P+5tP&#10;lITIbMe0s6KlFxHo4/bjh83gG1G53ulOAEESG5rBt7SP0TdFEXgvDAsr54XFQ+nAsIhLOBUdsAHZ&#10;jS6qsqyLwUHnwXERAu4+TYd0m/mlFDx+kzKISHRLsbaYR8jjMY3FdsOaEzDfKz6Xwf6jCsOUxaQL&#10;1ROLjPwC9ReVURxccDKuuDOFk1JxkTWgmnX5h5ofPfMia0Fzgl9sCu9Hy7+eD0BU19KqrG8pscxg&#10;l9Kc7LBhPDogkH7JqcGHBgE7e4B5FfwBkuxRgkl/FETG7O5lcVeMkXDcrG8f7u+wBxyP6qp+uLtP&#10;nMUL2EOIn4UzJE1aqpVN4lnDzl9CnEKvIWlb2zQGp1W3V1rnBZyOOw3kzLDd+32J35zjVRhmTNAi&#10;qZnqz7N40WKi/S4kOoIVVzl9votioWWcCxvXM6+2GJ1gEktYgOXbwDk+QUW+pwt4/TZ4QeTMzsYF&#10;bJR18C+COF5LllP81YFJd7Lg6LpL7my2Bi9c7s78ONKNfr3O8JcnvP0NAAD//wMAUEsDBBQABgAI&#10;AAAAIQBwbvJk3gAAAAgBAAAPAAAAZHJzL2Rvd25yZXYueG1sTI/BbsIwEETvlfoP1lbiBjZJi5o0&#10;DkJItAdOTSuh3ky8JBH2OoodCH9fc2pvs5rRzNtiPVnDLjj4zpGE5UIAQ6qd7qiR8P21m78C80GR&#10;VsYRSrihh3X5+FCoXLsrfeKlCg2LJeRzJaENoc8593WLVvmF65Gid3KDVSGeQ8P1oK6x3BqeCLHi&#10;VnUUF1rV47bF+lyNVsJPJqrMvJy7MRMH2u/fP26n9CDl7GnavAELOIW/MNzxIzqUkenoRtKeGQnz&#10;NAYlJM8rYHdbiCWwYxRJmgIvC/7/gfIXAAD//wMAUEsBAi0AFAAGAAgAAAAhALaDOJL+AAAA4QEA&#10;ABMAAAAAAAAAAAAAAAAAAAAAAFtDb250ZW50X1R5cGVzXS54bWxQSwECLQAUAAYACAAAACEAOP0h&#10;/9YAAACUAQAACwAAAAAAAAAAAAAAAAAvAQAAX3JlbHMvLnJlbHNQSwECLQAUAAYACAAAACEA4YgY&#10;ydgBAAAKBAAADgAAAAAAAAAAAAAAAAAuAgAAZHJzL2Uyb0RvYy54bWxQSwECLQAUAAYACAAAACEA&#10;cG7yZN4AAAAIAQAADwAAAAAAAAAAAAAAAAAyBAAAZHJzL2Rvd25yZXYueG1sUEsFBgAAAAAEAAQA&#10;8wAAAD0FAAAAAA==&#10;" strokecolor="red" strokeweight="2pt">
                      <v:shadow on="t" color="black" opacity="24903f" origin=",.5" offset="0,.55556mm"/>
                    </v:line>
                  </w:pict>
                </mc:Fallback>
              </mc:AlternateContent>
            </w:r>
            <w:r w:rsidRPr="00E93472">
              <w:rPr>
                <w:rFonts w:ascii="Arial" w:hAnsi="Arial" w:cs="Arial"/>
                <w:noProof/>
                <w:color w:val="FF0000"/>
                <w:lang w:val="es-CO" w:eastAsia="es-CO"/>
              </w:rPr>
              <mc:AlternateContent>
                <mc:Choice Requires="wps">
                  <w:drawing>
                    <wp:anchor distT="0" distB="0" distL="114300" distR="114300" simplePos="0" relativeHeight="251682816" behindDoc="0" locked="0" layoutInCell="1" allowOverlap="1" wp14:anchorId="3ECEEDB9" wp14:editId="43479C95">
                      <wp:simplePos x="0" y="0"/>
                      <wp:positionH relativeFrom="column">
                        <wp:posOffset>7620</wp:posOffset>
                      </wp:positionH>
                      <wp:positionV relativeFrom="paragraph">
                        <wp:posOffset>108585</wp:posOffset>
                      </wp:positionV>
                      <wp:extent cx="637540" cy="626745"/>
                      <wp:effectExtent l="38100" t="19050" r="67310" b="78105"/>
                      <wp:wrapNone/>
                      <wp:docPr id="2064" name="2064 Conector recto"/>
                      <wp:cNvGraphicFramePr/>
                      <a:graphic xmlns:a="http://schemas.openxmlformats.org/drawingml/2006/main">
                        <a:graphicData uri="http://schemas.microsoft.com/office/word/2010/wordprocessingShape">
                          <wps:wsp>
                            <wps:cNvCnPr/>
                            <wps:spPr>
                              <a:xfrm flipH="1">
                                <a:off x="0" y="0"/>
                                <a:ext cx="637540" cy="62674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60063E" id="2064 Conector recto"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8.55pt" to="50.8pt,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6gK4gEAABQEAAAOAAAAZHJzL2Uyb0RvYy54bWysU9uO0zAQfUfiHyy/06Shm0VR033oqvCA&#10;oOLyAa5jN5Z809g06d8zdtLsChBIK/rg+jLnzJwzk+3DaDS5CAjK2ZauVyUlwnLXKXtu6fdvhzfv&#10;KAmR2Y5pZ0VLryLQh93rV9vBN6JyvdOdAIIkNjSDb2kfo2+KIvBeGBZWzguLj9KBYRGPcC46YAOy&#10;G11UZVkXg4POg+MiBLx9nB7pLvNLKXj8LGUQkeiWYm0xr5DXU1qL3ZY1Z2C+V3wug72gCsOUxaQL&#10;1SOLjPwA9RuVURxccDKuuDOFk1JxkTWgmnX5i5qvPfMia0Fzgl9sCv+Pln+6HIGorqVVWW8oscxg&#10;l9Ke7LFhPDogkP6SU4MPDQL29gjzKfgjJNmjBEOkVv4DDkE2AqWRMft8XXwWYyQcL+u393cb7AbH&#10;p7qq7zd3ib2YaBKdhxDfC2dI2rRUK5tsYA27fAxxCr2FpGtt0xqcVt1BaZ0PcD7tNZALw8YfDiX+&#10;5hzPwjBjghZJ16Qk7+JVi4n2i5DoDVZc5fR5KsVCyzgXNq5nXm0xOsEklrAAy38D5/gEFXliF/Dk&#10;5F+zLoic2dm4gI2yDv6UPY63kuUUf3Ng0p0sOLnumnucrcHRy92ZP5M028/PGf70Me9+AgAA//8D&#10;AFBLAwQUAAYACAAAACEAjcW02t0AAAAIAQAADwAAAGRycy9kb3ducmV2LnhtbEyPQW/CMAyF75P4&#10;D5GRdhtpETDUNUXTqknbbUB3D43XVjROlwTo9utnTuNkP72n58/5ZrS9OKMPnSMF6SwBgVQ701Gj&#10;oNq/PqxBhKjJ6N4RKvjBAJticpfrzLgLbfG8i43gEgqZVtDGOGRShrpFq8PMDUjsfTlvdWTpG2m8&#10;vnC57eU8SVbS6o74QqsHfGmxPu5OVsHyd1GW/v3z27z5/VaXx2rxUVVK3U/H5ycQEcf4H4YrPqND&#10;wUwHdyITRM96zkEejymIq52kKxAHXtLlGmSRy9sHij8AAAD//wMAUEsBAi0AFAAGAAgAAAAhALaD&#10;OJL+AAAA4QEAABMAAAAAAAAAAAAAAAAAAAAAAFtDb250ZW50X1R5cGVzXS54bWxQSwECLQAUAAYA&#10;CAAAACEAOP0h/9YAAACUAQAACwAAAAAAAAAAAAAAAAAvAQAAX3JlbHMvLnJlbHNQSwECLQAUAAYA&#10;CAAAACEAgyOoCuIBAAAUBAAADgAAAAAAAAAAAAAAAAAuAgAAZHJzL2Uyb0RvYy54bWxQSwECLQAU&#10;AAYACAAAACEAjcW02t0AAAAIAQAADwAAAAAAAAAAAAAAAAA8BAAAZHJzL2Rvd25yZXYueG1sUEsF&#10;BgAAAAAEAAQA8wAAAEYFAAAAAA==&#10;" strokecolor="red" strokeweight="2pt">
                      <v:shadow on="t" color="black" opacity="24903f" origin=",.5" offset="0,.55556mm"/>
                    </v:line>
                  </w:pict>
                </mc:Fallback>
              </mc:AlternateContent>
            </w:r>
            <w:r w:rsidR="007B7EDB" w:rsidRPr="00E93472">
              <w:rPr>
                <w:rFonts w:ascii="Arial" w:hAnsi="Arial" w:cs="Arial"/>
                <w:noProof/>
                <w:lang w:val="es-CO" w:eastAsia="es-CO"/>
              </w:rPr>
              <w:drawing>
                <wp:anchor distT="0" distB="0" distL="114300" distR="114300" simplePos="0" relativeHeight="251668480" behindDoc="0" locked="0" layoutInCell="1" allowOverlap="1" wp14:anchorId="30506C63" wp14:editId="3C7CE2AA">
                  <wp:simplePos x="0" y="0"/>
                  <wp:positionH relativeFrom="column">
                    <wp:posOffset>-5080</wp:posOffset>
                  </wp:positionH>
                  <wp:positionV relativeFrom="paragraph">
                    <wp:posOffset>127635</wp:posOffset>
                  </wp:positionV>
                  <wp:extent cx="616585" cy="616585"/>
                  <wp:effectExtent l="0" t="0" r="0" b="0"/>
                  <wp:wrapSquare wrapText="bothSides"/>
                  <wp:docPr id="2055" name="Imagen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8723" t="65488" r="49639" b="15850"/>
                          <a:stretch/>
                        </pic:blipFill>
                        <pic:spPr bwMode="auto">
                          <a:xfrm>
                            <a:off x="0" y="0"/>
                            <a:ext cx="616585" cy="616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18ADD1" w14:textId="041D7347" w:rsidR="007B7EDB" w:rsidRPr="00E93472" w:rsidRDefault="007B7EDB" w:rsidP="007B7EDB">
            <w:pPr>
              <w:rPr>
                <w:rFonts w:ascii="Arial" w:hAnsi="Arial" w:cs="Arial"/>
                <w:b/>
                <w:sz w:val="24"/>
                <w:szCs w:val="24"/>
              </w:rPr>
            </w:pPr>
            <w:r w:rsidRPr="00E93472">
              <w:rPr>
                <w:rFonts w:ascii="Arial" w:hAnsi="Arial" w:cs="Arial"/>
                <w:b/>
                <w:sz w:val="24"/>
                <w:szCs w:val="24"/>
              </w:rPr>
              <w:t xml:space="preserve">Dos </w:t>
            </w:r>
            <w:r w:rsidR="003C3259" w:rsidRPr="00E93472">
              <w:rPr>
                <w:rFonts w:ascii="Arial" w:hAnsi="Arial" w:cs="Arial"/>
                <w:b/>
                <w:sz w:val="24"/>
                <w:szCs w:val="24"/>
              </w:rPr>
              <w:t xml:space="preserve">cincuenta y </w:t>
            </w:r>
            <w:proofErr w:type="spellStart"/>
            <w:r w:rsidR="003C3259" w:rsidRPr="00E93472">
              <w:rPr>
                <w:rFonts w:ascii="Arial" w:hAnsi="Arial" w:cs="Arial"/>
                <w:b/>
                <w:sz w:val="24"/>
                <w:szCs w:val="24"/>
              </w:rPr>
              <w:t>cuatroavos</w:t>
            </w:r>
            <w:proofErr w:type="spellEnd"/>
            <w:r w:rsidRPr="00E93472">
              <w:rPr>
                <w:rFonts w:ascii="Arial" w:hAnsi="Arial" w:cs="Arial"/>
                <w:b/>
                <w:sz w:val="24"/>
                <w:szCs w:val="24"/>
              </w:rPr>
              <w:t xml:space="preserve"> </w:t>
            </w:r>
          </w:p>
          <w:p w14:paraId="27D10032" w14:textId="69EECB2C" w:rsidR="007B7EDB" w:rsidRPr="00E93472" w:rsidRDefault="00A8151A" w:rsidP="007B7EDB">
            <w:pPr>
              <w:rPr>
                <w:rFonts w:ascii="Arial" w:hAnsi="Arial" w:cs="Arial"/>
                <w:b/>
                <w:sz w:val="24"/>
                <w:szCs w:val="24"/>
              </w:rPr>
            </w:pPr>
            <m:oMathPara>
              <m:oMathParaPr>
                <m:jc m:val="left"/>
              </m:oMathParaPr>
              <m:oMath>
                <m:f>
                  <m:fPr>
                    <m:type m:val="skw"/>
                    <m:ctrlPr>
                      <w:rPr>
                        <w:rFonts w:ascii="Cambria Math" w:hAnsi="Cambria Math" w:cs="Arial"/>
                        <w:b/>
                        <w:i/>
                        <w:sz w:val="24"/>
                        <w:szCs w:val="24"/>
                      </w:rPr>
                    </m:ctrlPr>
                  </m:fPr>
                  <m:num>
                    <m:r>
                      <m:rPr>
                        <m:sty m:val="bi"/>
                      </m:rPr>
                      <w:rPr>
                        <w:rFonts w:ascii="Cambria Math" w:hAnsi="Cambria Math" w:cs="Arial"/>
                        <w:sz w:val="24"/>
                        <w:szCs w:val="24"/>
                      </w:rPr>
                      <m:t>2</m:t>
                    </m:r>
                  </m:num>
                  <m:den>
                    <m:r>
                      <m:rPr>
                        <m:sty m:val="bi"/>
                      </m:rPr>
                      <w:rPr>
                        <w:rFonts w:ascii="Cambria Math" w:hAnsi="Cambria Math" w:cs="Arial"/>
                        <w:sz w:val="24"/>
                        <w:szCs w:val="24"/>
                      </w:rPr>
                      <m:t>54</m:t>
                    </m:r>
                  </m:den>
                </m:f>
              </m:oMath>
            </m:oMathPara>
          </w:p>
          <w:p w14:paraId="18014CC4" w14:textId="77777777" w:rsidR="007B7EDB" w:rsidRPr="00E93472" w:rsidRDefault="007B7EDB" w:rsidP="007B7EDB">
            <w:pPr>
              <w:rPr>
                <w:rFonts w:ascii="Arial" w:hAnsi="Arial" w:cs="Arial"/>
                <w:color w:val="FF0000"/>
                <w:sz w:val="24"/>
                <w:szCs w:val="24"/>
              </w:rPr>
            </w:pPr>
          </w:p>
          <w:p w14:paraId="23762719" w14:textId="69D797EE" w:rsidR="00FF2EA0" w:rsidRPr="00E93472" w:rsidRDefault="00A8151A" w:rsidP="00E77072">
            <w:pPr>
              <w:rPr>
                <w:rFonts w:ascii="Arial" w:hAnsi="Arial" w:cs="Arial"/>
                <w:color w:val="000000"/>
                <w:sz w:val="24"/>
                <w:szCs w:val="24"/>
              </w:rPr>
            </w:pPr>
            <w:r>
              <w:rPr>
                <w:rFonts w:ascii="Arial" w:hAnsi="Arial" w:cs="Arial"/>
                <w:noProof/>
                <w:lang w:val="es-ES_tradnl"/>
              </w:rPr>
              <w:object w:dxaOrig="1440" w:dyaOrig="1440" w14:anchorId="7CE37C3A">
                <v:shape id="_x0000_s1027" type="#_x0000_t75" style="position:absolute;margin-left:53.15pt;margin-top:-52.75pt;width:46.9pt;height:47.7pt;z-index:251679744;mso-position-horizontal-relative:text;mso-position-vertical-relative:text;mso-width-relative:page;mso-height-relative:page">
                  <v:imagedata r:id="rId28" o:title=""/>
                  <w10:wrap type="square"/>
                </v:shape>
                <o:OLEObject Type="Embed" ProgID="PBrush" ShapeID="_x0000_s1027" DrawAspect="Content" ObjectID="_1492189676" r:id="rId29"/>
              </w:object>
            </w:r>
          </w:p>
        </w:tc>
      </w:tr>
      <w:tr w:rsidR="00CD408D" w:rsidRPr="00E93472" w14:paraId="77AEBA81" w14:textId="77777777" w:rsidTr="00E77072">
        <w:tc>
          <w:tcPr>
            <w:tcW w:w="2518" w:type="dxa"/>
          </w:tcPr>
          <w:p w14:paraId="104EBDD1" w14:textId="5CB92922" w:rsidR="00CD408D" w:rsidRPr="00E93472" w:rsidRDefault="00CD408D" w:rsidP="00E77072">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37D4BEF6" w14:textId="263C1FCE" w:rsidR="00CD408D" w:rsidRPr="00E93472" w:rsidRDefault="00677C0F" w:rsidP="00E77072">
            <w:pPr>
              <w:rPr>
                <w:rFonts w:ascii="Arial" w:hAnsi="Arial" w:cs="Arial"/>
                <w:color w:val="000000"/>
                <w:sz w:val="24"/>
                <w:szCs w:val="24"/>
              </w:rPr>
            </w:pPr>
            <w:r w:rsidRPr="00E93472">
              <w:rPr>
                <w:rFonts w:ascii="Arial" w:hAnsi="Arial" w:cs="Arial"/>
                <w:color w:val="000000"/>
                <w:sz w:val="24"/>
                <w:szCs w:val="24"/>
              </w:rPr>
              <w:t>Practicar la lectura y escritura de fracciones</w:t>
            </w:r>
          </w:p>
        </w:tc>
      </w:tr>
      <w:tr w:rsidR="00CD408D" w:rsidRPr="00E93472" w14:paraId="285C0E56" w14:textId="77777777" w:rsidTr="00E77072">
        <w:tc>
          <w:tcPr>
            <w:tcW w:w="2518" w:type="dxa"/>
          </w:tcPr>
          <w:p w14:paraId="0535F096" w14:textId="77777777" w:rsidR="00CD408D" w:rsidRPr="00E93472" w:rsidRDefault="00CD408D" w:rsidP="00E77072">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015B586D" w14:textId="48911F80" w:rsidR="00CD408D" w:rsidRPr="00E93472" w:rsidRDefault="00677C0F" w:rsidP="00E77072">
            <w:pPr>
              <w:rPr>
                <w:rFonts w:ascii="Arial" w:hAnsi="Arial" w:cs="Arial"/>
                <w:color w:val="000000"/>
                <w:sz w:val="24"/>
                <w:szCs w:val="24"/>
              </w:rPr>
            </w:pPr>
            <w:r w:rsidRPr="00E93472">
              <w:rPr>
                <w:rFonts w:ascii="Arial" w:hAnsi="Arial" w:cs="Arial"/>
                <w:color w:val="000000"/>
                <w:sz w:val="24"/>
                <w:szCs w:val="24"/>
              </w:rPr>
              <w:t xml:space="preserve">Actividad para asociar una fracción con su expresión escrita y la fracción equivalente escrita con raya diagonal. </w:t>
            </w:r>
          </w:p>
        </w:tc>
      </w:tr>
    </w:tbl>
    <w:p w14:paraId="57FE8BC4" w14:textId="11F6DE6E" w:rsidR="004E1696" w:rsidRPr="00E93472" w:rsidRDefault="004E1696" w:rsidP="004E1696">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89"/>
        <w:gridCol w:w="6339"/>
      </w:tblGrid>
      <w:tr w:rsidR="00FE7FC1" w:rsidRPr="00E93472" w14:paraId="2F15315D" w14:textId="77777777" w:rsidTr="00E77072">
        <w:tc>
          <w:tcPr>
            <w:tcW w:w="8978" w:type="dxa"/>
            <w:gridSpan w:val="2"/>
            <w:shd w:val="clear" w:color="auto" w:fill="000000" w:themeFill="text1"/>
          </w:tcPr>
          <w:p w14:paraId="064563E0" w14:textId="77777777" w:rsidR="00FE7FC1" w:rsidRPr="00E93472" w:rsidRDefault="00FE7FC1" w:rsidP="00E7707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Recuerda</w:t>
            </w:r>
          </w:p>
        </w:tc>
      </w:tr>
      <w:tr w:rsidR="00FE7FC1" w:rsidRPr="00E93472" w14:paraId="174BDA79" w14:textId="77777777" w:rsidTr="00E77072">
        <w:tc>
          <w:tcPr>
            <w:tcW w:w="2518" w:type="dxa"/>
          </w:tcPr>
          <w:p w14:paraId="5B137DF9" w14:textId="77777777" w:rsidR="00FE7FC1" w:rsidRPr="00E93472" w:rsidRDefault="00FE7FC1" w:rsidP="00E77072">
            <w:pPr>
              <w:rPr>
                <w:rFonts w:ascii="Arial" w:hAnsi="Arial" w:cs="Arial"/>
                <w:b/>
                <w:sz w:val="24"/>
                <w:szCs w:val="24"/>
              </w:rPr>
            </w:pPr>
            <w:r w:rsidRPr="00E93472">
              <w:rPr>
                <w:rFonts w:ascii="Arial" w:hAnsi="Arial" w:cs="Arial"/>
                <w:b/>
                <w:sz w:val="24"/>
                <w:szCs w:val="24"/>
              </w:rPr>
              <w:t>Contenido</w:t>
            </w:r>
          </w:p>
        </w:tc>
        <w:tc>
          <w:tcPr>
            <w:tcW w:w="6460" w:type="dxa"/>
          </w:tcPr>
          <w:p w14:paraId="15D49459" w14:textId="1CB3EFE1" w:rsidR="00FE7FC1" w:rsidRPr="00E93472" w:rsidRDefault="00FE7FC1" w:rsidP="00A8151A">
            <w:pPr>
              <w:jc w:val="center"/>
              <w:rPr>
                <w:rFonts w:ascii="Arial" w:hAnsi="Arial" w:cs="Arial"/>
                <w:sz w:val="24"/>
                <w:szCs w:val="24"/>
              </w:rPr>
            </w:pPr>
            <w:r w:rsidRPr="00E93472">
              <w:rPr>
                <w:rFonts w:ascii="Arial" w:hAnsi="Arial" w:cs="Arial"/>
                <w:sz w:val="24"/>
                <w:szCs w:val="24"/>
              </w:rPr>
              <w:t xml:space="preserve">Los </w:t>
            </w:r>
            <w:r w:rsidRPr="00E93472">
              <w:rPr>
                <w:rFonts w:ascii="Arial" w:hAnsi="Arial" w:cs="Arial"/>
                <w:b/>
                <w:sz w:val="24"/>
                <w:szCs w:val="24"/>
              </w:rPr>
              <w:t>números fraccionarios</w:t>
            </w:r>
            <w:r w:rsidRPr="00E93472">
              <w:rPr>
                <w:rFonts w:ascii="Arial" w:hAnsi="Arial" w:cs="Arial"/>
                <w:sz w:val="24"/>
                <w:szCs w:val="24"/>
              </w:rPr>
              <w:t xml:space="preserve"> o </w:t>
            </w:r>
            <w:r w:rsidRPr="00E93472">
              <w:rPr>
                <w:rFonts w:ascii="Arial" w:hAnsi="Arial" w:cs="Arial"/>
                <w:b/>
                <w:sz w:val="24"/>
                <w:szCs w:val="24"/>
              </w:rPr>
              <w:t>fracciones</w:t>
            </w:r>
            <w:r w:rsidRPr="00E93472">
              <w:rPr>
                <w:rFonts w:ascii="Arial" w:hAnsi="Arial" w:cs="Arial"/>
                <w:sz w:val="24"/>
                <w:szCs w:val="24"/>
              </w:rPr>
              <w:t xml:space="preserve"> se utilizan para expresar situaciones donde tomamos partes de una unidad, un </w:t>
            </w:r>
            <w:ins w:id="20" w:author="Johana Montejo Rozo" w:date="2015-05-03T14:24:00Z">
              <w:r w:rsidR="00A8151A">
                <w:rPr>
                  <w:rFonts w:ascii="Arial" w:hAnsi="Arial" w:cs="Arial"/>
                  <w:sz w:val="24"/>
                  <w:szCs w:val="24"/>
                </w:rPr>
                <w:t>t</w:t>
              </w:r>
            </w:ins>
            <w:r w:rsidRPr="00E93472">
              <w:rPr>
                <w:rFonts w:ascii="Arial" w:hAnsi="Arial" w:cs="Arial"/>
                <w:sz w:val="24"/>
                <w:szCs w:val="24"/>
              </w:rPr>
              <w:t xml:space="preserve">otal o un todo. </w:t>
            </w:r>
          </w:p>
        </w:tc>
      </w:tr>
    </w:tbl>
    <w:p w14:paraId="5B44D2CA" w14:textId="77777777" w:rsidR="004E1696" w:rsidRPr="00E93472" w:rsidRDefault="004E1696" w:rsidP="004E1696">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75"/>
        <w:gridCol w:w="6353"/>
      </w:tblGrid>
      <w:tr w:rsidR="00035530" w:rsidRPr="00E93472" w14:paraId="65E8BCA7" w14:textId="77777777" w:rsidTr="00E77072">
        <w:tc>
          <w:tcPr>
            <w:tcW w:w="9054" w:type="dxa"/>
            <w:gridSpan w:val="2"/>
            <w:shd w:val="clear" w:color="auto" w:fill="000000" w:themeFill="text1"/>
          </w:tcPr>
          <w:p w14:paraId="3167605E" w14:textId="77777777" w:rsidR="00035530" w:rsidRPr="00E93472" w:rsidRDefault="00035530" w:rsidP="00E7707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035530" w:rsidRPr="00E93472" w14:paraId="2CD51F3B" w14:textId="77777777" w:rsidTr="00E77072">
        <w:tc>
          <w:tcPr>
            <w:tcW w:w="2518" w:type="dxa"/>
          </w:tcPr>
          <w:p w14:paraId="2C9A4FF3" w14:textId="77777777" w:rsidR="00035530" w:rsidRPr="00E93472" w:rsidRDefault="00035530" w:rsidP="00E77072">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36F9EBBA" w14:textId="44C2A816" w:rsidR="00035530" w:rsidRPr="00E93472" w:rsidRDefault="00035530" w:rsidP="00E77072">
            <w:pPr>
              <w:rPr>
                <w:rFonts w:ascii="Arial" w:hAnsi="Arial" w:cs="Arial"/>
                <w:b/>
                <w:color w:val="000000"/>
                <w:sz w:val="24"/>
                <w:szCs w:val="24"/>
              </w:rPr>
            </w:pPr>
            <w:r w:rsidRPr="00E93472">
              <w:rPr>
                <w:rFonts w:ascii="Arial" w:hAnsi="Arial" w:cs="Arial"/>
                <w:color w:val="000000"/>
                <w:sz w:val="24"/>
                <w:szCs w:val="24"/>
              </w:rPr>
              <w:t>MA_04_04_REC</w:t>
            </w:r>
            <w:r w:rsidR="008A64BF" w:rsidRPr="00E93472">
              <w:rPr>
                <w:rFonts w:ascii="Arial" w:hAnsi="Arial" w:cs="Arial"/>
                <w:color w:val="000000"/>
                <w:sz w:val="24"/>
                <w:szCs w:val="24"/>
              </w:rPr>
              <w:t>80</w:t>
            </w:r>
          </w:p>
        </w:tc>
      </w:tr>
      <w:tr w:rsidR="00035530" w:rsidRPr="00E93472" w14:paraId="6814401A" w14:textId="77777777" w:rsidTr="00E77072">
        <w:tc>
          <w:tcPr>
            <w:tcW w:w="2518" w:type="dxa"/>
          </w:tcPr>
          <w:p w14:paraId="071BDA0D" w14:textId="77777777" w:rsidR="00035530" w:rsidRPr="00E93472" w:rsidRDefault="00035530" w:rsidP="00E77072">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5288E05D" w14:textId="0FF7CC67" w:rsidR="00035530" w:rsidRPr="00E93472" w:rsidRDefault="00035530" w:rsidP="008A64BF">
            <w:pPr>
              <w:rPr>
                <w:rFonts w:ascii="Arial" w:hAnsi="Arial" w:cs="Arial"/>
                <w:color w:val="000000"/>
                <w:sz w:val="24"/>
                <w:szCs w:val="24"/>
              </w:rPr>
            </w:pPr>
            <w:r w:rsidRPr="00E93472">
              <w:rPr>
                <w:rFonts w:ascii="Arial" w:hAnsi="Arial" w:cs="Arial"/>
                <w:color w:val="000000"/>
                <w:sz w:val="24"/>
                <w:szCs w:val="24"/>
              </w:rPr>
              <w:t xml:space="preserve">5°ESO/Matemáticas/Las fracciones/1.4 Cómo leer y escribir fracciones/Practica: </w:t>
            </w:r>
            <w:r w:rsidR="008A64BF" w:rsidRPr="00E93472">
              <w:rPr>
                <w:rFonts w:ascii="Arial" w:hAnsi="Arial" w:cs="Arial"/>
                <w:color w:val="000000"/>
                <w:sz w:val="24"/>
                <w:szCs w:val="24"/>
              </w:rPr>
              <w:t xml:space="preserve">Relaciona frases con números fraccionarios. </w:t>
            </w:r>
          </w:p>
        </w:tc>
      </w:tr>
      <w:tr w:rsidR="00035530" w:rsidRPr="00E93472" w14:paraId="34708038" w14:textId="77777777" w:rsidTr="00E77072">
        <w:tc>
          <w:tcPr>
            <w:tcW w:w="2518" w:type="dxa"/>
          </w:tcPr>
          <w:p w14:paraId="6BEC09FF" w14:textId="77777777" w:rsidR="00035530" w:rsidRPr="00E93472" w:rsidRDefault="00035530" w:rsidP="00E77072">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5414EAB1" w14:textId="77777777" w:rsidR="00035530" w:rsidRPr="00E93472" w:rsidRDefault="00035530" w:rsidP="00E77072">
            <w:pPr>
              <w:rPr>
                <w:rFonts w:ascii="Arial" w:hAnsi="Arial" w:cs="Arial"/>
                <w:b/>
                <w:sz w:val="24"/>
                <w:szCs w:val="24"/>
              </w:rPr>
            </w:pPr>
          </w:p>
          <w:p w14:paraId="6992811F" w14:textId="417C5E52" w:rsidR="0093005E" w:rsidRPr="00E93472" w:rsidRDefault="0093005E" w:rsidP="00E77072">
            <w:pPr>
              <w:rPr>
                <w:rFonts w:ascii="Arial" w:hAnsi="Arial" w:cs="Arial"/>
                <w:sz w:val="24"/>
                <w:szCs w:val="24"/>
              </w:rPr>
            </w:pPr>
            <w:r w:rsidRPr="00E93472">
              <w:rPr>
                <w:rFonts w:ascii="Arial" w:hAnsi="Arial" w:cs="Arial"/>
                <w:sz w:val="24"/>
                <w:szCs w:val="24"/>
              </w:rPr>
              <w:t>Sin cambios</w:t>
            </w:r>
          </w:p>
        </w:tc>
      </w:tr>
      <w:tr w:rsidR="00035530" w:rsidRPr="00E93472" w14:paraId="7B7059D7" w14:textId="77777777" w:rsidTr="00E77072">
        <w:tc>
          <w:tcPr>
            <w:tcW w:w="2518" w:type="dxa"/>
          </w:tcPr>
          <w:p w14:paraId="5AF3A4C8" w14:textId="77777777" w:rsidR="00035530" w:rsidRPr="00E93472" w:rsidRDefault="00035530" w:rsidP="00E77072">
            <w:pPr>
              <w:rPr>
                <w:rFonts w:ascii="Arial" w:hAnsi="Arial" w:cs="Arial"/>
                <w:b/>
                <w:color w:val="000000"/>
                <w:sz w:val="24"/>
                <w:szCs w:val="24"/>
              </w:rPr>
            </w:pPr>
            <w:r w:rsidRPr="00E93472">
              <w:rPr>
                <w:rFonts w:ascii="Arial" w:hAnsi="Arial" w:cs="Arial"/>
                <w:b/>
                <w:color w:val="000000"/>
                <w:sz w:val="24"/>
                <w:szCs w:val="24"/>
              </w:rPr>
              <w:t>Título</w:t>
            </w:r>
          </w:p>
        </w:tc>
        <w:tc>
          <w:tcPr>
            <w:tcW w:w="6536" w:type="dxa"/>
          </w:tcPr>
          <w:p w14:paraId="50056E96" w14:textId="26C179B5" w:rsidR="00035530" w:rsidRPr="00E93472" w:rsidRDefault="00C67669" w:rsidP="00E77072">
            <w:pPr>
              <w:rPr>
                <w:rFonts w:ascii="Arial" w:hAnsi="Arial" w:cs="Arial"/>
                <w:color w:val="000000"/>
                <w:sz w:val="24"/>
                <w:szCs w:val="24"/>
              </w:rPr>
            </w:pPr>
            <w:r w:rsidRPr="00E93472">
              <w:rPr>
                <w:rFonts w:ascii="Arial" w:hAnsi="Arial" w:cs="Arial"/>
                <w:color w:val="000000"/>
                <w:sz w:val="24"/>
                <w:szCs w:val="24"/>
              </w:rPr>
              <w:t xml:space="preserve">Relacionar situaciones con números fraccionarios. </w:t>
            </w:r>
          </w:p>
        </w:tc>
      </w:tr>
      <w:tr w:rsidR="00035530" w:rsidRPr="00E93472" w14:paraId="6437D11A" w14:textId="77777777" w:rsidTr="00E77072">
        <w:tc>
          <w:tcPr>
            <w:tcW w:w="2518" w:type="dxa"/>
          </w:tcPr>
          <w:p w14:paraId="203375C8" w14:textId="77777777" w:rsidR="00035530" w:rsidRPr="00E93472" w:rsidRDefault="00035530" w:rsidP="00E77072">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713A4A0D" w14:textId="717896CC" w:rsidR="00035530" w:rsidRPr="00E93472" w:rsidRDefault="00035530" w:rsidP="004C1563">
            <w:pPr>
              <w:rPr>
                <w:rFonts w:ascii="Arial" w:hAnsi="Arial" w:cs="Arial"/>
                <w:color w:val="000000"/>
                <w:sz w:val="24"/>
                <w:szCs w:val="24"/>
              </w:rPr>
            </w:pPr>
            <w:r w:rsidRPr="00E93472">
              <w:rPr>
                <w:rFonts w:ascii="Arial" w:hAnsi="Arial" w:cs="Arial"/>
                <w:color w:val="000000"/>
                <w:sz w:val="24"/>
                <w:szCs w:val="24"/>
              </w:rPr>
              <w:t xml:space="preserve">Actividad para </w:t>
            </w:r>
            <w:r w:rsidR="004C1563" w:rsidRPr="00E93472">
              <w:rPr>
                <w:rFonts w:ascii="Arial" w:hAnsi="Arial" w:cs="Arial"/>
                <w:color w:val="000000"/>
                <w:sz w:val="24"/>
                <w:szCs w:val="24"/>
              </w:rPr>
              <w:t xml:space="preserve">relacionas frases de la vida cotidiana con fracciones. </w:t>
            </w:r>
          </w:p>
        </w:tc>
      </w:tr>
    </w:tbl>
    <w:p w14:paraId="4047D51F" w14:textId="77777777" w:rsidR="00BA04DE" w:rsidRPr="00E93472" w:rsidRDefault="00BA04DE" w:rsidP="00BA04DE">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75"/>
        <w:gridCol w:w="6353"/>
      </w:tblGrid>
      <w:tr w:rsidR="00BA35F9" w:rsidRPr="00E93472" w14:paraId="18B07827" w14:textId="77777777" w:rsidTr="00E77072">
        <w:tc>
          <w:tcPr>
            <w:tcW w:w="9054" w:type="dxa"/>
            <w:gridSpan w:val="2"/>
            <w:shd w:val="clear" w:color="auto" w:fill="000000" w:themeFill="text1"/>
          </w:tcPr>
          <w:p w14:paraId="350194A6" w14:textId="77777777" w:rsidR="00BA35F9" w:rsidRPr="00E93472" w:rsidRDefault="00BA35F9" w:rsidP="00E7707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BA35F9" w:rsidRPr="00E93472" w14:paraId="60D28A1A" w14:textId="77777777" w:rsidTr="00E77072">
        <w:tc>
          <w:tcPr>
            <w:tcW w:w="2518" w:type="dxa"/>
          </w:tcPr>
          <w:p w14:paraId="44FE2D76" w14:textId="77777777" w:rsidR="00BA35F9" w:rsidRPr="00E93472" w:rsidRDefault="00BA35F9" w:rsidP="00E77072">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6622D1AB" w14:textId="1BEB0C10" w:rsidR="00BA35F9" w:rsidRPr="00E93472" w:rsidRDefault="00BA35F9" w:rsidP="00E77072">
            <w:pPr>
              <w:rPr>
                <w:rFonts w:ascii="Arial" w:hAnsi="Arial" w:cs="Arial"/>
                <w:b/>
                <w:color w:val="000000"/>
                <w:sz w:val="24"/>
                <w:szCs w:val="24"/>
              </w:rPr>
            </w:pPr>
            <w:r w:rsidRPr="00E93472">
              <w:rPr>
                <w:rFonts w:ascii="Arial" w:hAnsi="Arial" w:cs="Arial"/>
                <w:color w:val="000000"/>
                <w:sz w:val="24"/>
                <w:szCs w:val="24"/>
              </w:rPr>
              <w:t>MA_04_04_REC90</w:t>
            </w:r>
          </w:p>
        </w:tc>
      </w:tr>
      <w:tr w:rsidR="00BA35F9" w:rsidRPr="00E93472" w14:paraId="0A4A5D82" w14:textId="77777777" w:rsidTr="00E77072">
        <w:tc>
          <w:tcPr>
            <w:tcW w:w="2518" w:type="dxa"/>
          </w:tcPr>
          <w:p w14:paraId="0808E064" w14:textId="77777777" w:rsidR="00BA35F9" w:rsidRPr="00E93472" w:rsidRDefault="00BA35F9" w:rsidP="00E77072">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579500BE" w14:textId="1FC02A77" w:rsidR="00BA35F9" w:rsidRPr="00E93472" w:rsidRDefault="00BA35F9" w:rsidP="00BA35F9">
            <w:pPr>
              <w:rPr>
                <w:rFonts w:ascii="Arial" w:hAnsi="Arial" w:cs="Arial"/>
                <w:color w:val="000000"/>
                <w:sz w:val="24"/>
                <w:szCs w:val="24"/>
              </w:rPr>
            </w:pPr>
            <w:r w:rsidRPr="00E93472">
              <w:rPr>
                <w:rFonts w:ascii="Arial" w:hAnsi="Arial" w:cs="Arial"/>
                <w:color w:val="000000"/>
                <w:sz w:val="24"/>
                <w:szCs w:val="24"/>
              </w:rPr>
              <w:t xml:space="preserve">5°ESO/Matemáticas/Las fracciones/1.5 La representación gráfica de fracciones/Practica: Reconoce la fracción que representa cada parte. </w:t>
            </w:r>
          </w:p>
        </w:tc>
      </w:tr>
      <w:tr w:rsidR="00BA35F9" w:rsidRPr="00E93472" w14:paraId="1DB05686" w14:textId="77777777" w:rsidTr="00E77072">
        <w:tc>
          <w:tcPr>
            <w:tcW w:w="2518" w:type="dxa"/>
          </w:tcPr>
          <w:p w14:paraId="61F1E797" w14:textId="77777777" w:rsidR="00BA35F9" w:rsidRPr="00E93472" w:rsidRDefault="00BA35F9" w:rsidP="00E77072">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184E81DF" w14:textId="77777777" w:rsidR="00BA35F9" w:rsidRPr="00E93472" w:rsidRDefault="00BA35F9" w:rsidP="00E77072">
            <w:pPr>
              <w:rPr>
                <w:rFonts w:ascii="Arial" w:hAnsi="Arial" w:cs="Arial"/>
                <w:b/>
                <w:sz w:val="24"/>
                <w:szCs w:val="24"/>
              </w:rPr>
            </w:pPr>
          </w:p>
          <w:p w14:paraId="16D8FEB6" w14:textId="77777777" w:rsidR="00BA35F9" w:rsidRPr="00E93472" w:rsidRDefault="00BA35F9" w:rsidP="00E77072">
            <w:pPr>
              <w:rPr>
                <w:rFonts w:ascii="Arial" w:hAnsi="Arial" w:cs="Arial"/>
                <w:sz w:val="24"/>
                <w:szCs w:val="24"/>
              </w:rPr>
            </w:pPr>
            <w:r w:rsidRPr="00E93472">
              <w:rPr>
                <w:rFonts w:ascii="Arial" w:hAnsi="Arial" w:cs="Arial"/>
                <w:sz w:val="24"/>
                <w:szCs w:val="24"/>
              </w:rPr>
              <w:t>Sin cambios</w:t>
            </w:r>
          </w:p>
        </w:tc>
      </w:tr>
      <w:tr w:rsidR="00BA35F9" w:rsidRPr="00E93472" w14:paraId="17CD179E" w14:textId="77777777" w:rsidTr="00E77072">
        <w:tc>
          <w:tcPr>
            <w:tcW w:w="2518" w:type="dxa"/>
          </w:tcPr>
          <w:p w14:paraId="10F41452" w14:textId="77777777" w:rsidR="00BA35F9" w:rsidRPr="00E93472" w:rsidRDefault="00BA35F9" w:rsidP="00E77072">
            <w:pPr>
              <w:rPr>
                <w:rFonts w:ascii="Arial" w:hAnsi="Arial" w:cs="Arial"/>
                <w:b/>
                <w:color w:val="000000"/>
                <w:sz w:val="24"/>
                <w:szCs w:val="24"/>
              </w:rPr>
            </w:pPr>
            <w:r w:rsidRPr="00E93472">
              <w:rPr>
                <w:rFonts w:ascii="Arial" w:hAnsi="Arial" w:cs="Arial"/>
                <w:b/>
                <w:color w:val="000000"/>
                <w:sz w:val="24"/>
                <w:szCs w:val="24"/>
              </w:rPr>
              <w:t>Título</w:t>
            </w:r>
          </w:p>
        </w:tc>
        <w:tc>
          <w:tcPr>
            <w:tcW w:w="6536" w:type="dxa"/>
          </w:tcPr>
          <w:p w14:paraId="7EBC45C2" w14:textId="45121601" w:rsidR="00BA35F9" w:rsidRPr="00E93472" w:rsidRDefault="00BA35F9" w:rsidP="00E77072">
            <w:pPr>
              <w:rPr>
                <w:rFonts w:ascii="Arial" w:hAnsi="Arial" w:cs="Arial"/>
                <w:color w:val="000000"/>
                <w:sz w:val="24"/>
                <w:szCs w:val="24"/>
              </w:rPr>
            </w:pPr>
            <w:r w:rsidRPr="00E93472">
              <w:rPr>
                <w:rFonts w:ascii="Arial" w:hAnsi="Arial" w:cs="Arial"/>
                <w:color w:val="000000"/>
                <w:sz w:val="24"/>
                <w:szCs w:val="24"/>
              </w:rPr>
              <w:t>Reconocer la fracción que representa cada parte</w:t>
            </w:r>
            <w:del w:id="21" w:author="Johana Montejo Rozo" w:date="2015-05-03T18:59:00Z">
              <w:r w:rsidRPr="00E93472" w:rsidDel="00386644">
                <w:rPr>
                  <w:rFonts w:ascii="Arial" w:hAnsi="Arial" w:cs="Arial"/>
                  <w:color w:val="000000"/>
                  <w:sz w:val="24"/>
                  <w:szCs w:val="24"/>
                </w:rPr>
                <w:delText>.</w:delText>
              </w:r>
            </w:del>
          </w:p>
        </w:tc>
      </w:tr>
      <w:tr w:rsidR="00BA35F9" w:rsidRPr="00E93472" w14:paraId="0E7A6D5B" w14:textId="77777777" w:rsidTr="00E77072">
        <w:tc>
          <w:tcPr>
            <w:tcW w:w="2518" w:type="dxa"/>
          </w:tcPr>
          <w:p w14:paraId="320FD0B5" w14:textId="77777777" w:rsidR="00BA35F9" w:rsidRPr="00E93472" w:rsidRDefault="00BA35F9" w:rsidP="00E77072">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23C66E19" w14:textId="053EFCA1" w:rsidR="00BA35F9" w:rsidRPr="00E93472" w:rsidRDefault="00BA35F9" w:rsidP="00E05001">
            <w:pPr>
              <w:rPr>
                <w:rFonts w:ascii="Arial" w:hAnsi="Arial" w:cs="Arial"/>
                <w:color w:val="000000"/>
                <w:sz w:val="24"/>
                <w:szCs w:val="24"/>
              </w:rPr>
            </w:pPr>
            <w:r w:rsidRPr="00E93472">
              <w:rPr>
                <w:rFonts w:ascii="Arial" w:hAnsi="Arial" w:cs="Arial"/>
                <w:color w:val="000000"/>
                <w:sz w:val="24"/>
                <w:szCs w:val="24"/>
              </w:rPr>
              <w:t xml:space="preserve">Actividad para </w:t>
            </w:r>
            <w:r w:rsidR="00E05001" w:rsidRPr="00E93472">
              <w:rPr>
                <w:rFonts w:ascii="Arial" w:hAnsi="Arial" w:cs="Arial"/>
                <w:color w:val="000000"/>
                <w:sz w:val="24"/>
                <w:szCs w:val="24"/>
              </w:rPr>
              <w:t xml:space="preserve">identificar la fracción que representa cada pieza de un cuadrado. </w:t>
            </w:r>
          </w:p>
        </w:tc>
      </w:tr>
    </w:tbl>
    <w:p w14:paraId="01315CDC" w14:textId="77777777" w:rsidR="0051301F" w:rsidRPr="00E93472" w:rsidRDefault="0051301F" w:rsidP="00081745">
      <w:pPr>
        <w:tabs>
          <w:tab w:val="right" w:pos="8498"/>
        </w:tabs>
        <w:spacing w:after="0"/>
        <w:rPr>
          <w:rFonts w:ascii="Arial" w:hAnsi="Arial" w:cs="Arial"/>
        </w:rPr>
      </w:pPr>
    </w:p>
    <w:p w14:paraId="51C63046" w14:textId="003EE2C1" w:rsidR="00047306" w:rsidRPr="00E93472" w:rsidRDefault="00047306" w:rsidP="00047306">
      <w:pPr>
        <w:spacing w:after="0"/>
        <w:rPr>
          <w:rFonts w:ascii="Arial" w:hAnsi="Arial" w:cs="Arial"/>
          <w:b/>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 xml:space="preserve">1.5 Tipos de fracciones </w:t>
      </w:r>
    </w:p>
    <w:p w14:paraId="3633E758" w14:textId="77777777" w:rsidR="00047306" w:rsidRPr="00E93472" w:rsidRDefault="00047306" w:rsidP="00047306">
      <w:pPr>
        <w:spacing w:after="0"/>
        <w:rPr>
          <w:rFonts w:ascii="Arial" w:hAnsi="Arial" w:cs="Arial"/>
        </w:rPr>
      </w:pPr>
    </w:p>
    <w:p w14:paraId="5FD708B6" w14:textId="7E1D6B51" w:rsidR="009F3E68" w:rsidRPr="00E93472" w:rsidRDefault="009F3E68" w:rsidP="00047306">
      <w:pPr>
        <w:spacing w:after="0"/>
        <w:rPr>
          <w:rFonts w:ascii="Arial" w:hAnsi="Arial" w:cs="Arial"/>
          <w:highlight w:val="yellow"/>
        </w:rPr>
      </w:pPr>
      <w:r w:rsidRPr="00E93472">
        <w:rPr>
          <w:rFonts w:ascii="Arial" w:hAnsi="Arial" w:cs="Arial"/>
        </w:rPr>
        <w:t xml:space="preserve">De acuerdo </w:t>
      </w:r>
      <w:del w:id="22" w:author="Johana Montejo Rozo" w:date="2015-05-03T14:25:00Z">
        <w:r w:rsidRPr="00E93472" w:rsidDel="00A8151A">
          <w:rPr>
            <w:rFonts w:ascii="Arial" w:hAnsi="Arial" w:cs="Arial"/>
          </w:rPr>
          <w:delText xml:space="preserve">al </w:delText>
        </w:r>
      </w:del>
      <w:ins w:id="23" w:author="Johana Montejo Rozo" w:date="2015-05-03T14:25:00Z">
        <w:r w:rsidR="00A8151A">
          <w:rPr>
            <w:rFonts w:ascii="Arial" w:hAnsi="Arial" w:cs="Arial"/>
          </w:rPr>
          <w:t>con el</w:t>
        </w:r>
        <w:r w:rsidR="00A8151A" w:rsidRPr="00E93472">
          <w:rPr>
            <w:rFonts w:ascii="Arial" w:hAnsi="Arial" w:cs="Arial"/>
          </w:rPr>
          <w:t xml:space="preserve"> </w:t>
        </w:r>
      </w:ins>
      <w:r w:rsidRPr="00E93472">
        <w:rPr>
          <w:rFonts w:ascii="Arial" w:hAnsi="Arial" w:cs="Arial"/>
        </w:rPr>
        <w:t>valor que expresan</w:t>
      </w:r>
      <w:r w:rsidR="000F2AC5" w:rsidRPr="00E93472">
        <w:rPr>
          <w:rFonts w:ascii="Arial" w:hAnsi="Arial" w:cs="Arial"/>
        </w:rPr>
        <w:t xml:space="preserve"> con respecto a la unidad</w:t>
      </w:r>
      <w:r w:rsidRPr="00E93472">
        <w:rPr>
          <w:rFonts w:ascii="Arial" w:hAnsi="Arial" w:cs="Arial"/>
        </w:rPr>
        <w:t xml:space="preserve">, las fracciones se pueden clasificar en dos tipos: </w:t>
      </w:r>
      <w:r w:rsidRPr="00E93472">
        <w:rPr>
          <w:rFonts w:ascii="Arial" w:hAnsi="Arial" w:cs="Arial"/>
          <w:b/>
        </w:rPr>
        <w:t>fracciones propias</w:t>
      </w:r>
      <w:r w:rsidRPr="00E93472">
        <w:rPr>
          <w:rFonts w:ascii="Arial" w:hAnsi="Arial" w:cs="Arial"/>
        </w:rPr>
        <w:t xml:space="preserve"> y </w:t>
      </w:r>
      <w:r w:rsidRPr="00E93472">
        <w:rPr>
          <w:rFonts w:ascii="Arial" w:hAnsi="Arial" w:cs="Arial"/>
          <w:b/>
        </w:rPr>
        <w:t>fracciones impropias</w:t>
      </w:r>
      <w:r w:rsidRPr="00E93472">
        <w:rPr>
          <w:rFonts w:ascii="Arial" w:hAnsi="Arial" w:cs="Arial"/>
        </w:rPr>
        <w:t xml:space="preserve">. </w:t>
      </w:r>
    </w:p>
    <w:p w14:paraId="7EC11EC4" w14:textId="77777777" w:rsidR="00047306" w:rsidRPr="00E93472" w:rsidRDefault="00047306" w:rsidP="00081745">
      <w:pPr>
        <w:tabs>
          <w:tab w:val="right" w:pos="8498"/>
        </w:tabs>
        <w:spacing w:after="0"/>
        <w:rPr>
          <w:rFonts w:ascii="Arial" w:hAnsi="Arial" w:cs="Arial"/>
        </w:rPr>
      </w:pPr>
    </w:p>
    <w:p w14:paraId="5DC4172C" w14:textId="77777777" w:rsidR="0051301F" w:rsidRPr="00E93472" w:rsidRDefault="0051301F" w:rsidP="00081745">
      <w:pPr>
        <w:tabs>
          <w:tab w:val="right" w:pos="8498"/>
        </w:tabs>
        <w:spacing w:after="0"/>
        <w:rPr>
          <w:rFonts w:ascii="Arial" w:hAnsi="Arial" w:cs="Arial"/>
        </w:rPr>
      </w:pPr>
    </w:p>
    <w:p w14:paraId="641CA97F" w14:textId="5A0280FE" w:rsidR="00C90D00" w:rsidRPr="00E93472" w:rsidRDefault="00C90D00" w:rsidP="00C90D00">
      <w:pPr>
        <w:spacing w:after="0"/>
        <w:rPr>
          <w:rFonts w:ascii="Arial" w:hAnsi="Arial" w:cs="Arial"/>
          <w:b/>
        </w:rPr>
      </w:pPr>
      <w:r w:rsidRPr="00E93472">
        <w:rPr>
          <w:rFonts w:ascii="Arial" w:hAnsi="Arial" w:cs="Arial"/>
          <w:highlight w:val="yellow"/>
        </w:rPr>
        <w:t>[SECCIÓN 3]</w:t>
      </w:r>
      <w:r w:rsidRPr="00E93472">
        <w:rPr>
          <w:rFonts w:ascii="Arial" w:hAnsi="Arial" w:cs="Arial"/>
        </w:rPr>
        <w:t xml:space="preserve"> </w:t>
      </w:r>
      <w:r w:rsidRPr="00E93472">
        <w:rPr>
          <w:rFonts w:ascii="Arial" w:hAnsi="Arial" w:cs="Arial"/>
          <w:b/>
        </w:rPr>
        <w:t xml:space="preserve">1.5.1 Fracciones propias </w:t>
      </w:r>
    </w:p>
    <w:p w14:paraId="46B9D61E" w14:textId="77777777" w:rsidR="0051301F" w:rsidRPr="00E93472" w:rsidRDefault="0051301F" w:rsidP="00081745">
      <w:pPr>
        <w:tabs>
          <w:tab w:val="right" w:pos="8498"/>
        </w:tabs>
        <w:spacing w:after="0"/>
        <w:rPr>
          <w:rFonts w:ascii="Arial" w:hAnsi="Arial" w:cs="Arial"/>
        </w:rPr>
      </w:pPr>
    </w:p>
    <w:p w14:paraId="2D1B7833" w14:textId="254E9793" w:rsidR="00C90D00" w:rsidRPr="00E93472" w:rsidRDefault="00CE22B3" w:rsidP="00CE22B3">
      <w:pPr>
        <w:tabs>
          <w:tab w:val="right" w:pos="8498"/>
        </w:tabs>
        <w:spacing w:after="0"/>
        <w:rPr>
          <w:rFonts w:ascii="Arial" w:hAnsi="Arial" w:cs="Arial"/>
        </w:rPr>
      </w:pPr>
      <w:r w:rsidRPr="00E93472">
        <w:rPr>
          <w:rFonts w:ascii="Arial" w:hAnsi="Arial" w:cs="Arial"/>
        </w:rPr>
        <w:t xml:space="preserve">Una </w:t>
      </w:r>
      <w:r w:rsidRPr="00E93472">
        <w:rPr>
          <w:rFonts w:ascii="Arial" w:hAnsi="Arial" w:cs="Arial"/>
          <w:b/>
        </w:rPr>
        <w:t>fracción</w:t>
      </w:r>
      <w:r w:rsidRPr="00E93472">
        <w:rPr>
          <w:rFonts w:ascii="Arial" w:hAnsi="Arial" w:cs="Arial"/>
        </w:rPr>
        <w:t xml:space="preserve"> es </w:t>
      </w:r>
      <w:r w:rsidRPr="00E93472">
        <w:rPr>
          <w:rFonts w:ascii="Arial" w:hAnsi="Arial" w:cs="Arial"/>
          <w:b/>
        </w:rPr>
        <w:t>propia</w:t>
      </w:r>
      <w:r w:rsidRPr="00E93472">
        <w:rPr>
          <w:rFonts w:ascii="Arial" w:hAnsi="Arial" w:cs="Arial"/>
        </w:rPr>
        <w:t xml:space="preserve"> cuando representa un </w:t>
      </w:r>
      <w:r w:rsidRPr="00E93472">
        <w:rPr>
          <w:rFonts w:ascii="Arial" w:hAnsi="Arial" w:cs="Arial"/>
          <w:b/>
        </w:rPr>
        <w:t>número menor que la unidad</w:t>
      </w:r>
      <w:r w:rsidRPr="00E93472">
        <w:rPr>
          <w:rFonts w:ascii="Arial" w:hAnsi="Arial" w:cs="Arial"/>
        </w:rPr>
        <w:t>, por ejemplo, la fracción:</w:t>
      </w:r>
      <w:r w:rsidR="008631A8" w:rsidRPr="00E93472">
        <w:rPr>
          <w:rFonts w:ascii="Arial" w:hAnsi="Arial" w:cs="Arial"/>
        </w:rPr>
        <w:t xml:space="preserve"> </w:t>
      </w:r>
      <w:r w:rsidR="002C5F23" w:rsidRPr="00E93472">
        <w:rPr>
          <w:rFonts w:ascii="Arial" w:hAnsi="Arial" w:cs="Arial"/>
        </w:rPr>
        <w:t>4/5</w:t>
      </w:r>
    </w:p>
    <w:p w14:paraId="085E7256" w14:textId="77777777" w:rsidR="00F97489" w:rsidRPr="00E93472" w:rsidRDefault="00F97489" w:rsidP="00CE22B3">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77"/>
        <w:gridCol w:w="6351"/>
      </w:tblGrid>
      <w:tr w:rsidR="00F97489" w:rsidRPr="00E93472" w14:paraId="35B13B4E" w14:textId="77777777" w:rsidTr="00E77072">
        <w:tc>
          <w:tcPr>
            <w:tcW w:w="9033" w:type="dxa"/>
            <w:gridSpan w:val="2"/>
            <w:shd w:val="clear" w:color="auto" w:fill="0D0D0D" w:themeFill="text1" w:themeFillTint="F2"/>
          </w:tcPr>
          <w:p w14:paraId="016FB64C" w14:textId="77777777" w:rsidR="00F97489" w:rsidRPr="00E93472" w:rsidRDefault="00F97489" w:rsidP="00E7707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F97489" w:rsidRPr="00E93472" w14:paraId="30B44226" w14:textId="77777777" w:rsidTr="00E77072">
        <w:tc>
          <w:tcPr>
            <w:tcW w:w="2518" w:type="dxa"/>
          </w:tcPr>
          <w:p w14:paraId="6B3CF3EE" w14:textId="77777777" w:rsidR="00F97489" w:rsidRPr="00E93472" w:rsidRDefault="00F97489" w:rsidP="00E77072">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1C66D98A" w14:textId="5F7B43D1" w:rsidR="00F97489" w:rsidRPr="00E93472" w:rsidRDefault="003C6109" w:rsidP="00F97489">
            <w:pPr>
              <w:rPr>
                <w:rFonts w:ascii="Arial" w:hAnsi="Arial" w:cs="Arial"/>
                <w:b/>
                <w:color w:val="000000"/>
                <w:sz w:val="24"/>
                <w:szCs w:val="24"/>
              </w:rPr>
            </w:pPr>
            <w:r w:rsidRPr="00E93472">
              <w:rPr>
                <w:rFonts w:ascii="Arial" w:hAnsi="Arial" w:cs="Arial"/>
                <w:color w:val="000000"/>
                <w:sz w:val="24"/>
                <w:szCs w:val="24"/>
              </w:rPr>
              <w:t>MA_04_04_IMG08</w:t>
            </w:r>
          </w:p>
        </w:tc>
      </w:tr>
      <w:tr w:rsidR="00F97489" w:rsidRPr="00E93472" w14:paraId="62D86BDF" w14:textId="77777777" w:rsidTr="00E77072">
        <w:tc>
          <w:tcPr>
            <w:tcW w:w="2518" w:type="dxa"/>
          </w:tcPr>
          <w:p w14:paraId="0E5A7C6E" w14:textId="77777777" w:rsidR="00F97489" w:rsidRPr="00E93472" w:rsidRDefault="00F97489" w:rsidP="00E77072">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0DFE225A" w14:textId="77777777" w:rsidR="009F24FA" w:rsidRPr="00E93472" w:rsidRDefault="000A1F3F" w:rsidP="00E77072">
            <w:pPr>
              <w:rPr>
                <w:rFonts w:ascii="Arial" w:hAnsi="Arial" w:cs="Arial"/>
                <w:color w:val="000000"/>
                <w:sz w:val="24"/>
                <w:szCs w:val="24"/>
              </w:rPr>
            </w:pPr>
            <w:r w:rsidRPr="00E93472">
              <w:rPr>
                <w:rFonts w:ascii="Arial" w:hAnsi="Arial" w:cs="Arial"/>
                <w:color w:val="000000"/>
                <w:sz w:val="24"/>
                <w:szCs w:val="24"/>
              </w:rPr>
              <w:t xml:space="preserve">Estrella de cinco puntas dividida en cinco partes iguales. </w:t>
            </w:r>
            <w:r w:rsidR="009F24FA" w:rsidRPr="00E93472">
              <w:rPr>
                <w:rFonts w:ascii="Arial" w:hAnsi="Arial" w:cs="Arial"/>
                <w:color w:val="000000"/>
                <w:sz w:val="24"/>
                <w:szCs w:val="24"/>
              </w:rPr>
              <w:t xml:space="preserve">Se sombrean cuatro de las cinco partes. Al lado aparece la fracción 4/5 </w:t>
            </w:r>
          </w:p>
          <w:p w14:paraId="40644C85" w14:textId="0B0D0825" w:rsidR="00F97489" w:rsidRPr="00E93472" w:rsidRDefault="000A1F3F" w:rsidP="00E77072">
            <w:pP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7E7D7C48" wp14:editId="0167BFE0">
                  <wp:extent cx="1849788" cy="1102483"/>
                  <wp:effectExtent l="0" t="0" r="0" b="2540"/>
                  <wp:docPr id="2079" name="Imagen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0232" cy="1102747"/>
                          </a:xfrm>
                          <a:prstGeom prst="rect">
                            <a:avLst/>
                          </a:prstGeom>
                          <a:noFill/>
                        </pic:spPr>
                      </pic:pic>
                    </a:graphicData>
                  </a:graphic>
                </wp:inline>
              </w:drawing>
            </w:r>
          </w:p>
        </w:tc>
      </w:tr>
      <w:tr w:rsidR="00F97489" w:rsidRPr="00E93472" w14:paraId="1352B545" w14:textId="77777777" w:rsidTr="00E77072">
        <w:tc>
          <w:tcPr>
            <w:tcW w:w="2518" w:type="dxa"/>
          </w:tcPr>
          <w:p w14:paraId="23AF36E2" w14:textId="69787EEE" w:rsidR="00F97489" w:rsidRPr="00E93472" w:rsidRDefault="00F97489" w:rsidP="00E77072">
            <w:pPr>
              <w:rPr>
                <w:rFonts w:ascii="Arial" w:hAnsi="Arial" w:cs="Arial"/>
                <w:color w:val="000000"/>
                <w:sz w:val="24"/>
                <w:szCs w:val="24"/>
              </w:rPr>
            </w:pPr>
            <w:r w:rsidRPr="00E93472">
              <w:rPr>
                <w:rFonts w:ascii="Arial" w:hAnsi="Arial" w:cs="Arial"/>
                <w:b/>
                <w:color w:val="000000"/>
                <w:sz w:val="24"/>
                <w:szCs w:val="24"/>
              </w:rPr>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515" w:type="dxa"/>
          </w:tcPr>
          <w:p w14:paraId="13D95305" w14:textId="77777777" w:rsidR="00F97489" w:rsidRPr="00E93472" w:rsidRDefault="00F97489" w:rsidP="00E77072">
            <w:pPr>
              <w:rPr>
                <w:rFonts w:ascii="Arial" w:hAnsi="Arial" w:cs="Arial"/>
                <w:color w:val="000000"/>
                <w:sz w:val="24"/>
                <w:szCs w:val="24"/>
              </w:rPr>
            </w:pPr>
          </w:p>
        </w:tc>
      </w:tr>
      <w:tr w:rsidR="00F97489" w:rsidRPr="00E93472" w14:paraId="1276A010" w14:textId="77777777" w:rsidTr="00E77072">
        <w:tc>
          <w:tcPr>
            <w:tcW w:w="2518" w:type="dxa"/>
          </w:tcPr>
          <w:p w14:paraId="6700D25C" w14:textId="77777777" w:rsidR="00F97489" w:rsidRPr="00E93472" w:rsidRDefault="00F97489" w:rsidP="00E77072">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2592F967" w14:textId="12366315" w:rsidR="00F97489" w:rsidRPr="00E93472" w:rsidRDefault="002C5F23" w:rsidP="00E77072">
            <w:pPr>
              <w:rPr>
                <w:rFonts w:ascii="Arial" w:hAnsi="Arial" w:cs="Arial"/>
                <w:color w:val="000000"/>
                <w:sz w:val="24"/>
                <w:szCs w:val="24"/>
              </w:rPr>
            </w:pPr>
            <w:r w:rsidRPr="00E93472">
              <w:rPr>
                <w:rFonts w:ascii="Arial" w:hAnsi="Arial" w:cs="Arial"/>
                <w:color w:val="000000"/>
                <w:sz w:val="24"/>
                <w:szCs w:val="24"/>
              </w:rPr>
              <w:t xml:space="preserve">La fracción 4/5 es una fracción propia porque se ha tomado una parte menor a la unidad. </w:t>
            </w:r>
          </w:p>
        </w:tc>
      </w:tr>
    </w:tbl>
    <w:p w14:paraId="2A550404" w14:textId="77777777" w:rsidR="00F97489" w:rsidRPr="00E93472" w:rsidRDefault="00F97489" w:rsidP="00CE22B3">
      <w:pPr>
        <w:tabs>
          <w:tab w:val="right" w:pos="8498"/>
        </w:tabs>
        <w:spacing w:after="0"/>
        <w:rPr>
          <w:rFonts w:ascii="Arial" w:hAnsi="Arial" w:cs="Arial"/>
        </w:rPr>
      </w:pPr>
    </w:p>
    <w:p w14:paraId="59073032" w14:textId="34EFB078" w:rsidR="00932A1A" w:rsidRPr="00E93472" w:rsidRDefault="00932A1A" w:rsidP="00CE22B3">
      <w:pPr>
        <w:tabs>
          <w:tab w:val="right" w:pos="8498"/>
        </w:tabs>
        <w:spacing w:after="0"/>
        <w:rPr>
          <w:rFonts w:ascii="Arial" w:hAnsi="Arial" w:cs="Arial"/>
        </w:rPr>
      </w:pPr>
      <w:r w:rsidRPr="00E93472">
        <w:rPr>
          <w:rFonts w:ascii="Arial" w:hAnsi="Arial" w:cs="Arial"/>
        </w:rPr>
        <w:t xml:space="preserve">¿Cómo podrías comprobar a simple vista si una </w:t>
      </w:r>
      <w:r w:rsidRPr="00E93472">
        <w:rPr>
          <w:rFonts w:ascii="Arial" w:hAnsi="Arial" w:cs="Arial"/>
          <w:b/>
        </w:rPr>
        <w:t>fracción</w:t>
      </w:r>
      <w:r w:rsidRPr="00E93472">
        <w:rPr>
          <w:rFonts w:ascii="Arial" w:hAnsi="Arial" w:cs="Arial"/>
        </w:rPr>
        <w:t xml:space="preserve"> es </w:t>
      </w:r>
      <w:r w:rsidRPr="00E93472">
        <w:rPr>
          <w:rFonts w:ascii="Arial" w:hAnsi="Arial" w:cs="Arial"/>
          <w:b/>
        </w:rPr>
        <w:t>propia</w:t>
      </w:r>
      <w:r w:rsidRPr="00E93472">
        <w:rPr>
          <w:rFonts w:ascii="Arial" w:hAnsi="Arial" w:cs="Arial"/>
        </w:rPr>
        <w:t>?</w:t>
      </w:r>
    </w:p>
    <w:p w14:paraId="6A51B938" w14:textId="77777777" w:rsidR="00932A1A" w:rsidRPr="00E93472" w:rsidRDefault="00932A1A" w:rsidP="00CE22B3">
      <w:pPr>
        <w:tabs>
          <w:tab w:val="right" w:pos="8498"/>
        </w:tabs>
        <w:spacing w:after="0"/>
        <w:rPr>
          <w:rFonts w:ascii="Arial" w:hAnsi="Arial" w:cs="Arial"/>
        </w:rPr>
      </w:pPr>
    </w:p>
    <w:p w14:paraId="3A9286D5" w14:textId="77777777" w:rsidR="00EF112E" w:rsidRPr="00E93472" w:rsidRDefault="00932A1A" w:rsidP="00CE22B3">
      <w:pPr>
        <w:tabs>
          <w:tab w:val="right" w:pos="8498"/>
        </w:tabs>
        <w:spacing w:after="0"/>
        <w:rPr>
          <w:rFonts w:ascii="Arial" w:hAnsi="Arial" w:cs="Arial"/>
        </w:rPr>
      </w:pPr>
      <w:r w:rsidRPr="00E93472">
        <w:rPr>
          <w:rFonts w:ascii="Arial" w:hAnsi="Arial" w:cs="Arial"/>
        </w:rPr>
        <w:t xml:space="preserve">Para saber si una fracción es propia basta con </w:t>
      </w:r>
      <w:r w:rsidRPr="00E93472">
        <w:rPr>
          <w:rFonts w:ascii="Arial" w:hAnsi="Arial" w:cs="Arial"/>
          <w:b/>
        </w:rPr>
        <w:t>comparar</w:t>
      </w:r>
      <w:r w:rsidRPr="00E93472">
        <w:rPr>
          <w:rFonts w:ascii="Arial" w:hAnsi="Arial" w:cs="Arial"/>
        </w:rPr>
        <w:t xml:space="preserve"> el </w:t>
      </w:r>
      <w:r w:rsidRPr="00E93472">
        <w:rPr>
          <w:rFonts w:ascii="Arial" w:hAnsi="Arial" w:cs="Arial"/>
          <w:b/>
        </w:rPr>
        <w:t>numerador</w:t>
      </w:r>
      <w:r w:rsidRPr="00E93472">
        <w:rPr>
          <w:rFonts w:ascii="Arial" w:hAnsi="Arial" w:cs="Arial"/>
        </w:rPr>
        <w:t xml:space="preserve"> y el </w:t>
      </w:r>
      <w:r w:rsidRPr="00E93472">
        <w:rPr>
          <w:rFonts w:ascii="Arial" w:hAnsi="Arial" w:cs="Arial"/>
          <w:b/>
        </w:rPr>
        <w:t>denominador</w:t>
      </w:r>
      <w:r w:rsidRPr="00E93472">
        <w:rPr>
          <w:rFonts w:ascii="Arial" w:hAnsi="Arial" w:cs="Arial"/>
        </w:rPr>
        <w:t xml:space="preserve">. </w:t>
      </w:r>
    </w:p>
    <w:p w14:paraId="0563D641" w14:textId="224B6F79" w:rsidR="00932A1A" w:rsidRPr="00E93472" w:rsidRDefault="00932A1A" w:rsidP="00CE22B3">
      <w:pPr>
        <w:tabs>
          <w:tab w:val="right" w:pos="8498"/>
        </w:tabs>
        <w:spacing w:after="0"/>
        <w:rPr>
          <w:rFonts w:ascii="Arial" w:hAnsi="Arial" w:cs="Arial"/>
        </w:rPr>
      </w:pPr>
      <w:r w:rsidRPr="00E93472">
        <w:rPr>
          <w:rFonts w:ascii="Arial" w:hAnsi="Arial" w:cs="Arial"/>
        </w:rPr>
        <w:t xml:space="preserve">Si el numerador es </w:t>
      </w:r>
      <w:r w:rsidRPr="00E93472">
        <w:rPr>
          <w:rFonts w:ascii="Arial" w:hAnsi="Arial" w:cs="Arial"/>
          <w:b/>
        </w:rPr>
        <w:t>menor</w:t>
      </w:r>
      <w:r w:rsidRPr="00E93472">
        <w:rPr>
          <w:rFonts w:ascii="Arial" w:hAnsi="Arial" w:cs="Arial"/>
        </w:rPr>
        <w:t xml:space="preserve"> que el denominador, entonces tenemos una </w:t>
      </w:r>
      <w:r w:rsidRPr="00E93472">
        <w:rPr>
          <w:rFonts w:ascii="Arial" w:hAnsi="Arial" w:cs="Arial"/>
          <w:b/>
        </w:rPr>
        <w:t>fracción propia</w:t>
      </w:r>
      <w:r w:rsidRPr="00E93472">
        <w:rPr>
          <w:rFonts w:ascii="Arial" w:hAnsi="Arial" w:cs="Arial"/>
        </w:rPr>
        <w:t xml:space="preserve">. </w:t>
      </w:r>
    </w:p>
    <w:p w14:paraId="5EBDB54A" w14:textId="77777777" w:rsidR="00932A1A" w:rsidRPr="00E93472" w:rsidRDefault="00932A1A" w:rsidP="00CE22B3">
      <w:pPr>
        <w:tabs>
          <w:tab w:val="right" w:pos="8498"/>
        </w:tabs>
        <w:spacing w:after="0"/>
        <w:rPr>
          <w:rFonts w:ascii="Arial" w:hAnsi="Arial" w:cs="Arial"/>
        </w:rPr>
      </w:pPr>
    </w:p>
    <w:p w14:paraId="4300437B" w14:textId="65EA918E" w:rsidR="00EF112E" w:rsidRPr="00E93472" w:rsidRDefault="00EF112E" w:rsidP="00CE22B3">
      <w:pPr>
        <w:tabs>
          <w:tab w:val="right" w:pos="8498"/>
        </w:tabs>
        <w:spacing w:after="0"/>
        <w:rPr>
          <w:rFonts w:ascii="Arial" w:hAnsi="Arial" w:cs="Arial"/>
        </w:rPr>
      </w:pPr>
      <w:r w:rsidRPr="00E93472">
        <w:rPr>
          <w:rFonts w:ascii="Arial" w:hAnsi="Arial" w:cs="Arial"/>
        </w:rPr>
        <w:t xml:space="preserve">Observa el diagrama. </w:t>
      </w:r>
    </w:p>
    <w:p w14:paraId="7C29AD4E" w14:textId="77777777" w:rsidR="00EF112E" w:rsidRPr="00E93472" w:rsidRDefault="00EF112E" w:rsidP="00CE22B3">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64"/>
        <w:gridCol w:w="6364"/>
      </w:tblGrid>
      <w:tr w:rsidR="00EF112E" w:rsidRPr="00E93472" w14:paraId="4856F57A" w14:textId="77777777" w:rsidTr="00E77072">
        <w:tc>
          <w:tcPr>
            <w:tcW w:w="9033" w:type="dxa"/>
            <w:gridSpan w:val="2"/>
            <w:shd w:val="clear" w:color="auto" w:fill="0D0D0D" w:themeFill="text1" w:themeFillTint="F2"/>
          </w:tcPr>
          <w:p w14:paraId="1C1763A8" w14:textId="77777777" w:rsidR="00EF112E" w:rsidRPr="00E93472" w:rsidRDefault="00EF112E" w:rsidP="00E7707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EF112E" w:rsidRPr="00E93472" w14:paraId="77A0523E" w14:textId="77777777" w:rsidTr="00E77072">
        <w:tc>
          <w:tcPr>
            <w:tcW w:w="2518" w:type="dxa"/>
          </w:tcPr>
          <w:p w14:paraId="4B14342B" w14:textId="77777777" w:rsidR="00EF112E" w:rsidRPr="00E93472" w:rsidRDefault="00EF112E" w:rsidP="00E77072">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61223035" w14:textId="238AB162" w:rsidR="00EF112E" w:rsidRPr="00E93472" w:rsidRDefault="003C6109" w:rsidP="00E77072">
            <w:pPr>
              <w:rPr>
                <w:rFonts w:ascii="Arial" w:hAnsi="Arial" w:cs="Arial"/>
                <w:b/>
                <w:color w:val="000000"/>
                <w:sz w:val="24"/>
                <w:szCs w:val="24"/>
              </w:rPr>
            </w:pPr>
            <w:r w:rsidRPr="00E93472">
              <w:rPr>
                <w:rFonts w:ascii="Arial" w:hAnsi="Arial" w:cs="Arial"/>
                <w:color w:val="000000"/>
                <w:sz w:val="24"/>
                <w:szCs w:val="24"/>
              </w:rPr>
              <w:t>MA_04_04_IMG09</w:t>
            </w:r>
          </w:p>
        </w:tc>
      </w:tr>
      <w:tr w:rsidR="00EF112E" w:rsidRPr="00E93472" w14:paraId="5F559433" w14:textId="77777777" w:rsidTr="00E77072">
        <w:tc>
          <w:tcPr>
            <w:tcW w:w="2518" w:type="dxa"/>
          </w:tcPr>
          <w:p w14:paraId="5C80116D" w14:textId="77777777" w:rsidR="00EF112E" w:rsidRPr="00E93472" w:rsidRDefault="00EF112E" w:rsidP="00E77072">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38297B02" w14:textId="3818067C" w:rsidR="00EF112E" w:rsidRPr="00E93472" w:rsidRDefault="00901B30" w:rsidP="00E77072">
            <w:pPr>
              <w:rPr>
                <w:rFonts w:ascii="Arial" w:hAnsi="Arial" w:cs="Arial"/>
                <w:color w:val="000000"/>
                <w:sz w:val="24"/>
                <w:szCs w:val="24"/>
              </w:rPr>
            </w:pPr>
            <w:r w:rsidRPr="00E93472">
              <w:rPr>
                <w:rFonts w:ascii="Arial" w:hAnsi="Arial" w:cs="Arial"/>
                <w:color w:val="000000"/>
                <w:sz w:val="24"/>
                <w:szCs w:val="24"/>
              </w:rPr>
              <w:t xml:space="preserve">Diagrama con el título “Fracción propia”, se representa una fracción </w:t>
            </w:r>
            <w:r w:rsidRPr="00E93472">
              <w:rPr>
                <w:rFonts w:ascii="Arial" w:hAnsi="Arial" w:cs="Arial"/>
                <w:i/>
                <w:color w:val="000000"/>
                <w:sz w:val="24"/>
                <w:szCs w:val="24"/>
              </w:rPr>
              <w:t>n/d</w:t>
            </w:r>
            <w:r w:rsidRPr="00E93472">
              <w:rPr>
                <w:rFonts w:ascii="Arial" w:hAnsi="Arial" w:cs="Arial"/>
                <w:color w:val="000000"/>
                <w:sz w:val="24"/>
                <w:szCs w:val="24"/>
              </w:rPr>
              <w:t xml:space="preserve"> y al frente </w:t>
            </w:r>
            <w:r w:rsidRPr="00E93472">
              <w:rPr>
                <w:rFonts w:ascii="Arial" w:hAnsi="Arial" w:cs="Arial"/>
                <w:i/>
                <w:color w:val="000000"/>
                <w:sz w:val="24"/>
                <w:szCs w:val="24"/>
              </w:rPr>
              <w:t>n</w:t>
            </w:r>
            <w:r w:rsidRPr="00E93472">
              <w:rPr>
                <w:rFonts w:ascii="Arial" w:hAnsi="Arial" w:cs="Arial"/>
                <w:color w:val="000000"/>
                <w:sz w:val="24"/>
                <w:szCs w:val="24"/>
              </w:rPr>
              <w:t>&lt;</w:t>
            </w:r>
            <w:r w:rsidRPr="00E93472">
              <w:rPr>
                <w:rFonts w:ascii="Arial" w:hAnsi="Arial" w:cs="Arial"/>
                <w:i/>
                <w:color w:val="000000"/>
                <w:sz w:val="24"/>
                <w:szCs w:val="24"/>
              </w:rPr>
              <w:t>d</w:t>
            </w:r>
            <w:r w:rsidR="008E27B1" w:rsidRPr="00E93472">
              <w:rPr>
                <w:rFonts w:ascii="Arial" w:hAnsi="Arial" w:cs="Arial"/>
                <w:color w:val="000000"/>
                <w:sz w:val="24"/>
                <w:szCs w:val="24"/>
              </w:rPr>
              <w:t xml:space="preserve">. La idea es que la imagen del diagrama sea llamativa para los estudiantes, se puede tener juego de colores con las letras. </w:t>
            </w:r>
          </w:p>
          <w:p w14:paraId="5444F75C" w14:textId="143CC092" w:rsidR="007163FE" w:rsidRPr="00E93472" w:rsidRDefault="0043066D" w:rsidP="00E77072">
            <w:pPr>
              <w:rPr>
                <w:rFonts w:ascii="Arial" w:hAnsi="Arial" w:cs="Arial"/>
                <w:color w:val="000000"/>
                <w:sz w:val="24"/>
                <w:szCs w:val="24"/>
              </w:rPr>
            </w:pPr>
            <w:r w:rsidRPr="00E93472">
              <w:rPr>
                <w:rFonts w:ascii="Arial" w:hAnsi="Arial" w:cs="Arial"/>
                <w:noProof/>
                <w:color w:val="000000"/>
                <w:lang w:val="es-CO" w:eastAsia="es-CO"/>
              </w:rPr>
              <w:lastRenderedPageBreak/>
              <w:drawing>
                <wp:inline distT="0" distB="0" distL="0" distR="0" wp14:anchorId="79B468AB" wp14:editId="09AECF75">
                  <wp:extent cx="2509283" cy="1349562"/>
                  <wp:effectExtent l="0" t="0" r="0" b="317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0155" cy="1350031"/>
                          </a:xfrm>
                          <a:prstGeom prst="rect">
                            <a:avLst/>
                          </a:prstGeom>
                          <a:noFill/>
                          <a:ln>
                            <a:noFill/>
                          </a:ln>
                          <a:effectLst/>
                          <a:extLst/>
                        </pic:spPr>
                      </pic:pic>
                    </a:graphicData>
                  </a:graphic>
                </wp:inline>
              </w:drawing>
            </w:r>
          </w:p>
          <w:p w14:paraId="2A60D199" w14:textId="324B85F0" w:rsidR="00EF112E" w:rsidRPr="00E93472" w:rsidRDefault="00EF112E" w:rsidP="00E77072">
            <w:pPr>
              <w:rPr>
                <w:rFonts w:ascii="Arial" w:hAnsi="Arial" w:cs="Arial"/>
                <w:color w:val="000000"/>
                <w:sz w:val="24"/>
                <w:szCs w:val="24"/>
              </w:rPr>
            </w:pPr>
          </w:p>
        </w:tc>
      </w:tr>
      <w:tr w:rsidR="00EF112E" w:rsidRPr="00E93472" w14:paraId="62A36A98" w14:textId="77777777" w:rsidTr="00E77072">
        <w:tc>
          <w:tcPr>
            <w:tcW w:w="2518" w:type="dxa"/>
          </w:tcPr>
          <w:p w14:paraId="71235C83" w14:textId="77777777" w:rsidR="00EF112E" w:rsidRPr="00E93472" w:rsidRDefault="00EF112E" w:rsidP="00E77072">
            <w:pPr>
              <w:rPr>
                <w:rFonts w:ascii="Arial" w:hAnsi="Arial" w:cs="Arial"/>
                <w:color w:val="000000"/>
                <w:sz w:val="24"/>
                <w:szCs w:val="24"/>
              </w:rPr>
            </w:pPr>
            <w:r w:rsidRPr="00E93472">
              <w:rPr>
                <w:rFonts w:ascii="Arial" w:hAnsi="Arial" w:cs="Arial"/>
                <w:b/>
                <w:color w:val="000000"/>
                <w:sz w:val="24"/>
                <w:szCs w:val="24"/>
              </w:rPr>
              <w:lastRenderedPageBreak/>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515" w:type="dxa"/>
          </w:tcPr>
          <w:p w14:paraId="74A114AF" w14:textId="77777777" w:rsidR="00EF112E" w:rsidRPr="00E93472" w:rsidRDefault="00EF112E" w:rsidP="00E77072">
            <w:pPr>
              <w:rPr>
                <w:rFonts w:ascii="Arial" w:hAnsi="Arial" w:cs="Arial"/>
                <w:color w:val="000000"/>
                <w:sz w:val="24"/>
                <w:szCs w:val="24"/>
              </w:rPr>
            </w:pPr>
          </w:p>
        </w:tc>
      </w:tr>
      <w:tr w:rsidR="00EF112E" w:rsidRPr="00E93472" w14:paraId="1E9D5E79" w14:textId="77777777" w:rsidTr="00E77072">
        <w:tc>
          <w:tcPr>
            <w:tcW w:w="2518" w:type="dxa"/>
          </w:tcPr>
          <w:p w14:paraId="323D2E26" w14:textId="77777777" w:rsidR="00EF112E" w:rsidRPr="00E93472" w:rsidRDefault="00EF112E" w:rsidP="00E77072">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702034FA" w14:textId="2E984A56" w:rsidR="00EF112E" w:rsidRPr="00E93472" w:rsidRDefault="0024468C" w:rsidP="00E77072">
            <w:pPr>
              <w:rPr>
                <w:rFonts w:ascii="Arial" w:hAnsi="Arial" w:cs="Arial"/>
                <w:color w:val="000000"/>
                <w:sz w:val="24"/>
                <w:szCs w:val="24"/>
              </w:rPr>
            </w:pPr>
            <w:r w:rsidRPr="00E93472">
              <w:rPr>
                <w:rFonts w:ascii="Arial" w:hAnsi="Arial" w:cs="Arial"/>
                <w:color w:val="000000"/>
                <w:sz w:val="24"/>
                <w:szCs w:val="24"/>
              </w:rPr>
              <w:t xml:space="preserve">En una </w:t>
            </w:r>
            <w:r w:rsidRPr="00E93472">
              <w:rPr>
                <w:rFonts w:ascii="Arial" w:hAnsi="Arial" w:cs="Arial"/>
                <w:b/>
                <w:color w:val="000000"/>
                <w:sz w:val="24"/>
                <w:szCs w:val="24"/>
              </w:rPr>
              <w:t>fracción propia</w:t>
            </w:r>
            <w:r w:rsidRPr="00E93472">
              <w:rPr>
                <w:rFonts w:ascii="Arial" w:hAnsi="Arial" w:cs="Arial"/>
                <w:color w:val="000000"/>
                <w:sz w:val="24"/>
                <w:szCs w:val="24"/>
              </w:rPr>
              <w:t xml:space="preserve">, el </w:t>
            </w:r>
            <w:r w:rsidRPr="00E93472">
              <w:rPr>
                <w:rFonts w:ascii="Arial" w:hAnsi="Arial" w:cs="Arial"/>
                <w:b/>
                <w:color w:val="000000"/>
                <w:sz w:val="24"/>
                <w:szCs w:val="24"/>
              </w:rPr>
              <w:t>numerador es menor que el denominador</w:t>
            </w:r>
            <w:r w:rsidRPr="00E93472">
              <w:rPr>
                <w:rFonts w:ascii="Arial" w:hAnsi="Arial" w:cs="Arial"/>
                <w:color w:val="000000"/>
                <w:sz w:val="24"/>
                <w:szCs w:val="24"/>
              </w:rPr>
              <w:t xml:space="preserve">. </w:t>
            </w:r>
          </w:p>
        </w:tc>
      </w:tr>
    </w:tbl>
    <w:p w14:paraId="72DED6F7" w14:textId="77777777" w:rsidR="00EF112E" w:rsidRPr="00E93472" w:rsidRDefault="00EF112E" w:rsidP="00CE22B3">
      <w:pPr>
        <w:tabs>
          <w:tab w:val="right" w:pos="8498"/>
        </w:tabs>
        <w:spacing w:after="0"/>
        <w:rPr>
          <w:rFonts w:ascii="Arial" w:hAnsi="Arial" w:cs="Arial"/>
        </w:rPr>
      </w:pPr>
    </w:p>
    <w:p w14:paraId="2772EE1E" w14:textId="3A0FD950" w:rsidR="004F7B3E" w:rsidRPr="00E93472" w:rsidRDefault="004F7B3E" w:rsidP="004F7B3E">
      <w:pPr>
        <w:spacing w:after="0"/>
        <w:rPr>
          <w:rFonts w:ascii="Arial" w:hAnsi="Arial" w:cs="Arial"/>
          <w:b/>
        </w:rPr>
      </w:pPr>
      <w:r w:rsidRPr="00E93472">
        <w:rPr>
          <w:rFonts w:ascii="Arial" w:hAnsi="Arial" w:cs="Arial"/>
          <w:highlight w:val="yellow"/>
        </w:rPr>
        <w:t>[SECCIÓN 3]</w:t>
      </w:r>
      <w:r w:rsidRPr="00E93472">
        <w:rPr>
          <w:rFonts w:ascii="Arial" w:hAnsi="Arial" w:cs="Arial"/>
        </w:rPr>
        <w:t xml:space="preserve"> </w:t>
      </w:r>
      <w:r w:rsidRPr="00E93472">
        <w:rPr>
          <w:rFonts w:ascii="Arial" w:hAnsi="Arial" w:cs="Arial"/>
          <w:b/>
        </w:rPr>
        <w:t xml:space="preserve">1.5.2 Fracciones impropias </w:t>
      </w:r>
    </w:p>
    <w:p w14:paraId="697C2888" w14:textId="77777777" w:rsidR="00F97489" w:rsidRPr="00E93472" w:rsidRDefault="00F97489" w:rsidP="00CE22B3">
      <w:pPr>
        <w:tabs>
          <w:tab w:val="right" w:pos="8498"/>
        </w:tabs>
        <w:spacing w:after="0"/>
        <w:rPr>
          <w:rFonts w:ascii="Arial" w:hAnsi="Arial" w:cs="Arial"/>
        </w:rPr>
      </w:pPr>
    </w:p>
    <w:p w14:paraId="58823D1B" w14:textId="0A7019F6" w:rsidR="00433B79" w:rsidRPr="00E93472" w:rsidRDefault="00433B79" w:rsidP="00CE22B3">
      <w:pPr>
        <w:tabs>
          <w:tab w:val="right" w:pos="8498"/>
        </w:tabs>
        <w:spacing w:after="0"/>
        <w:rPr>
          <w:rFonts w:ascii="Arial" w:hAnsi="Arial" w:cs="Arial"/>
        </w:rPr>
      </w:pPr>
      <w:r w:rsidRPr="00E93472">
        <w:rPr>
          <w:rFonts w:ascii="Arial" w:hAnsi="Arial" w:cs="Arial"/>
        </w:rPr>
        <w:t xml:space="preserve">Cuando una fracción representa una parte </w:t>
      </w:r>
      <w:r w:rsidRPr="00E93472">
        <w:rPr>
          <w:rFonts w:ascii="Arial" w:hAnsi="Arial" w:cs="Arial"/>
          <w:b/>
        </w:rPr>
        <w:t>mayor que la unidad</w:t>
      </w:r>
      <w:r w:rsidRPr="00E93472">
        <w:rPr>
          <w:rFonts w:ascii="Arial" w:hAnsi="Arial" w:cs="Arial"/>
        </w:rPr>
        <w:t xml:space="preserve">, decimos que es una </w:t>
      </w:r>
      <w:r w:rsidRPr="00E93472">
        <w:rPr>
          <w:rFonts w:ascii="Arial" w:hAnsi="Arial" w:cs="Arial"/>
          <w:b/>
        </w:rPr>
        <w:t>fracción impropia</w:t>
      </w:r>
      <w:r w:rsidRPr="00E93472">
        <w:rPr>
          <w:rFonts w:ascii="Arial" w:hAnsi="Arial" w:cs="Arial"/>
        </w:rPr>
        <w:t xml:space="preserve">. </w:t>
      </w:r>
    </w:p>
    <w:p w14:paraId="5B2BC81D" w14:textId="77777777" w:rsidR="00F97489" w:rsidRPr="00E93472" w:rsidRDefault="00F97489" w:rsidP="00CE22B3">
      <w:pPr>
        <w:tabs>
          <w:tab w:val="right" w:pos="8498"/>
        </w:tabs>
        <w:spacing w:after="0"/>
        <w:rPr>
          <w:rFonts w:ascii="Arial" w:hAnsi="Arial" w:cs="Arial"/>
        </w:rPr>
      </w:pPr>
    </w:p>
    <w:p w14:paraId="39A8F127" w14:textId="723A69D1" w:rsidR="00F97489" w:rsidRPr="00E93472" w:rsidRDefault="00564EC5" w:rsidP="00CE22B3">
      <w:pPr>
        <w:tabs>
          <w:tab w:val="right" w:pos="8498"/>
        </w:tabs>
        <w:spacing w:after="0"/>
        <w:rPr>
          <w:rFonts w:ascii="Arial" w:hAnsi="Arial" w:cs="Arial"/>
        </w:rPr>
      </w:pPr>
      <w:r w:rsidRPr="00E93472">
        <w:rPr>
          <w:rFonts w:ascii="Arial" w:hAnsi="Arial" w:cs="Arial"/>
        </w:rPr>
        <w:t xml:space="preserve">Para </w:t>
      </w:r>
      <w:r w:rsidRPr="00E93472">
        <w:rPr>
          <w:rFonts w:ascii="Arial" w:hAnsi="Arial" w:cs="Arial"/>
          <w:b/>
        </w:rPr>
        <w:t>representar gráficamente</w:t>
      </w:r>
      <w:r w:rsidRPr="00E93472">
        <w:rPr>
          <w:rFonts w:ascii="Arial" w:hAnsi="Arial" w:cs="Arial"/>
        </w:rPr>
        <w:t xml:space="preserve"> </w:t>
      </w:r>
      <w:r w:rsidR="00E77072" w:rsidRPr="00E93472">
        <w:rPr>
          <w:rFonts w:ascii="Arial" w:hAnsi="Arial" w:cs="Arial"/>
        </w:rPr>
        <w:t xml:space="preserve">una fracción impropia se necesita más de una unidad dividida en </w:t>
      </w:r>
      <w:r w:rsidR="00E77072" w:rsidRPr="00E93472">
        <w:rPr>
          <w:rFonts w:ascii="Arial" w:hAnsi="Arial" w:cs="Arial"/>
          <w:b/>
        </w:rPr>
        <w:t>partes iguales</w:t>
      </w:r>
      <w:r w:rsidR="00E77072" w:rsidRPr="00E93472">
        <w:rPr>
          <w:rFonts w:ascii="Arial" w:hAnsi="Arial" w:cs="Arial"/>
        </w:rPr>
        <w:t xml:space="preserve"> según indique el </w:t>
      </w:r>
      <w:r w:rsidR="00E77072" w:rsidRPr="00E93472">
        <w:rPr>
          <w:rFonts w:ascii="Arial" w:hAnsi="Arial" w:cs="Arial"/>
          <w:b/>
        </w:rPr>
        <w:t>denominador</w:t>
      </w:r>
      <w:r w:rsidR="00E77072" w:rsidRPr="00E93472">
        <w:rPr>
          <w:rFonts w:ascii="Arial" w:hAnsi="Arial" w:cs="Arial"/>
        </w:rPr>
        <w:t xml:space="preserve">. </w:t>
      </w:r>
    </w:p>
    <w:p w14:paraId="45FA704F" w14:textId="77777777" w:rsidR="00E77072" w:rsidRPr="00E93472" w:rsidRDefault="00E77072" w:rsidP="00CE22B3">
      <w:pPr>
        <w:tabs>
          <w:tab w:val="right" w:pos="8498"/>
        </w:tabs>
        <w:spacing w:after="0"/>
        <w:rPr>
          <w:rFonts w:ascii="Arial" w:hAnsi="Arial" w:cs="Arial"/>
        </w:rPr>
      </w:pPr>
    </w:p>
    <w:p w14:paraId="174EAB05" w14:textId="77777777" w:rsidR="009E22EA" w:rsidRPr="00E93472" w:rsidRDefault="00E77072" w:rsidP="00CE22B3">
      <w:pPr>
        <w:tabs>
          <w:tab w:val="right" w:pos="8498"/>
        </w:tabs>
        <w:spacing w:after="0"/>
        <w:rPr>
          <w:rFonts w:ascii="Arial" w:hAnsi="Arial" w:cs="Arial"/>
        </w:rPr>
      </w:pPr>
      <w:r w:rsidRPr="00E93472">
        <w:rPr>
          <w:rFonts w:ascii="Arial" w:hAnsi="Arial" w:cs="Arial"/>
        </w:rPr>
        <w:t xml:space="preserve">Por ejemplo, si tomamos </w:t>
      </w:r>
      <m:oMath>
        <m:f>
          <m:fPr>
            <m:ctrlPr>
              <w:rPr>
                <w:rFonts w:ascii="Cambria Math" w:hAnsi="Cambria Math" w:cs="Arial"/>
                <w:i/>
              </w:rPr>
            </m:ctrlPr>
          </m:fPr>
          <m:num>
            <m:r>
              <w:rPr>
                <w:rFonts w:ascii="Cambria Math" w:hAnsi="Cambria Math" w:cs="Arial"/>
              </w:rPr>
              <m:t>12</m:t>
            </m:r>
          </m:num>
          <m:den>
            <m:r>
              <w:rPr>
                <w:rFonts w:ascii="Cambria Math" w:hAnsi="Cambria Math" w:cs="Arial"/>
              </w:rPr>
              <m:t>8</m:t>
            </m:r>
          </m:den>
        </m:f>
      </m:oMath>
      <w:r w:rsidR="00343930" w:rsidRPr="00E93472">
        <w:rPr>
          <w:rFonts w:ascii="Arial" w:hAnsi="Arial" w:cs="Arial"/>
        </w:rPr>
        <w:t xml:space="preserve"> de una chocolatina, quiere decir que dividimos la chocolatina en </w:t>
      </w:r>
      <w:r w:rsidR="00343930" w:rsidRPr="00E93472">
        <w:rPr>
          <w:rFonts w:ascii="Arial" w:hAnsi="Arial" w:cs="Arial"/>
          <w:b/>
        </w:rPr>
        <w:t>8 partes iguales</w:t>
      </w:r>
      <w:r w:rsidR="00343930" w:rsidRPr="00E93472">
        <w:rPr>
          <w:rFonts w:ascii="Arial" w:hAnsi="Arial" w:cs="Arial"/>
        </w:rPr>
        <w:t xml:space="preserve"> y tomamos </w:t>
      </w:r>
      <w:r w:rsidR="00343930" w:rsidRPr="00E93472">
        <w:rPr>
          <w:rFonts w:ascii="Arial" w:hAnsi="Arial" w:cs="Arial"/>
          <w:b/>
        </w:rPr>
        <w:t>12 de esas partes</w:t>
      </w:r>
      <w:r w:rsidR="00343930" w:rsidRPr="00E93472">
        <w:rPr>
          <w:rFonts w:ascii="Arial" w:hAnsi="Arial" w:cs="Arial"/>
        </w:rPr>
        <w:t xml:space="preserve">. </w:t>
      </w:r>
    </w:p>
    <w:p w14:paraId="67D5ED76" w14:textId="77777777" w:rsidR="009E22EA" w:rsidRPr="00E93472" w:rsidRDefault="009E22EA" w:rsidP="00CE22B3">
      <w:pPr>
        <w:tabs>
          <w:tab w:val="right" w:pos="8498"/>
        </w:tabs>
        <w:spacing w:after="0"/>
        <w:rPr>
          <w:rFonts w:ascii="Arial" w:hAnsi="Arial" w:cs="Arial"/>
        </w:rPr>
      </w:pPr>
    </w:p>
    <w:p w14:paraId="33B36A6E" w14:textId="32025C86" w:rsidR="00E77072" w:rsidRPr="00E93472" w:rsidRDefault="00343930" w:rsidP="00CE22B3">
      <w:pPr>
        <w:tabs>
          <w:tab w:val="right" w:pos="8498"/>
        </w:tabs>
        <w:spacing w:after="0"/>
        <w:rPr>
          <w:rFonts w:ascii="Arial" w:hAnsi="Arial" w:cs="Arial"/>
        </w:rPr>
      </w:pPr>
      <w:r w:rsidRPr="00E93472">
        <w:rPr>
          <w:rFonts w:ascii="Arial" w:hAnsi="Arial" w:cs="Arial"/>
        </w:rPr>
        <w:t xml:space="preserve">Como no es posible tomar de una sola chocolatina 12 partes, </w:t>
      </w:r>
      <w:r w:rsidR="009E22EA" w:rsidRPr="00E93472">
        <w:rPr>
          <w:rFonts w:ascii="Arial" w:hAnsi="Arial" w:cs="Arial"/>
        </w:rPr>
        <w:t>entonces necesitamos otra chocolatina igual, dividida también en 8 partes iguales</w:t>
      </w:r>
      <w:r w:rsidR="00F13FDC" w:rsidRPr="00E93472">
        <w:rPr>
          <w:rFonts w:ascii="Arial" w:hAnsi="Arial" w:cs="Arial"/>
        </w:rPr>
        <w:t xml:space="preserve">. </w:t>
      </w:r>
    </w:p>
    <w:p w14:paraId="1FA4543A" w14:textId="77777777" w:rsidR="00F13FDC" w:rsidRPr="00E93472" w:rsidRDefault="00F13FDC" w:rsidP="00CE22B3">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76"/>
        <w:gridCol w:w="6352"/>
      </w:tblGrid>
      <w:tr w:rsidR="00F12CBC" w:rsidRPr="00E93472" w14:paraId="772C73F8" w14:textId="77777777" w:rsidTr="000C79BB">
        <w:tc>
          <w:tcPr>
            <w:tcW w:w="9033" w:type="dxa"/>
            <w:gridSpan w:val="2"/>
            <w:shd w:val="clear" w:color="auto" w:fill="0D0D0D" w:themeFill="text1" w:themeFillTint="F2"/>
          </w:tcPr>
          <w:p w14:paraId="3D90CD9A" w14:textId="77777777" w:rsidR="00F12CBC" w:rsidRPr="00E93472" w:rsidRDefault="00F12CBC" w:rsidP="000C79BB">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F12CBC" w:rsidRPr="00E93472" w14:paraId="427A694A" w14:textId="77777777" w:rsidTr="000C79BB">
        <w:tc>
          <w:tcPr>
            <w:tcW w:w="2518" w:type="dxa"/>
          </w:tcPr>
          <w:p w14:paraId="7F69E7ED" w14:textId="77777777" w:rsidR="00F12CBC" w:rsidRPr="00E93472" w:rsidRDefault="00F12CBC" w:rsidP="000C79BB">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1CF37273" w14:textId="72DACA41" w:rsidR="00F12CBC" w:rsidRPr="00E93472" w:rsidRDefault="003C6109" w:rsidP="000C79BB">
            <w:pPr>
              <w:rPr>
                <w:rFonts w:ascii="Arial" w:hAnsi="Arial" w:cs="Arial"/>
                <w:b/>
                <w:color w:val="000000"/>
                <w:sz w:val="24"/>
                <w:szCs w:val="24"/>
              </w:rPr>
            </w:pPr>
            <w:r w:rsidRPr="00E93472">
              <w:rPr>
                <w:rFonts w:ascii="Arial" w:hAnsi="Arial" w:cs="Arial"/>
                <w:color w:val="000000"/>
                <w:sz w:val="24"/>
                <w:szCs w:val="24"/>
              </w:rPr>
              <w:t>MA_04_04_IMG10</w:t>
            </w:r>
          </w:p>
        </w:tc>
      </w:tr>
      <w:tr w:rsidR="00F12CBC" w:rsidRPr="00E93472" w14:paraId="611CAA0C" w14:textId="77777777" w:rsidTr="000C79BB">
        <w:tc>
          <w:tcPr>
            <w:tcW w:w="2518" w:type="dxa"/>
          </w:tcPr>
          <w:p w14:paraId="6D26089B" w14:textId="77777777" w:rsidR="00F12CBC" w:rsidRPr="00E93472" w:rsidRDefault="00F12CBC" w:rsidP="000C79BB">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548D47A6" w14:textId="645D1741" w:rsidR="00F12CBC" w:rsidRPr="00E93472" w:rsidRDefault="00ED0311" w:rsidP="00F12CBC">
            <w:pPr>
              <w:rPr>
                <w:rFonts w:ascii="Arial" w:hAnsi="Arial" w:cs="Arial"/>
                <w:color w:val="000000"/>
                <w:sz w:val="24"/>
                <w:szCs w:val="24"/>
              </w:rPr>
            </w:pPr>
            <w:r w:rsidRPr="00E93472">
              <w:rPr>
                <w:rFonts w:ascii="Arial" w:hAnsi="Arial" w:cs="Arial"/>
                <w:color w:val="000000"/>
                <w:sz w:val="24"/>
                <w:szCs w:val="24"/>
              </w:rPr>
              <w:t>Dos chocolatinas iguales, divididas cada una en 8 partes iguales</w:t>
            </w:r>
            <w:r w:rsidR="00AB2D34" w:rsidRPr="00E93472">
              <w:rPr>
                <w:rFonts w:ascii="Arial" w:hAnsi="Arial" w:cs="Arial"/>
                <w:color w:val="000000"/>
                <w:sz w:val="24"/>
                <w:szCs w:val="24"/>
              </w:rPr>
              <w:t xml:space="preserve">, de las cuales se toman 12 partes, de alguna manera se resaltan las que se han tomado. </w:t>
            </w:r>
          </w:p>
          <w:p w14:paraId="4B0298C6" w14:textId="77777777" w:rsidR="00ED0311" w:rsidRPr="00E93472" w:rsidRDefault="00ED0311" w:rsidP="00F12CBC">
            <w:pPr>
              <w:rPr>
                <w:rFonts w:ascii="Arial" w:hAnsi="Arial" w:cs="Arial"/>
                <w:color w:val="000000"/>
                <w:sz w:val="24"/>
                <w:szCs w:val="24"/>
              </w:rPr>
            </w:pPr>
          </w:p>
          <w:p w14:paraId="0B373C9B" w14:textId="2E2839A0" w:rsidR="00ED0311" w:rsidRPr="00E93472" w:rsidRDefault="00ED0311" w:rsidP="00F12CBC">
            <w:pPr>
              <w:rPr>
                <w:rFonts w:ascii="Arial" w:hAnsi="Arial" w:cs="Arial"/>
                <w:color w:val="000000"/>
                <w:sz w:val="24"/>
                <w:szCs w:val="24"/>
              </w:rPr>
            </w:pPr>
            <w:r w:rsidRPr="00E93472">
              <w:rPr>
                <w:rFonts w:ascii="Arial" w:hAnsi="Arial" w:cs="Arial"/>
                <w:noProof/>
                <w:color w:val="000000"/>
                <w:lang w:val="es-CO" w:eastAsia="es-CO"/>
              </w:rPr>
              <w:lastRenderedPageBreak/>
              <w:drawing>
                <wp:inline distT="0" distB="0" distL="0" distR="0" wp14:anchorId="58377ABA" wp14:editId="565F20E2">
                  <wp:extent cx="1950327" cy="2286000"/>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51766" cy="2287687"/>
                          </a:xfrm>
                          <a:prstGeom prst="rect">
                            <a:avLst/>
                          </a:prstGeom>
                          <a:noFill/>
                          <a:ln>
                            <a:noFill/>
                          </a:ln>
                          <a:effectLst/>
                          <a:extLst/>
                        </pic:spPr>
                      </pic:pic>
                    </a:graphicData>
                  </a:graphic>
                </wp:inline>
              </w:drawing>
            </w:r>
          </w:p>
        </w:tc>
      </w:tr>
      <w:tr w:rsidR="00F12CBC" w:rsidRPr="00E93472" w14:paraId="04F319F3" w14:textId="77777777" w:rsidTr="000C79BB">
        <w:tc>
          <w:tcPr>
            <w:tcW w:w="2518" w:type="dxa"/>
          </w:tcPr>
          <w:p w14:paraId="23B480DA" w14:textId="77777777" w:rsidR="00F12CBC" w:rsidRPr="00E93472" w:rsidRDefault="00F12CBC" w:rsidP="000C79BB">
            <w:pPr>
              <w:rPr>
                <w:rFonts w:ascii="Arial" w:hAnsi="Arial" w:cs="Arial"/>
                <w:color w:val="000000"/>
                <w:sz w:val="24"/>
                <w:szCs w:val="24"/>
              </w:rPr>
            </w:pPr>
            <w:r w:rsidRPr="00E93472">
              <w:rPr>
                <w:rFonts w:ascii="Arial" w:hAnsi="Arial" w:cs="Arial"/>
                <w:b/>
                <w:color w:val="000000"/>
                <w:sz w:val="24"/>
                <w:szCs w:val="24"/>
              </w:rPr>
              <w:lastRenderedPageBreak/>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515" w:type="dxa"/>
          </w:tcPr>
          <w:p w14:paraId="5EBFF3A6" w14:textId="77777777" w:rsidR="00F12CBC" w:rsidRPr="00E93472" w:rsidRDefault="00F12CBC" w:rsidP="000C79BB">
            <w:pPr>
              <w:rPr>
                <w:rFonts w:ascii="Arial" w:hAnsi="Arial" w:cs="Arial"/>
                <w:color w:val="000000"/>
                <w:sz w:val="24"/>
                <w:szCs w:val="24"/>
              </w:rPr>
            </w:pPr>
          </w:p>
        </w:tc>
      </w:tr>
      <w:tr w:rsidR="00F12CBC" w:rsidRPr="00E93472" w14:paraId="38FBDC70" w14:textId="77777777" w:rsidTr="000C79BB">
        <w:tc>
          <w:tcPr>
            <w:tcW w:w="2518" w:type="dxa"/>
          </w:tcPr>
          <w:p w14:paraId="7D372F4E" w14:textId="77777777" w:rsidR="00F12CBC" w:rsidRPr="00E93472" w:rsidRDefault="00F12CBC" w:rsidP="000C79BB">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491EADBC" w14:textId="3F6928D2" w:rsidR="00F12CBC" w:rsidRPr="00E93472" w:rsidRDefault="00D4523E" w:rsidP="00F40194">
            <w:pPr>
              <w:rPr>
                <w:rFonts w:ascii="Arial" w:hAnsi="Arial" w:cs="Arial"/>
                <w:color w:val="000000"/>
                <w:sz w:val="24"/>
                <w:szCs w:val="24"/>
              </w:rPr>
            </w:pPr>
            <w:r w:rsidRPr="00E93472">
              <w:rPr>
                <w:rFonts w:ascii="Arial" w:hAnsi="Arial" w:cs="Arial"/>
                <w:color w:val="000000"/>
                <w:sz w:val="24"/>
                <w:szCs w:val="24"/>
                <w:lang w:val="es-CO"/>
              </w:rPr>
              <w:t xml:space="preserve">Para representar una </w:t>
            </w:r>
            <w:r w:rsidRPr="00E93472">
              <w:rPr>
                <w:rFonts w:ascii="Arial" w:hAnsi="Arial" w:cs="Arial"/>
                <w:b/>
                <w:color w:val="000000"/>
                <w:sz w:val="24"/>
                <w:szCs w:val="24"/>
                <w:lang w:val="es-CO"/>
              </w:rPr>
              <w:t>fracción impropia</w:t>
            </w:r>
            <w:r w:rsidRPr="00E93472">
              <w:rPr>
                <w:rFonts w:ascii="Arial" w:hAnsi="Arial" w:cs="Arial"/>
                <w:color w:val="000000"/>
                <w:sz w:val="24"/>
                <w:szCs w:val="24"/>
                <w:lang w:val="es-CO"/>
              </w:rPr>
              <w:t xml:space="preserve">, necesitamos </w:t>
            </w:r>
            <w:r w:rsidR="00693C1D" w:rsidRPr="00E93472">
              <w:rPr>
                <w:rFonts w:ascii="Arial" w:hAnsi="Arial" w:cs="Arial"/>
                <w:color w:val="000000"/>
                <w:sz w:val="24"/>
                <w:szCs w:val="24"/>
                <w:lang w:val="es-CO"/>
              </w:rPr>
              <w:t>más de una unidad completa</w:t>
            </w:r>
            <w:r w:rsidR="00F40194" w:rsidRPr="00E93472">
              <w:rPr>
                <w:rFonts w:ascii="Arial" w:hAnsi="Arial" w:cs="Arial"/>
                <w:color w:val="000000"/>
                <w:sz w:val="24"/>
                <w:szCs w:val="24"/>
                <w:lang w:val="es-CO"/>
              </w:rPr>
              <w:t xml:space="preserve">, </w:t>
            </w:r>
            <w:r w:rsidR="001170E3" w:rsidRPr="00E93472">
              <w:rPr>
                <w:rFonts w:ascii="Arial" w:hAnsi="Arial" w:cs="Arial"/>
                <w:color w:val="000000"/>
                <w:sz w:val="24"/>
                <w:szCs w:val="24"/>
                <w:lang w:val="es-CO"/>
              </w:rPr>
              <w:t>divididas siempre en el número de partes que indica el denominador</w:t>
            </w:r>
            <w:r w:rsidR="00693C1D" w:rsidRPr="00E93472">
              <w:rPr>
                <w:rFonts w:ascii="Arial" w:hAnsi="Arial" w:cs="Arial"/>
                <w:color w:val="000000"/>
                <w:sz w:val="24"/>
                <w:szCs w:val="24"/>
                <w:lang w:val="es-CO"/>
              </w:rPr>
              <w:t xml:space="preserve">. </w:t>
            </w:r>
          </w:p>
        </w:tc>
      </w:tr>
    </w:tbl>
    <w:p w14:paraId="7E3FFCD9" w14:textId="77777777" w:rsidR="00F13FDC" w:rsidRPr="00E93472" w:rsidRDefault="00F13FDC" w:rsidP="00CE22B3">
      <w:pPr>
        <w:tabs>
          <w:tab w:val="right" w:pos="8498"/>
        </w:tabs>
        <w:spacing w:after="0"/>
        <w:rPr>
          <w:rFonts w:ascii="Arial" w:hAnsi="Arial" w:cs="Arial"/>
        </w:rPr>
      </w:pPr>
    </w:p>
    <w:p w14:paraId="21383F3C" w14:textId="40EA8DCB" w:rsidR="00F97489" w:rsidRPr="00E93472" w:rsidRDefault="009C6985" w:rsidP="00CE22B3">
      <w:pPr>
        <w:tabs>
          <w:tab w:val="right" w:pos="8498"/>
        </w:tabs>
        <w:spacing w:after="0"/>
        <w:rPr>
          <w:rFonts w:ascii="Arial" w:hAnsi="Arial" w:cs="Arial"/>
        </w:rPr>
      </w:pPr>
      <w:r w:rsidRPr="00E93472">
        <w:rPr>
          <w:rFonts w:ascii="Arial" w:hAnsi="Arial" w:cs="Arial"/>
        </w:rPr>
        <w:t xml:space="preserve">Observa algunos ejemplos de </w:t>
      </w:r>
      <w:r w:rsidRPr="00E93472">
        <w:rPr>
          <w:rFonts w:ascii="Arial" w:hAnsi="Arial" w:cs="Arial"/>
          <w:b/>
        </w:rPr>
        <w:t>fracciones impropias</w:t>
      </w:r>
      <w:r w:rsidRPr="00E93472">
        <w:rPr>
          <w:rFonts w:ascii="Arial" w:hAnsi="Arial" w:cs="Arial"/>
        </w:rPr>
        <w:t>, ¿qué encuentras en común</w:t>
      </w:r>
      <w:r w:rsidR="00715345" w:rsidRPr="00E93472">
        <w:rPr>
          <w:rFonts w:ascii="Arial" w:hAnsi="Arial" w:cs="Arial"/>
        </w:rPr>
        <w:t xml:space="preserve"> entre sus numeradores y denominadores</w:t>
      </w:r>
      <w:r w:rsidRPr="00E93472">
        <w:rPr>
          <w:rFonts w:ascii="Arial" w:hAnsi="Arial" w:cs="Arial"/>
        </w:rPr>
        <w:t>?</w:t>
      </w:r>
    </w:p>
    <w:p w14:paraId="44CC1C49" w14:textId="77777777" w:rsidR="009C6985" w:rsidRPr="00E93472" w:rsidRDefault="009C6985" w:rsidP="00CE22B3">
      <w:pPr>
        <w:tabs>
          <w:tab w:val="right" w:pos="8498"/>
        </w:tabs>
        <w:spacing w:after="0"/>
        <w:rPr>
          <w:rFonts w:ascii="Arial" w:hAnsi="Arial" w:cs="Arial"/>
        </w:rPr>
      </w:pPr>
    </w:p>
    <w:p w14:paraId="1E88DBE4" w14:textId="77777777" w:rsidR="00FF3817" w:rsidRPr="00E93472" w:rsidRDefault="00FF3817" w:rsidP="006153F1">
      <w:pPr>
        <w:pStyle w:val="Prrafodelista"/>
        <w:numPr>
          <w:ilvl w:val="0"/>
          <w:numId w:val="36"/>
        </w:numPr>
        <w:tabs>
          <w:tab w:val="right" w:pos="8498"/>
        </w:tabs>
        <w:spacing w:after="0"/>
        <w:rPr>
          <w:rFonts w:ascii="Cambria Math" w:hAnsi="Cambria Math" w:cs="Arial"/>
          <w:oMath/>
        </w:rPr>
        <w:sectPr w:rsidR="00FF3817" w:rsidRPr="00E93472" w:rsidSect="00FC30C2">
          <w:headerReference w:type="even" r:id="rId33"/>
          <w:headerReference w:type="default" r:id="rId34"/>
          <w:pgSz w:w="12240" w:h="15840"/>
          <w:pgMar w:top="1417" w:right="1701" w:bottom="1417" w:left="1701" w:header="708" w:footer="708" w:gutter="0"/>
          <w:cols w:space="708"/>
        </w:sectPr>
      </w:pPr>
    </w:p>
    <w:p w14:paraId="656607AA" w14:textId="3E1DF691" w:rsidR="009C6985" w:rsidRPr="00E93472" w:rsidRDefault="00A8151A" w:rsidP="006153F1">
      <w:pPr>
        <w:pStyle w:val="Prrafodelista"/>
        <w:numPr>
          <w:ilvl w:val="0"/>
          <w:numId w:val="36"/>
        </w:numPr>
        <w:tabs>
          <w:tab w:val="right" w:pos="8498"/>
        </w:tabs>
        <w:spacing w:after="0"/>
        <w:rPr>
          <w:rFonts w:ascii="Arial" w:hAnsi="Arial" w:cs="Arial"/>
        </w:rPr>
      </w:pPr>
      <m:oMath>
        <m:f>
          <m:fPr>
            <m:ctrlPr>
              <w:rPr>
                <w:rFonts w:ascii="Cambria Math" w:hAnsi="Cambria Math" w:cs="Arial"/>
                <w:i/>
              </w:rPr>
            </m:ctrlPr>
          </m:fPr>
          <m:num>
            <m:r>
              <w:rPr>
                <w:rFonts w:ascii="Cambria Math" w:hAnsi="Cambria Math" w:cs="Arial"/>
              </w:rPr>
              <m:t>4</m:t>
            </m:r>
          </m:num>
          <m:den>
            <m:r>
              <w:rPr>
                <w:rFonts w:ascii="Cambria Math" w:hAnsi="Cambria Math" w:cs="Arial"/>
              </w:rPr>
              <m:t>3</m:t>
            </m:r>
          </m:den>
        </m:f>
      </m:oMath>
    </w:p>
    <w:p w14:paraId="0421D19B" w14:textId="77777777" w:rsidR="006153F1" w:rsidRPr="00E93472" w:rsidRDefault="006153F1" w:rsidP="006153F1">
      <w:pPr>
        <w:pStyle w:val="Prrafodelista"/>
        <w:tabs>
          <w:tab w:val="right" w:pos="8498"/>
        </w:tabs>
        <w:spacing w:after="0"/>
        <w:rPr>
          <w:rFonts w:ascii="Arial" w:hAnsi="Arial" w:cs="Arial"/>
        </w:rPr>
      </w:pPr>
    </w:p>
    <w:p w14:paraId="3C60DD96" w14:textId="35F9C301" w:rsidR="006153F1" w:rsidRPr="00E93472" w:rsidRDefault="00A8151A" w:rsidP="006153F1">
      <w:pPr>
        <w:pStyle w:val="Prrafodelista"/>
        <w:numPr>
          <w:ilvl w:val="0"/>
          <w:numId w:val="36"/>
        </w:numPr>
        <w:tabs>
          <w:tab w:val="right" w:pos="8498"/>
        </w:tabs>
        <w:spacing w:after="0"/>
        <w:rPr>
          <w:rFonts w:ascii="Arial" w:hAnsi="Arial" w:cs="Arial"/>
        </w:rPr>
      </w:pPr>
      <m:oMath>
        <m:f>
          <m:fPr>
            <m:ctrlPr>
              <w:rPr>
                <w:rFonts w:ascii="Cambria Math" w:hAnsi="Cambria Math" w:cs="Arial"/>
                <w:i/>
              </w:rPr>
            </m:ctrlPr>
          </m:fPr>
          <m:num>
            <m:r>
              <w:rPr>
                <w:rFonts w:ascii="Cambria Math" w:hAnsi="Cambria Math" w:cs="Arial"/>
              </w:rPr>
              <m:t>24</m:t>
            </m:r>
          </m:num>
          <m:den>
            <m:r>
              <w:rPr>
                <w:rFonts w:ascii="Cambria Math" w:hAnsi="Cambria Math" w:cs="Arial"/>
              </w:rPr>
              <m:t>9</m:t>
            </m:r>
          </m:den>
        </m:f>
      </m:oMath>
    </w:p>
    <w:p w14:paraId="32229A59" w14:textId="77777777" w:rsidR="006153F1" w:rsidRPr="00E93472" w:rsidRDefault="006153F1" w:rsidP="006153F1">
      <w:pPr>
        <w:pStyle w:val="Prrafodelista"/>
        <w:rPr>
          <w:rFonts w:ascii="Arial" w:hAnsi="Arial" w:cs="Arial"/>
        </w:rPr>
      </w:pPr>
    </w:p>
    <w:p w14:paraId="34A4D23F" w14:textId="41DD1102" w:rsidR="006153F1" w:rsidRPr="00E93472" w:rsidRDefault="00A8151A" w:rsidP="006153F1">
      <w:pPr>
        <w:pStyle w:val="Prrafodelista"/>
        <w:numPr>
          <w:ilvl w:val="0"/>
          <w:numId w:val="36"/>
        </w:numPr>
        <w:tabs>
          <w:tab w:val="right" w:pos="8498"/>
        </w:tabs>
        <w:spacing w:after="0"/>
        <w:rPr>
          <w:rFonts w:ascii="Arial" w:hAnsi="Arial" w:cs="Arial"/>
        </w:rPr>
      </w:pPr>
      <m:oMath>
        <m:f>
          <m:fPr>
            <m:ctrlPr>
              <w:rPr>
                <w:rFonts w:ascii="Cambria Math" w:hAnsi="Cambria Math" w:cs="Arial"/>
                <w:i/>
              </w:rPr>
            </m:ctrlPr>
          </m:fPr>
          <m:num>
            <m:r>
              <w:rPr>
                <w:rFonts w:ascii="Cambria Math" w:hAnsi="Cambria Math" w:cs="Arial"/>
              </w:rPr>
              <m:t>43</m:t>
            </m:r>
          </m:num>
          <m:den>
            <m:r>
              <w:rPr>
                <w:rFonts w:ascii="Cambria Math" w:hAnsi="Cambria Math" w:cs="Arial"/>
              </w:rPr>
              <m:t>28</m:t>
            </m:r>
          </m:den>
        </m:f>
      </m:oMath>
    </w:p>
    <w:p w14:paraId="45193D50" w14:textId="77777777" w:rsidR="006153F1" w:rsidRPr="00E93472" w:rsidRDefault="006153F1" w:rsidP="006153F1">
      <w:pPr>
        <w:pStyle w:val="Prrafodelista"/>
        <w:rPr>
          <w:rFonts w:ascii="Arial" w:hAnsi="Arial" w:cs="Arial"/>
        </w:rPr>
      </w:pPr>
    </w:p>
    <w:p w14:paraId="64023E34" w14:textId="54A3C3EA" w:rsidR="006153F1" w:rsidRPr="00E93472" w:rsidRDefault="00A8151A" w:rsidP="006153F1">
      <w:pPr>
        <w:pStyle w:val="Prrafodelista"/>
        <w:numPr>
          <w:ilvl w:val="0"/>
          <w:numId w:val="36"/>
        </w:numPr>
        <w:tabs>
          <w:tab w:val="right" w:pos="8498"/>
        </w:tabs>
        <w:spacing w:after="0"/>
        <w:rPr>
          <w:rFonts w:ascii="Arial" w:hAnsi="Arial" w:cs="Arial"/>
        </w:rPr>
      </w:pPr>
      <m:oMath>
        <m:f>
          <m:fPr>
            <m:ctrlPr>
              <w:rPr>
                <w:rFonts w:ascii="Cambria Math" w:hAnsi="Cambria Math" w:cs="Arial"/>
                <w:i/>
              </w:rPr>
            </m:ctrlPr>
          </m:fPr>
          <m:num>
            <m:r>
              <w:rPr>
                <w:rFonts w:ascii="Cambria Math" w:hAnsi="Cambria Math" w:cs="Arial"/>
              </w:rPr>
              <m:t>57</m:t>
            </m:r>
          </m:num>
          <m:den>
            <m:r>
              <w:rPr>
                <w:rFonts w:ascii="Cambria Math" w:hAnsi="Cambria Math" w:cs="Arial"/>
              </w:rPr>
              <m:t>39</m:t>
            </m:r>
          </m:den>
        </m:f>
      </m:oMath>
    </w:p>
    <w:p w14:paraId="7465EAC3" w14:textId="77777777" w:rsidR="00FF3817" w:rsidRPr="00E93472" w:rsidRDefault="00FF3817" w:rsidP="00FF3817">
      <w:pPr>
        <w:pStyle w:val="Prrafodelista"/>
        <w:rPr>
          <w:rFonts w:ascii="Arial" w:hAnsi="Arial" w:cs="Arial"/>
        </w:rPr>
      </w:pPr>
    </w:p>
    <w:p w14:paraId="299FD973" w14:textId="589B325E" w:rsidR="00FF3817" w:rsidRPr="00E93472" w:rsidRDefault="00A8151A" w:rsidP="006153F1">
      <w:pPr>
        <w:pStyle w:val="Prrafodelista"/>
        <w:numPr>
          <w:ilvl w:val="0"/>
          <w:numId w:val="36"/>
        </w:numPr>
        <w:tabs>
          <w:tab w:val="right" w:pos="8498"/>
        </w:tabs>
        <w:spacing w:after="0"/>
        <w:rPr>
          <w:rFonts w:ascii="Arial" w:hAnsi="Arial" w:cs="Arial"/>
        </w:rPr>
      </w:pPr>
      <m:oMath>
        <m:f>
          <m:fPr>
            <m:ctrlPr>
              <w:rPr>
                <w:rFonts w:ascii="Cambria Math" w:hAnsi="Cambria Math" w:cs="Arial"/>
                <w:i/>
              </w:rPr>
            </m:ctrlPr>
          </m:fPr>
          <m:num>
            <m:r>
              <w:rPr>
                <w:rFonts w:ascii="Cambria Math" w:hAnsi="Cambria Math" w:cs="Arial"/>
              </w:rPr>
              <m:t>42</m:t>
            </m:r>
          </m:num>
          <m:den>
            <m:r>
              <w:rPr>
                <w:rFonts w:ascii="Cambria Math" w:hAnsi="Cambria Math" w:cs="Arial"/>
              </w:rPr>
              <m:t>11</m:t>
            </m:r>
          </m:den>
        </m:f>
      </m:oMath>
    </w:p>
    <w:p w14:paraId="6BA37DC1" w14:textId="77777777" w:rsidR="00FF3817" w:rsidRPr="00E93472" w:rsidRDefault="00FF3817" w:rsidP="00FF3817">
      <w:pPr>
        <w:pStyle w:val="Prrafodelista"/>
        <w:rPr>
          <w:rFonts w:ascii="Arial" w:hAnsi="Arial" w:cs="Arial"/>
        </w:rPr>
      </w:pPr>
    </w:p>
    <w:p w14:paraId="57D17F88" w14:textId="77777777" w:rsidR="00FF3817" w:rsidRPr="00E93472" w:rsidRDefault="00A8151A" w:rsidP="006153F1">
      <w:pPr>
        <w:pStyle w:val="Prrafodelista"/>
        <w:numPr>
          <w:ilvl w:val="0"/>
          <w:numId w:val="36"/>
        </w:numPr>
        <w:tabs>
          <w:tab w:val="right" w:pos="8498"/>
        </w:tabs>
        <w:spacing w:after="0"/>
        <w:rPr>
          <w:rFonts w:ascii="Cambria Math" w:hAnsi="Cambria Math" w:cs="Arial"/>
          <w:oMath/>
        </w:rPr>
        <w:sectPr w:rsidR="00FF3817" w:rsidRPr="00E93472" w:rsidSect="00FF3817">
          <w:type w:val="continuous"/>
          <w:pgSz w:w="12240" w:h="15840"/>
          <w:pgMar w:top="1417" w:right="1701" w:bottom="1417" w:left="1701" w:header="708" w:footer="708" w:gutter="0"/>
          <w:cols w:num="2" w:space="708"/>
        </w:sectPr>
      </w:pPr>
      <m:oMath>
        <m:f>
          <m:fPr>
            <m:ctrlPr>
              <w:rPr>
                <w:rFonts w:ascii="Cambria Math" w:hAnsi="Cambria Math" w:cs="Arial"/>
                <w:i/>
              </w:rPr>
            </m:ctrlPr>
          </m:fPr>
          <m:num>
            <m:r>
              <w:rPr>
                <w:rFonts w:ascii="Cambria Math" w:hAnsi="Cambria Math" w:cs="Arial"/>
              </w:rPr>
              <m:t>16</m:t>
            </m:r>
          </m:num>
          <m:den>
            <m:r>
              <w:rPr>
                <w:rFonts w:ascii="Cambria Math" w:hAnsi="Cambria Math" w:cs="Arial"/>
              </w:rPr>
              <m:t>15</m:t>
            </m:r>
          </m:den>
        </m:f>
      </m:oMath>
    </w:p>
    <w:p w14:paraId="54E8376F" w14:textId="27A21860" w:rsidR="00FF3817" w:rsidRPr="00E93472" w:rsidRDefault="00986495" w:rsidP="00FF3817">
      <w:pPr>
        <w:tabs>
          <w:tab w:val="right" w:pos="8498"/>
        </w:tabs>
        <w:spacing w:after="0"/>
        <w:rPr>
          <w:rFonts w:ascii="Arial" w:hAnsi="Arial" w:cs="Arial"/>
        </w:rPr>
      </w:pPr>
      <w:r w:rsidRPr="00E93472">
        <w:rPr>
          <w:rFonts w:ascii="Arial" w:hAnsi="Arial" w:cs="Arial"/>
        </w:rPr>
        <w:lastRenderedPageBreak/>
        <w:t xml:space="preserve">En una </w:t>
      </w:r>
      <w:r w:rsidRPr="00E93472">
        <w:rPr>
          <w:rFonts w:ascii="Arial" w:hAnsi="Arial" w:cs="Arial"/>
          <w:b/>
        </w:rPr>
        <w:t>fracción impropia</w:t>
      </w:r>
      <w:r w:rsidRPr="00E93472">
        <w:rPr>
          <w:rFonts w:ascii="Arial" w:hAnsi="Arial" w:cs="Arial"/>
        </w:rPr>
        <w:t xml:space="preserve">, el </w:t>
      </w:r>
      <w:r w:rsidRPr="00E93472">
        <w:rPr>
          <w:rFonts w:ascii="Arial" w:hAnsi="Arial" w:cs="Arial"/>
          <w:b/>
        </w:rPr>
        <w:t>numerador es mayor que el denominador</w:t>
      </w:r>
      <w:r w:rsidRPr="00E93472">
        <w:rPr>
          <w:rFonts w:ascii="Arial" w:hAnsi="Arial" w:cs="Arial"/>
        </w:rPr>
        <w:t xml:space="preserve">. </w:t>
      </w:r>
    </w:p>
    <w:p w14:paraId="625807C0" w14:textId="77777777" w:rsidR="0051301F" w:rsidRPr="00E93472" w:rsidRDefault="0051301F" w:rsidP="00081745">
      <w:pPr>
        <w:tabs>
          <w:tab w:val="right" w:pos="8498"/>
        </w:tabs>
        <w:spacing w:after="0"/>
        <w:rPr>
          <w:rFonts w:ascii="Arial" w:hAnsi="Arial" w:cs="Arial"/>
        </w:rPr>
      </w:pPr>
    </w:p>
    <w:p w14:paraId="448239D9" w14:textId="77777777" w:rsidR="009634CE" w:rsidRPr="00E93472" w:rsidRDefault="009634CE" w:rsidP="009634CE">
      <w:pPr>
        <w:tabs>
          <w:tab w:val="right" w:pos="8498"/>
        </w:tabs>
        <w:spacing w:after="0"/>
        <w:rPr>
          <w:rFonts w:ascii="Arial" w:hAnsi="Arial" w:cs="Arial"/>
        </w:rPr>
      </w:pPr>
      <w:r w:rsidRPr="00E93472">
        <w:rPr>
          <w:rFonts w:ascii="Arial" w:hAnsi="Arial" w:cs="Arial"/>
        </w:rPr>
        <w:t xml:space="preserve">Observa el diagrama. </w:t>
      </w:r>
    </w:p>
    <w:p w14:paraId="52F1FFF7" w14:textId="77777777" w:rsidR="009634CE" w:rsidRPr="00E93472" w:rsidRDefault="009634CE" w:rsidP="009634CE">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67"/>
        <w:gridCol w:w="6361"/>
      </w:tblGrid>
      <w:tr w:rsidR="009634CE" w:rsidRPr="00E93472" w14:paraId="6D6931AD" w14:textId="77777777" w:rsidTr="000C79BB">
        <w:tc>
          <w:tcPr>
            <w:tcW w:w="9033" w:type="dxa"/>
            <w:gridSpan w:val="2"/>
            <w:shd w:val="clear" w:color="auto" w:fill="0D0D0D" w:themeFill="text1" w:themeFillTint="F2"/>
          </w:tcPr>
          <w:p w14:paraId="28F5812C" w14:textId="77777777" w:rsidR="009634CE" w:rsidRPr="00E93472" w:rsidRDefault="009634CE" w:rsidP="000C79BB">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9634CE" w:rsidRPr="00E93472" w14:paraId="17C69ECB" w14:textId="77777777" w:rsidTr="000C79BB">
        <w:tc>
          <w:tcPr>
            <w:tcW w:w="2518" w:type="dxa"/>
          </w:tcPr>
          <w:p w14:paraId="77A398A1" w14:textId="77777777" w:rsidR="009634CE" w:rsidRPr="00E93472" w:rsidRDefault="009634CE" w:rsidP="000C79BB">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5A235026" w14:textId="7BE692DD" w:rsidR="009634CE" w:rsidRPr="00E93472" w:rsidRDefault="009634CE" w:rsidP="000C79BB">
            <w:pPr>
              <w:rPr>
                <w:rFonts w:ascii="Arial" w:hAnsi="Arial" w:cs="Arial"/>
                <w:b/>
                <w:color w:val="000000"/>
                <w:sz w:val="24"/>
                <w:szCs w:val="24"/>
              </w:rPr>
            </w:pPr>
            <w:r w:rsidRPr="00E93472">
              <w:rPr>
                <w:rFonts w:ascii="Arial" w:hAnsi="Arial" w:cs="Arial"/>
                <w:color w:val="000000"/>
                <w:sz w:val="24"/>
                <w:szCs w:val="24"/>
              </w:rPr>
              <w:t>MA_04_0</w:t>
            </w:r>
            <w:r w:rsidR="003C6109" w:rsidRPr="00E93472">
              <w:rPr>
                <w:rFonts w:ascii="Arial" w:hAnsi="Arial" w:cs="Arial"/>
                <w:color w:val="000000"/>
                <w:sz w:val="24"/>
                <w:szCs w:val="24"/>
              </w:rPr>
              <w:t>4_IMG11</w:t>
            </w:r>
          </w:p>
        </w:tc>
      </w:tr>
      <w:tr w:rsidR="009634CE" w:rsidRPr="00E93472" w14:paraId="4A7432D4" w14:textId="77777777" w:rsidTr="000C79BB">
        <w:tc>
          <w:tcPr>
            <w:tcW w:w="2518" w:type="dxa"/>
          </w:tcPr>
          <w:p w14:paraId="39C6952F" w14:textId="77777777" w:rsidR="009634CE" w:rsidRPr="00E93472" w:rsidRDefault="009634CE" w:rsidP="000C79BB">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1255F1D6" w14:textId="1824BB72" w:rsidR="009634CE" w:rsidRPr="00E93472" w:rsidRDefault="009634CE" w:rsidP="000C79BB">
            <w:pPr>
              <w:rPr>
                <w:rFonts w:ascii="Arial" w:hAnsi="Arial" w:cs="Arial"/>
                <w:color w:val="000000"/>
                <w:sz w:val="24"/>
                <w:szCs w:val="24"/>
              </w:rPr>
            </w:pPr>
            <w:r w:rsidRPr="00E93472">
              <w:rPr>
                <w:rFonts w:ascii="Arial" w:hAnsi="Arial" w:cs="Arial"/>
                <w:color w:val="000000"/>
                <w:sz w:val="24"/>
                <w:szCs w:val="24"/>
              </w:rPr>
              <w:t xml:space="preserve">Diagrama con el título “Fracción </w:t>
            </w:r>
            <w:r w:rsidR="0043066D" w:rsidRPr="00E93472">
              <w:rPr>
                <w:rFonts w:ascii="Arial" w:hAnsi="Arial" w:cs="Arial"/>
                <w:color w:val="000000"/>
                <w:sz w:val="24"/>
                <w:szCs w:val="24"/>
              </w:rPr>
              <w:t>im</w:t>
            </w:r>
            <w:r w:rsidRPr="00E93472">
              <w:rPr>
                <w:rFonts w:ascii="Arial" w:hAnsi="Arial" w:cs="Arial"/>
                <w:color w:val="000000"/>
                <w:sz w:val="24"/>
                <w:szCs w:val="24"/>
              </w:rPr>
              <w:t xml:space="preserve">propia”, se representa una fracción </w:t>
            </w:r>
            <w:r w:rsidRPr="00E93472">
              <w:rPr>
                <w:rFonts w:ascii="Arial" w:hAnsi="Arial" w:cs="Arial"/>
                <w:i/>
                <w:color w:val="000000"/>
                <w:sz w:val="24"/>
                <w:szCs w:val="24"/>
              </w:rPr>
              <w:t>n/d</w:t>
            </w:r>
            <w:r w:rsidRPr="00E93472">
              <w:rPr>
                <w:rFonts w:ascii="Arial" w:hAnsi="Arial" w:cs="Arial"/>
                <w:color w:val="000000"/>
                <w:sz w:val="24"/>
                <w:szCs w:val="24"/>
              </w:rPr>
              <w:t xml:space="preserve"> y al frente </w:t>
            </w:r>
            <w:r w:rsidRPr="00E93472">
              <w:rPr>
                <w:rFonts w:ascii="Arial" w:hAnsi="Arial" w:cs="Arial"/>
                <w:i/>
                <w:color w:val="000000"/>
                <w:sz w:val="24"/>
                <w:szCs w:val="24"/>
              </w:rPr>
              <w:t>n</w:t>
            </w:r>
            <w:r w:rsidR="0043066D" w:rsidRPr="00E93472">
              <w:rPr>
                <w:rFonts w:ascii="Arial" w:hAnsi="Arial" w:cs="Arial"/>
                <w:b/>
                <w:color w:val="000000"/>
                <w:sz w:val="24"/>
                <w:szCs w:val="24"/>
              </w:rPr>
              <w:t>&gt;</w:t>
            </w:r>
            <w:r w:rsidRPr="00E93472">
              <w:rPr>
                <w:rFonts w:ascii="Arial" w:hAnsi="Arial" w:cs="Arial"/>
                <w:i/>
                <w:color w:val="000000"/>
                <w:sz w:val="24"/>
                <w:szCs w:val="24"/>
              </w:rPr>
              <w:t>d</w:t>
            </w:r>
            <w:r w:rsidRPr="00E93472">
              <w:rPr>
                <w:rFonts w:ascii="Arial" w:hAnsi="Arial" w:cs="Arial"/>
                <w:color w:val="000000"/>
                <w:sz w:val="24"/>
                <w:szCs w:val="24"/>
              </w:rPr>
              <w:t xml:space="preserve">. La idea es que la imagen del diagrama sea llamativa para los estudiantes, se puede tener juego de colores con las letras. </w:t>
            </w:r>
          </w:p>
          <w:p w14:paraId="062B5658" w14:textId="1D047877" w:rsidR="009634CE" w:rsidRPr="00E93472" w:rsidRDefault="0043066D" w:rsidP="000C79BB">
            <w:pPr>
              <w:rPr>
                <w:rFonts w:ascii="Arial" w:hAnsi="Arial" w:cs="Arial"/>
                <w:color w:val="000000"/>
                <w:sz w:val="24"/>
                <w:szCs w:val="24"/>
              </w:rPr>
            </w:pPr>
            <w:r w:rsidRPr="00E93472">
              <w:rPr>
                <w:rFonts w:ascii="Arial" w:hAnsi="Arial" w:cs="Arial"/>
                <w:noProof/>
                <w:color w:val="000000"/>
                <w:lang w:val="es-CO" w:eastAsia="es-CO"/>
              </w:rPr>
              <w:lastRenderedPageBreak/>
              <w:drawing>
                <wp:inline distT="0" distB="0" distL="0" distR="0" wp14:anchorId="4F8E1E3C" wp14:editId="58BE26E2">
                  <wp:extent cx="2381693" cy="1126360"/>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8901" cy="1129769"/>
                          </a:xfrm>
                          <a:prstGeom prst="rect">
                            <a:avLst/>
                          </a:prstGeom>
                          <a:noFill/>
                          <a:ln>
                            <a:noFill/>
                          </a:ln>
                          <a:effectLst/>
                          <a:extLst/>
                        </pic:spPr>
                      </pic:pic>
                    </a:graphicData>
                  </a:graphic>
                </wp:inline>
              </w:drawing>
            </w:r>
          </w:p>
          <w:p w14:paraId="479C18E7" w14:textId="77777777" w:rsidR="009634CE" w:rsidRPr="00E93472" w:rsidRDefault="009634CE" w:rsidP="000C79BB">
            <w:pPr>
              <w:rPr>
                <w:rFonts w:ascii="Arial" w:hAnsi="Arial" w:cs="Arial"/>
                <w:color w:val="000000"/>
                <w:sz w:val="24"/>
                <w:szCs w:val="24"/>
              </w:rPr>
            </w:pPr>
          </w:p>
        </w:tc>
      </w:tr>
      <w:tr w:rsidR="009634CE" w:rsidRPr="00E93472" w14:paraId="0BE092B5" w14:textId="77777777" w:rsidTr="000C79BB">
        <w:tc>
          <w:tcPr>
            <w:tcW w:w="2518" w:type="dxa"/>
          </w:tcPr>
          <w:p w14:paraId="66CED1D8" w14:textId="77777777" w:rsidR="009634CE" w:rsidRPr="00E93472" w:rsidRDefault="009634CE" w:rsidP="000C79BB">
            <w:pPr>
              <w:rPr>
                <w:rFonts w:ascii="Arial" w:hAnsi="Arial" w:cs="Arial"/>
                <w:color w:val="000000"/>
                <w:sz w:val="24"/>
                <w:szCs w:val="24"/>
              </w:rPr>
            </w:pPr>
            <w:r w:rsidRPr="00E93472">
              <w:rPr>
                <w:rFonts w:ascii="Arial" w:hAnsi="Arial" w:cs="Arial"/>
                <w:b/>
                <w:color w:val="000000"/>
                <w:sz w:val="24"/>
                <w:szCs w:val="24"/>
              </w:rPr>
              <w:lastRenderedPageBreak/>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515" w:type="dxa"/>
          </w:tcPr>
          <w:p w14:paraId="27553BB7" w14:textId="77777777" w:rsidR="009634CE" w:rsidRPr="00E93472" w:rsidRDefault="009634CE" w:rsidP="000C79BB">
            <w:pPr>
              <w:rPr>
                <w:rFonts w:ascii="Arial" w:hAnsi="Arial" w:cs="Arial"/>
                <w:color w:val="000000"/>
                <w:sz w:val="24"/>
                <w:szCs w:val="24"/>
              </w:rPr>
            </w:pPr>
          </w:p>
        </w:tc>
      </w:tr>
      <w:tr w:rsidR="009634CE" w:rsidRPr="00E93472" w14:paraId="76161885" w14:textId="77777777" w:rsidTr="000C79BB">
        <w:tc>
          <w:tcPr>
            <w:tcW w:w="2518" w:type="dxa"/>
          </w:tcPr>
          <w:p w14:paraId="4168D836" w14:textId="77777777" w:rsidR="009634CE" w:rsidRPr="00E93472" w:rsidRDefault="009634CE" w:rsidP="000C79BB">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6E3B5AC5" w14:textId="044B4E74" w:rsidR="009634CE" w:rsidRPr="00E93472" w:rsidRDefault="003B3C44" w:rsidP="003B3C44">
            <w:pPr>
              <w:rPr>
                <w:rFonts w:ascii="Arial" w:hAnsi="Arial" w:cs="Arial"/>
                <w:color w:val="000000"/>
                <w:sz w:val="24"/>
                <w:szCs w:val="24"/>
              </w:rPr>
            </w:pPr>
            <w:r w:rsidRPr="00E93472">
              <w:rPr>
                <w:rFonts w:ascii="Arial" w:hAnsi="Arial" w:cs="Arial"/>
                <w:color w:val="000000"/>
                <w:sz w:val="24"/>
                <w:szCs w:val="24"/>
              </w:rPr>
              <w:t>En</w:t>
            </w:r>
            <w:r w:rsidR="009634CE" w:rsidRPr="00E93472">
              <w:rPr>
                <w:rFonts w:ascii="Arial" w:hAnsi="Arial" w:cs="Arial"/>
                <w:color w:val="000000"/>
                <w:sz w:val="24"/>
                <w:szCs w:val="24"/>
              </w:rPr>
              <w:t xml:space="preserve"> una </w:t>
            </w:r>
            <w:r w:rsidR="009634CE" w:rsidRPr="00E93472">
              <w:rPr>
                <w:rFonts w:ascii="Arial" w:hAnsi="Arial" w:cs="Arial"/>
                <w:b/>
                <w:color w:val="000000"/>
                <w:sz w:val="24"/>
                <w:szCs w:val="24"/>
              </w:rPr>
              <w:t xml:space="preserve">fracción </w:t>
            </w:r>
            <w:r w:rsidRPr="00E93472">
              <w:rPr>
                <w:rFonts w:ascii="Arial" w:hAnsi="Arial" w:cs="Arial"/>
                <w:b/>
                <w:color w:val="000000"/>
                <w:sz w:val="24"/>
                <w:szCs w:val="24"/>
              </w:rPr>
              <w:t>im</w:t>
            </w:r>
            <w:r w:rsidR="009634CE" w:rsidRPr="00E93472">
              <w:rPr>
                <w:rFonts w:ascii="Arial" w:hAnsi="Arial" w:cs="Arial"/>
                <w:b/>
                <w:color w:val="000000"/>
                <w:sz w:val="24"/>
                <w:szCs w:val="24"/>
              </w:rPr>
              <w:t>propia</w:t>
            </w:r>
            <w:r w:rsidR="009634CE" w:rsidRPr="00E93472">
              <w:rPr>
                <w:rFonts w:ascii="Arial" w:hAnsi="Arial" w:cs="Arial"/>
                <w:color w:val="000000"/>
                <w:sz w:val="24"/>
                <w:szCs w:val="24"/>
              </w:rPr>
              <w:t xml:space="preserve">, el </w:t>
            </w:r>
            <w:r w:rsidR="009634CE" w:rsidRPr="00E93472">
              <w:rPr>
                <w:rFonts w:ascii="Arial" w:hAnsi="Arial" w:cs="Arial"/>
                <w:b/>
                <w:color w:val="000000"/>
                <w:sz w:val="24"/>
                <w:szCs w:val="24"/>
              </w:rPr>
              <w:t>numerador es m</w:t>
            </w:r>
            <w:r w:rsidRPr="00E93472">
              <w:rPr>
                <w:rFonts w:ascii="Arial" w:hAnsi="Arial" w:cs="Arial"/>
                <w:b/>
                <w:color w:val="000000"/>
                <w:sz w:val="24"/>
                <w:szCs w:val="24"/>
              </w:rPr>
              <w:t>ayor</w:t>
            </w:r>
            <w:r w:rsidR="009634CE" w:rsidRPr="00E93472">
              <w:rPr>
                <w:rFonts w:ascii="Arial" w:hAnsi="Arial" w:cs="Arial"/>
                <w:b/>
                <w:color w:val="000000"/>
                <w:sz w:val="24"/>
                <w:szCs w:val="24"/>
              </w:rPr>
              <w:t xml:space="preserve"> que el denominador</w:t>
            </w:r>
            <w:r w:rsidR="009634CE" w:rsidRPr="00E93472">
              <w:rPr>
                <w:rFonts w:ascii="Arial" w:hAnsi="Arial" w:cs="Arial"/>
                <w:color w:val="000000"/>
                <w:sz w:val="24"/>
                <w:szCs w:val="24"/>
              </w:rPr>
              <w:t xml:space="preserve">. </w:t>
            </w:r>
          </w:p>
        </w:tc>
      </w:tr>
    </w:tbl>
    <w:p w14:paraId="1785134B" w14:textId="77777777" w:rsidR="006153F1" w:rsidRPr="00E93472" w:rsidRDefault="006153F1" w:rsidP="00081745">
      <w:pPr>
        <w:tabs>
          <w:tab w:val="right" w:pos="8498"/>
        </w:tabs>
        <w:spacing w:after="0"/>
        <w:rPr>
          <w:rFonts w:ascii="Arial" w:hAnsi="Arial" w:cs="Arial"/>
        </w:rPr>
      </w:pPr>
    </w:p>
    <w:p w14:paraId="4EAA6D8C" w14:textId="77CF912B" w:rsidR="00921114" w:rsidRPr="00E93472" w:rsidRDefault="00921114" w:rsidP="00921114">
      <w:pPr>
        <w:spacing w:after="0"/>
        <w:rPr>
          <w:rFonts w:ascii="Arial" w:hAnsi="Arial" w:cs="Arial"/>
          <w:b/>
        </w:rPr>
      </w:pPr>
      <w:r w:rsidRPr="00E93472">
        <w:rPr>
          <w:rFonts w:ascii="Arial" w:hAnsi="Arial" w:cs="Arial"/>
          <w:highlight w:val="yellow"/>
        </w:rPr>
        <w:t>[SECCIÓN 3]</w:t>
      </w:r>
      <w:r w:rsidRPr="00E93472">
        <w:rPr>
          <w:rFonts w:ascii="Arial" w:hAnsi="Arial" w:cs="Arial"/>
        </w:rPr>
        <w:t xml:space="preserve"> </w:t>
      </w:r>
      <w:r w:rsidRPr="00E93472">
        <w:rPr>
          <w:rFonts w:ascii="Arial" w:hAnsi="Arial" w:cs="Arial"/>
          <w:b/>
        </w:rPr>
        <w:t xml:space="preserve">1.5.3 Fracciones iguales a la unidad </w:t>
      </w:r>
    </w:p>
    <w:p w14:paraId="662E3C32" w14:textId="77777777" w:rsidR="0051301F" w:rsidRPr="00E93472" w:rsidRDefault="0051301F" w:rsidP="00081745">
      <w:pPr>
        <w:tabs>
          <w:tab w:val="right" w:pos="8498"/>
        </w:tabs>
        <w:spacing w:after="0"/>
        <w:rPr>
          <w:rFonts w:ascii="Arial" w:hAnsi="Arial" w:cs="Arial"/>
        </w:rPr>
      </w:pPr>
    </w:p>
    <w:p w14:paraId="48710763" w14:textId="7CEBBC4D" w:rsidR="009623E5" w:rsidRPr="00E93472" w:rsidRDefault="00586248" w:rsidP="00081745">
      <w:pPr>
        <w:tabs>
          <w:tab w:val="right" w:pos="8498"/>
        </w:tabs>
        <w:spacing w:after="0"/>
        <w:rPr>
          <w:rFonts w:ascii="Arial" w:hAnsi="Arial" w:cs="Arial"/>
        </w:rPr>
      </w:pPr>
      <w:r w:rsidRPr="00E93472">
        <w:rPr>
          <w:rFonts w:ascii="Arial" w:hAnsi="Arial" w:cs="Arial"/>
        </w:rPr>
        <w:t>Cuando una fracci</w:t>
      </w:r>
      <w:r w:rsidR="00846790" w:rsidRPr="00E93472">
        <w:rPr>
          <w:rFonts w:ascii="Arial" w:hAnsi="Arial" w:cs="Arial"/>
        </w:rPr>
        <w:t xml:space="preserve">ón no es impropia ni propia, se clasifica como </w:t>
      </w:r>
      <w:r w:rsidR="00BF1CCA" w:rsidRPr="00E93472">
        <w:rPr>
          <w:rFonts w:ascii="Arial" w:hAnsi="Arial" w:cs="Arial"/>
        </w:rPr>
        <w:t xml:space="preserve">una </w:t>
      </w:r>
      <w:r w:rsidR="00BF1CCA" w:rsidRPr="00E93472">
        <w:rPr>
          <w:rFonts w:ascii="Arial" w:hAnsi="Arial" w:cs="Arial"/>
          <w:b/>
        </w:rPr>
        <w:t>fracción igual a la unidad</w:t>
      </w:r>
      <w:r w:rsidR="00BF1CCA" w:rsidRPr="00E93472">
        <w:rPr>
          <w:rFonts w:ascii="Arial" w:hAnsi="Arial" w:cs="Arial"/>
        </w:rPr>
        <w:t>, e</w:t>
      </w:r>
      <w:r w:rsidR="00846790" w:rsidRPr="00E93472">
        <w:rPr>
          <w:rFonts w:ascii="Arial" w:hAnsi="Arial" w:cs="Arial"/>
        </w:rPr>
        <w:t xml:space="preserve">s decir, cuando tomamos </w:t>
      </w:r>
      <w:r w:rsidR="00E9000B" w:rsidRPr="00E93472">
        <w:rPr>
          <w:rFonts w:ascii="Arial" w:hAnsi="Arial" w:cs="Arial"/>
          <w:b/>
        </w:rPr>
        <w:t>todas las partes</w:t>
      </w:r>
      <w:r w:rsidR="00E9000B" w:rsidRPr="00E93472">
        <w:rPr>
          <w:rFonts w:ascii="Arial" w:hAnsi="Arial" w:cs="Arial"/>
        </w:rPr>
        <w:t xml:space="preserve"> en las que fue dividida </w:t>
      </w:r>
      <w:r w:rsidR="00BF1CCA" w:rsidRPr="00E93472">
        <w:rPr>
          <w:rFonts w:ascii="Arial" w:hAnsi="Arial" w:cs="Arial"/>
        </w:rPr>
        <w:t>la unidad.</w:t>
      </w:r>
    </w:p>
    <w:p w14:paraId="4703EEC4" w14:textId="77777777" w:rsidR="00BF1CCA" w:rsidRPr="00E93472" w:rsidRDefault="00BF1CCA" w:rsidP="00081745">
      <w:pPr>
        <w:tabs>
          <w:tab w:val="right" w:pos="8498"/>
        </w:tabs>
        <w:spacing w:after="0"/>
        <w:rPr>
          <w:rFonts w:ascii="Arial" w:hAnsi="Arial" w:cs="Arial"/>
        </w:rPr>
      </w:pPr>
    </w:p>
    <w:p w14:paraId="7B84179D" w14:textId="0B491DC5" w:rsidR="00C05B4A" w:rsidRPr="00E93472" w:rsidRDefault="00BF1CCA" w:rsidP="00C05B4A">
      <w:pPr>
        <w:tabs>
          <w:tab w:val="right" w:pos="8498"/>
        </w:tabs>
        <w:spacing w:after="0"/>
        <w:rPr>
          <w:rFonts w:ascii="Arial" w:hAnsi="Arial" w:cs="Arial"/>
        </w:rPr>
      </w:pPr>
      <w:r w:rsidRPr="00E93472">
        <w:rPr>
          <w:rFonts w:ascii="Arial" w:hAnsi="Arial" w:cs="Arial"/>
        </w:rPr>
        <w:t>Por ejemplo, si tenemos</w:t>
      </w:r>
      <w:r w:rsidR="00EC7AAA" w:rsidRPr="00E93472">
        <w:rPr>
          <w:rFonts w:ascii="Arial" w:hAnsi="Arial" w:cs="Arial"/>
        </w:rPr>
        <w:t xml:space="preserve"> una galleta y la dividimos en 6</w:t>
      </w:r>
      <w:r w:rsidRPr="00E93472">
        <w:rPr>
          <w:rFonts w:ascii="Arial" w:hAnsi="Arial" w:cs="Arial"/>
        </w:rPr>
        <w:t xml:space="preserve"> partes iguales y tomamos las </w:t>
      </w:r>
      <w:r w:rsidR="00EC7AAA" w:rsidRPr="00E93472">
        <w:rPr>
          <w:rFonts w:ascii="Arial" w:hAnsi="Arial" w:cs="Arial"/>
        </w:rPr>
        <w:t>6</w:t>
      </w:r>
      <w:r w:rsidRPr="00E93472">
        <w:rPr>
          <w:rFonts w:ascii="Arial" w:hAnsi="Arial" w:cs="Arial"/>
        </w:rPr>
        <w:t xml:space="preserve"> partes, la fracción que</w:t>
      </w:r>
      <w:r w:rsidR="00C05B4A" w:rsidRPr="00E93472">
        <w:rPr>
          <w:rFonts w:ascii="Arial" w:hAnsi="Arial" w:cs="Arial"/>
        </w:rPr>
        <w:t xml:space="preserve"> representa </w:t>
      </w:r>
      <w:r w:rsidR="00EC7AAA" w:rsidRPr="00E93472">
        <w:rPr>
          <w:rFonts w:ascii="Arial" w:hAnsi="Arial" w:cs="Arial"/>
        </w:rPr>
        <w:t>la</w:t>
      </w:r>
      <w:r w:rsidR="00C05B4A" w:rsidRPr="00E93472">
        <w:rPr>
          <w:rFonts w:ascii="Arial" w:hAnsi="Arial" w:cs="Arial"/>
        </w:rPr>
        <w:t xml:space="preserve"> situación es: </w:t>
      </w:r>
      <m:oMath>
        <m:f>
          <m:fPr>
            <m:ctrlPr>
              <w:rPr>
                <w:rFonts w:ascii="Cambria Math" w:hAnsi="Cambria Math" w:cs="Arial"/>
                <w:i/>
              </w:rPr>
            </m:ctrlPr>
          </m:fPr>
          <m:num>
            <m:r>
              <w:rPr>
                <w:rFonts w:ascii="Cambria Math" w:hAnsi="Cambria Math" w:cs="Arial"/>
              </w:rPr>
              <m:t>6</m:t>
            </m:r>
          </m:num>
          <m:den>
            <m:r>
              <w:rPr>
                <w:rFonts w:ascii="Cambria Math" w:hAnsi="Cambria Math" w:cs="Arial"/>
              </w:rPr>
              <m:t>6</m:t>
            </m:r>
          </m:den>
        </m:f>
      </m:oMath>
    </w:p>
    <w:p w14:paraId="16C83623" w14:textId="77777777" w:rsidR="0051301F" w:rsidRPr="00E93472" w:rsidRDefault="0051301F" w:rsidP="00081745">
      <w:pPr>
        <w:tabs>
          <w:tab w:val="right" w:pos="8498"/>
        </w:tabs>
        <w:spacing w:after="0"/>
        <w:rPr>
          <w:rFonts w:ascii="Arial" w:hAnsi="Arial" w:cs="Arial"/>
        </w:rPr>
      </w:pPr>
    </w:p>
    <w:p w14:paraId="3599B104" w14:textId="0C854683" w:rsidR="00C05B4A" w:rsidRPr="00E93472" w:rsidRDefault="00C05B4A" w:rsidP="00081745">
      <w:pPr>
        <w:tabs>
          <w:tab w:val="right" w:pos="8498"/>
        </w:tabs>
        <w:spacing w:after="0"/>
        <w:rPr>
          <w:rFonts w:ascii="Arial" w:hAnsi="Arial" w:cs="Arial"/>
        </w:rPr>
      </w:pPr>
      <w:r w:rsidRPr="00E93472">
        <w:rPr>
          <w:rFonts w:ascii="Arial" w:hAnsi="Arial" w:cs="Arial"/>
        </w:rPr>
        <w:t xml:space="preserve">Observa la </w:t>
      </w:r>
      <w:r w:rsidR="00F54B27" w:rsidRPr="00E93472">
        <w:rPr>
          <w:rFonts w:ascii="Arial" w:hAnsi="Arial" w:cs="Arial"/>
        </w:rPr>
        <w:t xml:space="preserve">representación gráfica. </w:t>
      </w:r>
    </w:p>
    <w:p w14:paraId="20A4CABD" w14:textId="77777777" w:rsidR="005F4210" w:rsidRPr="00E93472" w:rsidRDefault="005F4210"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02"/>
        <w:gridCol w:w="6426"/>
      </w:tblGrid>
      <w:tr w:rsidR="005F4210" w:rsidRPr="00E93472" w14:paraId="50355F75" w14:textId="77777777" w:rsidTr="000C79BB">
        <w:tc>
          <w:tcPr>
            <w:tcW w:w="9033" w:type="dxa"/>
            <w:gridSpan w:val="2"/>
            <w:shd w:val="clear" w:color="auto" w:fill="0D0D0D" w:themeFill="text1" w:themeFillTint="F2"/>
          </w:tcPr>
          <w:p w14:paraId="769F16AA" w14:textId="77777777" w:rsidR="005F4210" w:rsidRPr="00E93472" w:rsidRDefault="005F4210" w:rsidP="000C79BB">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5F4210" w:rsidRPr="00E93472" w14:paraId="5E385119" w14:textId="77777777" w:rsidTr="000C79BB">
        <w:tc>
          <w:tcPr>
            <w:tcW w:w="2518" w:type="dxa"/>
          </w:tcPr>
          <w:p w14:paraId="2A9BF455" w14:textId="77777777" w:rsidR="005F4210" w:rsidRPr="00E93472" w:rsidRDefault="005F4210" w:rsidP="000C79BB">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3BF918C7" w14:textId="189414E2" w:rsidR="005F4210" w:rsidRPr="00E93472" w:rsidRDefault="003C6109" w:rsidP="000C79BB">
            <w:pPr>
              <w:rPr>
                <w:rFonts w:ascii="Arial" w:hAnsi="Arial" w:cs="Arial"/>
                <w:b/>
                <w:color w:val="000000"/>
                <w:sz w:val="24"/>
                <w:szCs w:val="24"/>
              </w:rPr>
            </w:pPr>
            <w:r w:rsidRPr="00E93472">
              <w:rPr>
                <w:rFonts w:ascii="Arial" w:hAnsi="Arial" w:cs="Arial"/>
                <w:color w:val="000000"/>
                <w:sz w:val="24"/>
                <w:szCs w:val="24"/>
              </w:rPr>
              <w:t>MA_04_04_IMG12</w:t>
            </w:r>
          </w:p>
        </w:tc>
      </w:tr>
      <w:tr w:rsidR="005F4210" w:rsidRPr="00E93472" w14:paraId="5CBF3E3E" w14:textId="77777777" w:rsidTr="000C79BB">
        <w:tc>
          <w:tcPr>
            <w:tcW w:w="2518" w:type="dxa"/>
          </w:tcPr>
          <w:p w14:paraId="318C1EE0" w14:textId="77777777" w:rsidR="005F4210" w:rsidRPr="00E93472" w:rsidRDefault="005F4210" w:rsidP="000C79BB">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4415B859" w14:textId="7557C530" w:rsidR="00294C53" w:rsidRPr="00E93472" w:rsidRDefault="00EC7AAA" w:rsidP="000C79BB">
            <w:pPr>
              <w:rPr>
                <w:rFonts w:ascii="Arial" w:hAnsi="Arial" w:cs="Arial"/>
                <w:color w:val="000000"/>
                <w:sz w:val="24"/>
                <w:szCs w:val="24"/>
              </w:rPr>
            </w:pPr>
            <w:r w:rsidRPr="00E93472">
              <w:rPr>
                <w:rFonts w:ascii="Arial" w:hAnsi="Arial" w:cs="Arial"/>
                <w:color w:val="000000"/>
                <w:sz w:val="24"/>
                <w:szCs w:val="24"/>
              </w:rPr>
              <w:t>Galleta dividida en 6</w:t>
            </w:r>
            <w:r w:rsidR="005F4210" w:rsidRPr="00E93472">
              <w:rPr>
                <w:rFonts w:ascii="Arial" w:hAnsi="Arial" w:cs="Arial"/>
                <w:color w:val="000000"/>
                <w:sz w:val="24"/>
                <w:szCs w:val="24"/>
              </w:rPr>
              <w:t xml:space="preserve"> partes iguales.</w:t>
            </w:r>
            <w:r w:rsidR="00FF15CD" w:rsidRPr="00E93472">
              <w:rPr>
                <w:rFonts w:ascii="Arial" w:hAnsi="Arial" w:cs="Arial"/>
                <w:color w:val="000000"/>
                <w:sz w:val="24"/>
                <w:szCs w:val="24"/>
              </w:rPr>
              <w:t xml:space="preserve"> Se resalta que se han tomado las </w:t>
            </w:r>
            <w:r w:rsidRPr="00E93472">
              <w:rPr>
                <w:rFonts w:ascii="Arial" w:hAnsi="Arial" w:cs="Arial"/>
                <w:color w:val="000000"/>
                <w:sz w:val="24"/>
                <w:szCs w:val="24"/>
              </w:rPr>
              <w:t>6</w:t>
            </w:r>
            <w:r w:rsidR="00FF15CD" w:rsidRPr="00E93472">
              <w:rPr>
                <w:rFonts w:ascii="Arial" w:hAnsi="Arial" w:cs="Arial"/>
                <w:color w:val="000000"/>
                <w:sz w:val="24"/>
                <w:szCs w:val="24"/>
              </w:rPr>
              <w:t xml:space="preserve"> partes. </w:t>
            </w:r>
          </w:p>
          <w:p w14:paraId="1EB5D97A" w14:textId="77777777" w:rsidR="00294C53" w:rsidRPr="00E93472" w:rsidRDefault="00294C53" w:rsidP="000C79BB">
            <w:pPr>
              <w:rPr>
                <w:rFonts w:ascii="Arial" w:hAnsi="Arial" w:cs="Arial"/>
                <w:color w:val="000000"/>
                <w:sz w:val="24"/>
                <w:szCs w:val="24"/>
              </w:rPr>
            </w:pPr>
          </w:p>
          <w:p w14:paraId="15D02CC4" w14:textId="5F5530CB" w:rsidR="005F4210" w:rsidRPr="00E93472" w:rsidRDefault="008464AB" w:rsidP="000C79BB">
            <w:pPr>
              <w:rPr>
                <w:rFonts w:ascii="Arial" w:hAnsi="Arial" w:cs="Arial"/>
                <w:color w:val="000000"/>
                <w:sz w:val="24"/>
                <w:szCs w:val="24"/>
                <w:lang w:val="es-CO"/>
              </w:rPr>
            </w:pPr>
            <w:r w:rsidRPr="00E93472">
              <w:rPr>
                <w:rFonts w:ascii="Arial" w:hAnsi="Arial" w:cs="Arial"/>
                <w:noProof/>
                <w:color w:val="000000"/>
                <w:lang w:val="es-CO" w:eastAsia="es-CO"/>
              </w:rPr>
              <w:drawing>
                <wp:inline distT="0" distB="0" distL="0" distR="0" wp14:anchorId="623DB9FF" wp14:editId="537DAA49">
                  <wp:extent cx="3593804" cy="189505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2159" cy="1899456"/>
                          </a:xfrm>
                          <a:prstGeom prst="rect">
                            <a:avLst/>
                          </a:prstGeom>
                          <a:noFill/>
                          <a:ln>
                            <a:noFill/>
                          </a:ln>
                          <a:effectLst/>
                          <a:extLst/>
                        </pic:spPr>
                      </pic:pic>
                    </a:graphicData>
                  </a:graphic>
                </wp:inline>
              </w:drawing>
            </w:r>
            <w:r w:rsidR="005F4210" w:rsidRPr="00E93472">
              <w:rPr>
                <w:rFonts w:ascii="Arial" w:hAnsi="Arial" w:cs="Arial"/>
                <w:color w:val="000000"/>
                <w:sz w:val="24"/>
                <w:szCs w:val="24"/>
              </w:rPr>
              <w:t xml:space="preserve"> </w:t>
            </w:r>
          </w:p>
          <w:p w14:paraId="621C5423" w14:textId="77777777" w:rsidR="005F4210" w:rsidRPr="00E93472" w:rsidRDefault="005F4210" w:rsidP="000C79BB">
            <w:pPr>
              <w:rPr>
                <w:rFonts w:ascii="Arial" w:hAnsi="Arial" w:cs="Arial"/>
                <w:color w:val="000000"/>
                <w:sz w:val="24"/>
                <w:szCs w:val="24"/>
              </w:rPr>
            </w:pPr>
          </w:p>
          <w:p w14:paraId="6E520CBA" w14:textId="77777777" w:rsidR="005F4210" w:rsidRPr="00E93472" w:rsidRDefault="005F4210" w:rsidP="000C79BB">
            <w:pPr>
              <w:rPr>
                <w:rFonts w:ascii="Arial" w:hAnsi="Arial" w:cs="Arial"/>
                <w:color w:val="000000"/>
                <w:sz w:val="24"/>
                <w:szCs w:val="24"/>
              </w:rPr>
            </w:pPr>
          </w:p>
        </w:tc>
      </w:tr>
      <w:tr w:rsidR="005F4210" w:rsidRPr="00E93472" w14:paraId="05A46D2A" w14:textId="77777777" w:rsidTr="000C79BB">
        <w:tc>
          <w:tcPr>
            <w:tcW w:w="2518" w:type="dxa"/>
          </w:tcPr>
          <w:p w14:paraId="2FC3C856" w14:textId="77777777" w:rsidR="005F4210" w:rsidRPr="00E93472" w:rsidRDefault="005F4210" w:rsidP="000C79BB">
            <w:pPr>
              <w:rPr>
                <w:rFonts w:ascii="Arial" w:hAnsi="Arial" w:cs="Arial"/>
                <w:color w:val="000000"/>
                <w:sz w:val="24"/>
                <w:szCs w:val="24"/>
              </w:rPr>
            </w:pPr>
            <w:r w:rsidRPr="00E93472">
              <w:rPr>
                <w:rFonts w:ascii="Arial" w:hAnsi="Arial" w:cs="Arial"/>
                <w:b/>
                <w:color w:val="000000"/>
                <w:sz w:val="24"/>
                <w:szCs w:val="24"/>
              </w:rPr>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w:t>
            </w:r>
            <w:r w:rsidRPr="00E93472">
              <w:rPr>
                <w:rFonts w:ascii="Arial" w:hAnsi="Arial" w:cs="Arial"/>
                <w:b/>
                <w:color w:val="000000"/>
                <w:sz w:val="24"/>
                <w:szCs w:val="24"/>
              </w:rPr>
              <w:lastRenderedPageBreak/>
              <w:t xml:space="preserve">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515" w:type="dxa"/>
          </w:tcPr>
          <w:p w14:paraId="04E94FBB" w14:textId="77777777" w:rsidR="005F4210" w:rsidRPr="00E93472" w:rsidRDefault="005F4210" w:rsidP="000C79BB">
            <w:pPr>
              <w:rPr>
                <w:rFonts w:ascii="Arial" w:hAnsi="Arial" w:cs="Arial"/>
                <w:color w:val="000000"/>
                <w:sz w:val="24"/>
                <w:szCs w:val="24"/>
              </w:rPr>
            </w:pPr>
          </w:p>
        </w:tc>
      </w:tr>
      <w:tr w:rsidR="005F4210" w:rsidRPr="00E93472" w14:paraId="4E9B83AE" w14:textId="77777777" w:rsidTr="000C79BB">
        <w:tc>
          <w:tcPr>
            <w:tcW w:w="2518" w:type="dxa"/>
          </w:tcPr>
          <w:p w14:paraId="0FFC8887" w14:textId="77777777" w:rsidR="005F4210" w:rsidRPr="00E93472" w:rsidRDefault="005F4210" w:rsidP="000C79BB">
            <w:pPr>
              <w:rPr>
                <w:rFonts w:ascii="Arial" w:hAnsi="Arial" w:cs="Arial"/>
                <w:color w:val="000000"/>
                <w:sz w:val="24"/>
                <w:szCs w:val="24"/>
              </w:rPr>
            </w:pPr>
            <w:r w:rsidRPr="00E93472">
              <w:rPr>
                <w:rFonts w:ascii="Arial" w:hAnsi="Arial" w:cs="Arial"/>
                <w:b/>
                <w:color w:val="000000"/>
                <w:sz w:val="24"/>
                <w:szCs w:val="24"/>
              </w:rPr>
              <w:lastRenderedPageBreak/>
              <w:t>Pie de imagen</w:t>
            </w:r>
          </w:p>
        </w:tc>
        <w:tc>
          <w:tcPr>
            <w:tcW w:w="6515" w:type="dxa"/>
          </w:tcPr>
          <w:p w14:paraId="660E5338" w14:textId="17908F8C" w:rsidR="005F4210" w:rsidRPr="00E93472" w:rsidRDefault="006C1A55" w:rsidP="000C79BB">
            <w:pPr>
              <w:rPr>
                <w:rFonts w:ascii="Arial" w:hAnsi="Arial" w:cs="Arial"/>
                <w:color w:val="000000"/>
                <w:sz w:val="24"/>
                <w:szCs w:val="24"/>
              </w:rPr>
            </w:pPr>
            <w:r w:rsidRPr="00E93472">
              <w:rPr>
                <w:rFonts w:ascii="Arial" w:hAnsi="Arial" w:cs="Arial"/>
                <w:color w:val="000000"/>
                <w:sz w:val="24"/>
                <w:szCs w:val="24"/>
              </w:rPr>
              <w:t>6/6 es una fracción igual a la unidad</w:t>
            </w:r>
            <w:r w:rsidR="00AF0E8E" w:rsidRPr="00E93472">
              <w:rPr>
                <w:rFonts w:ascii="Arial" w:hAnsi="Arial" w:cs="Arial"/>
                <w:color w:val="000000"/>
                <w:sz w:val="24"/>
                <w:szCs w:val="24"/>
              </w:rPr>
              <w:t>, porque se tomaron todas las 6 partes en las que fue dividida la unidad</w:t>
            </w:r>
            <w:r w:rsidR="005F4210" w:rsidRPr="00E93472">
              <w:rPr>
                <w:rFonts w:ascii="Arial" w:hAnsi="Arial" w:cs="Arial"/>
                <w:color w:val="000000"/>
                <w:sz w:val="24"/>
                <w:szCs w:val="24"/>
              </w:rPr>
              <w:t xml:space="preserve">. </w:t>
            </w:r>
          </w:p>
        </w:tc>
      </w:tr>
    </w:tbl>
    <w:p w14:paraId="22140F63" w14:textId="77777777" w:rsidR="005F4210" w:rsidRPr="00E93472" w:rsidRDefault="005F4210" w:rsidP="00081745">
      <w:pPr>
        <w:tabs>
          <w:tab w:val="right" w:pos="8498"/>
        </w:tabs>
        <w:spacing w:after="0"/>
        <w:rPr>
          <w:rFonts w:ascii="Arial" w:hAnsi="Arial" w:cs="Arial"/>
        </w:rPr>
      </w:pPr>
    </w:p>
    <w:p w14:paraId="3112CBBA" w14:textId="0143E679" w:rsidR="00E40B8A" w:rsidRPr="00E93472" w:rsidRDefault="001C2633" w:rsidP="00E40B8A">
      <w:pPr>
        <w:tabs>
          <w:tab w:val="right" w:pos="8498"/>
        </w:tabs>
        <w:spacing w:after="0"/>
        <w:rPr>
          <w:rFonts w:ascii="Arial" w:hAnsi="Arial" w:cs="Arial"/>
        </w:rPr>
      </w:pPr>
      <w:r w:rsidRPr="00E93472">
        <w:rPr>
          <w:rFonts w:ascii="Arial" w:hAnsi="Arial" w:cs="Arial"/>
        </w:rPr>
        <w:t>En una fracción igual a la unidad</w:t>
      </w:r>
      <w:r w:rsidR="003B3A9C" w:rsidRPr="00E93472">
        <w:rPr>
          <w:rFonts w:ascii="Arial" w:hAnsi="Arial" w:cs="Arial"/>
        </w:rPr>
        <w:t xml:space="preserve">, el numerador es igual </w:t>
      </w:r>
      <w:r w:rsidR="00E40B8A" w:rsidRPr="00E93472">
        <w:rPr>
          <w:rFonts w:ascii="Arial" w:hAnsi="Arial" w:cs="Arial"/>
        </w:rPr>
        <w:t xml:space="preserve">al denominador, observa el diagrama. </w:t>
      </w:r>
    </w:p>
    <w:p w14:paraId="391E6215" w14:textId="77777777" w:rsidR="00E40B8A" w:rsidRPr="00E93472" w:rsidRDefault="00E40B8A" w:rsidP="00E40B8A">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32"/>
        <w:gridCol w:w="6396"/>
      </w:tblGrid>
      <w:tr w:rsidR="00E40B8A" w:rsidRPr="00E93472" w14:paraId="330658E6" w14:textId="77777777" w:rsidTr="000C79BB">
        <w:tc>
          <w:tcPr>
            <w:tcW w:w="9033" w:type="dxa"/>
            <w:gridSpan w:val="2"/>
            <w:shd w:val="clear" w:color="auto" w:fill="0D0D0D" w:themeFill="text1" w:themeFillTint="F2"/>
          </w:tcPr>
          <w:p w14:paraId="5DA58C5B" w14:textId="77777777" w:rsidR="00E40B8A" w:rsidRPr="00E93472" w:rsidRDefault="00E40B8A" w:rsidP="000C79BB">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E40B8A" w:rsidRPr="00E93472" w14:paraId="5852A817" w14:textId="77777777" w:rsidTr="000C79BB">
        <w:tc>
          <w:tcPr>
            <w:tcW w:w="2518" w:type="dxa"/>
          </w:tcPr>
          <w:p w14:paraId="158D413B" w14:textId="77777777" w:rsidR="00E40B8A" w:rsidRPr="00E93472" w:rsidRDefault="00E40B8A" w:rsidP="000C79BB">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670C2775" w14:textId="5F7AE60F" w:rsidR="00E40B8A" w:rsidRPr="00E93472" w:rsidRDefault="00E40B8A" w:rsidP="000C79BB">
            <w:pPr>
              <w:rPr>
                <w:rFonts w:ascii="Arial" w:hAnsi="Arial" w:cs="Arial"/>
                <w:b/>
                <w:color w:val="000000"/>
                <w:sz w:val="24"/>
                <w:szCs w:val="24"/>
              </w:rPr>
            </w:pPr>
            <w:r w:rsidRPr="00E93472">
              <w:rPr>
                <w:rFonts w:ascii="Arial" w:hAnsi="Arial" w:cs="Arial"/>
                <w:color w:val="000000"/>
                <w:sz w:val="24"/>
                <w:szCs w:val="24"/>
              </w:rPr>
              <w:t>MA</w:t>
            </w:r>
            <w:r w:rsidR="003C6109" w:rsidRPr="00E93472">
              <w:rPr>
                <w:rFonts w:ascii="Arial" w:hAnsi="Arial" w:cs="Arial"/>
                <w:color w:val="000000"/>
                <w:sz w:val="24"/>
                <w:szCs w:val="24"/>
              </w:rPr>
              <w:t>_04_04_IMG13</w:t>
            </w:r>
          </w:p>
        </w:tc>
      </w:tr>
      <w:tr w:rsidR="00E40B8A" w:rsidRPr="00E93472" w14:paraId="2200BD13" w14:textId="77777777" w:rsidTr="000C79BB">
        <w:tc>
          <w:tcPr>
            <w:tcW w:w="2518" w:type="dxa"/>
          </w:tcPr>
          <w:p w14:paraId="76076C78" w14:textId="77777777" w:rsidR="00E40B8A" w:rsidRPr="00E93472" w:rsidRDefault="00E40B8A" w:rsidP="000C79BB">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15D929F0" w14:textId="1116FE4D" w:rsidR="00E40B8A" w:rsidRPr="00E93472" w:rsidRDefault="00E40B8A" w:rsidP="000C79BB">
            <w:pPr>
              <w:rPr>
                <w:rFonts w:ascii="Arial" w:hAnsi="Arial" w:cs="Arial"/>
                <w:color w:val="000000"/>
                <w:sz w:val="24"/>
                <w:szCs w:val="24"/>
              </w:rPr>
            </w:pPr>
            <w:r w:rsidRPr="00E93472">
              <w:rPr>
                <w:rFonts w:ascii="Arial" w:hAnsi="Arial" w:cs="Arial"/>
                <w:color w:val="000000"/>
                <w:sz w:val="24"/>
                <w:szCs w:val="24"/>
              </w:rPr>
              <w:t xml:space="preserve">Diagrama con el título “Fracción igual a la unidad”, se representa una fracción </w:t>
            </w:r>
            <w:r w:rsidRPr="00E93472">
              <w:rPr>
                <w:rFonts w:ascii="Arial" w:hAnsi="Arial" w:cs="Arial"/>
                <w:i/>
                <w:color w:val="000000"/>
                <w:sz w:val="24"/>
                <w:szCs w:val="24"/>
              </w:rPr>
              <w:t>n/d</w:t>
            </w:r>
            <w:r w:rsidRPr="00E93472">
              <w:rPr>
                <w:rFonts w:ascii="Arial" w:hAnsi="Arial" w:cs="Arial"/>
                <w:color w:val="000000"/>
                <w:sz w:val="24"/>
                <w:szCs w:val="24"/>
              </w:rPr>
              <w:t xml:space="preserve"> y al frente </w:t>
            </w:r>
            <w:r w:rsidRPr="00E93472">
              <w:rPr>
                <w:rFonts w:ascii="Arial" w:hAnsi="Arial" w:cs="Arial"/>
                <w:i/>
                <w:color w:val="000000"/>
                <w:sz w:val="24"/>
                <w:szCs w:val="24"/>
              </w:rPr>
              <w:t>n</w:t>
            </w:r>
            <w:r w:rsidRPr="00E93472">
              <w:rPr>
                <w:rFonts w:ascii="Arial" w:hAnsi="Arial" w:cs="Arial"/>
                <w:b/>
                <w:color w:val="000000"/>
                <w:sz w:val="24"/>
                <w:szCs w:val="24"/>
              </w:rPr>
              <w:t>=</w:t>
            </w:r>
            <w:r w:rsidRPr="00E93472">
              <w:rPr>
                <w:rFonts w:ascii="Arial" w:hAnsi="Arial" w:cs="Arial"/>
                <w:i/>
                <w:color w:val="000000"/>
                <w:sz w:val="24"/>
                <w:szCs w:val="24"/>
              </w:rPr>
              <w:t>d</w:t>
            </w:r>
            <w:r w:rsidRPr="00E93472">
              <w:rPr>
                <w:rFonts w:ascii="Arial" w:hAnsi="Arial" w:cs="Arial"/>
                <w:color w:val="000000"/>
                <w:sz w:val="24"/>
                <w:szCs w:val="24"/>
              </w:rPr>
              <w:t xml:space="preserve">. La idea es que la imagen del diagrama sea llamativa para los estudiantes, se puede tener juego de colores con las letras. </w:t>
            </w:r>
          </w:p>
          <w:p w14:paraId="472A96B5" w14:textId="579BCE4E" w:rsidR="00E40B8A" w:rsidRPr="00E93472" w:rsidRDefault="00E40B8A" w:rsidP="000C79BB">
            <w:pP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6997613B" wp14:editId="1ACA65AD">
                  <wp:extent cx="3264195" cy="148684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62855" cy="1486238"/>
                          </a:xfrm>
                          <a:prstGeom prst="rect">
                            <a:avLst/>
                          </a:prstGeom>
                          <a:noFill/>
                        </pic:spPr>
                      </pic:pic>
                    </a:graphicData>
                  </a:graphic>
                </wp:inline>
              </w:drawing>
            </w:r>
          </w:p>
          <w:p w14:paraId="3A2685FF" w14:textId="77777777" w:rsidR="00E40B8A" w:rsidRPr="00E93472" w:rsidRDefault="00E40B8A" w:rsidP="000C79BB">
            <w:pPr>
              <w:rPr>
                <w:rFonts w:ascii="Arial" w:hAnsi="Arial" w:cs="Arial"/>
                <w:color w:val="000000"/>
                <w:sz w:val="24"/>
                <w:szCs w:val="24"/>
              </w:rPr>
            </w:pPr>
          </w:p>
          <w:p w14:paraId="47E47246" w14:textId="77777777" w:rsidR="00E40B8A" w:rsidRPr="00E93472" w:rsidRDefault="00E40B8A" w:rsidP="000C79BB">
            <w:pPr>
              <w:rPr>
                <w:rFonts w:ascii="Arial" w:hAnsi="Arial" w:cs="Arial"/>
                <w:color w:val="000000"/>
                <w:sz w:val="24"/>
                <w:szCs w:val="24"/>
              </w:rPr>
            </w:pPr>
          </w:p>
        </w:tc>
      </w:tr>
      <w:tr w:rsidR="00E40B8A" w:rsidRPr="00E93472" w14:paraId="665C5E97" w14:textId="77777777" w:rsidTr="000C79BB">
        <w:tc>
          <w:tcPr>
            <w:tcW w:w="2518" w:type="dxa"/>
          </w:tcPr>
          <w:p w14:paraId="11624CFC" w14:textId="77777777" w:rsidR="00E40B8A" w:rsidRPr="00E93472" w:rsidRDefault="00E40B8A" w:rsidP="000C79BB">
            <w:pPr>
              <w:rPr>
                <w:rFonts w:ascii="Arial" w:hAnsi="Arial" w:cs="Arial"/>
                <w:color w:val="000000"/>
                <w:sz w:val="24"/>
                <w:szCs w:val="24"/>
              </w:rPr>
            </w:pPr>
            <w:r w:rsidRPr="00E93472">
              <w:rPr>
                <w:rFonts w:ascii="Arial" w:hAnsi="Arial" w:cs="Arial"/>
                <w:b/>
                <w:color w:val="000000"/>
                <w:sz w:val="24"/>
                <w:szCs w:val="24"/>
              </w:rPr>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515" w:type="dxa"/>
          </w:tcPr>
          <w:p w14:paraId="0330132D" w14:textId="77777777" w:rsidR="00E40B8A" w:rsidRPr="00E93472" w:rsidRDefault="00E40B8A" w:rsidP="000C79BB">
            <w:pPr>
              <w:rPr>
                <w:rFonts w:ascii="Arial" w:hAnsi="Arial" w:cs="Arial"/>
                <w:color w:val="000000"/>
                <w:sz w:val="24"/>
                <w:szCs w:val="24"/>
              </w:rPr>
            </w:pPr>
          </w:p>
        </w:tc>
      </w:tr>
      <w:tr w:rsidR="00E40B8A" w:rsidRPr="00E93472" w14:paraId="16AF67A3" w14:textId="77777777" w:rsidTr="000C79BB">
        <w:tc>
          <w:tcPr>
            <w:tcW w:w="2518" w:type="dxa"/>
          </w:tcPr>
          <w:p w14:paraId="00A5BE5F" w14:textId="77777777" w:rsidR="00E40B8A" w:rsidRPr="00E93472" w:rsidRDefault="00E40B8A" w:rsidP="000C79BB">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71850220" w14:textId="2125EC01" w:rsidR="00E40B8A" w:rsidRPr="00E93472" w:rsidRDefault="00E40B8A" w:rsidP="00971F8D">
            <w:pPr>
              <w:rPr>
                <w:rFonts w:ascii="Arial" w:hAnsi="Arial" w:cs="Arial"/>
                <w:color w:val="000000"/>
                <w:sz w:val="24"/>
                <w:szCs w:val="24"/>
              </w:rPr>
            </w:pPr>
            <w:r w:rsidRPr="00E93472">
              <w:rPr>
                <w:rFonts w:ascii="Arial" w:hAnsi="Arial" w:cs="Arial"/>
                <w:color w:val="000000"/>
                <w:sz w:val="24"/>
                <w:szCs w:val="24"/>
              </w:rPr>
              <w:t xml:space="preserve">En una </w:t>
            </w:r>
            <w:r w:rsidRPr="00E93472">
              <w:rPr>
                <w:rFonts w:ascii="Arial" w:hAnsi="Arial" w:cs="Arial"/>
                <w:b/>
                <w:color w:val="000000"/>
                <w:sz w:val="24"/>
                <w:szCs w:val="24"/>
              </w:rPr>
              <w:t>fracción i</w:t>
            </w:r>
            <w:r w:rsidR="00971F8D" w:rsidRPr="00E93472">
              <w:rPr>
                <w:rFonts w:ascii="Arial" w:hAnsi="Arial" w:cs="Arial"/>
                <w:b/>
                <w:color w:val="000000"/>
                <w:sz w:val="24"/>
                <w:szCs w:val="24"/>
              </w:rPr>
              <w:t>gual a la unidad</w:t>
            </w:r>
            <w:r w:rsidRPr="00E93472">
              <w:rPr>
                <w:rFonts w:ascii="Arial" w:hAnsi="Arial" w:cs="Arial"/>
                <w:color w:val="000000"/>
                <w:sz w:val="24"/>
                <w:szCs w:val="24"/>
              </w:rPr>
              <w:t xml:space="preserve">, el </w:t>
            </w:r>
            <w:r w:rsidRPr="00E93472">
              <w:rPr>
                <w:rFonts w:ascii="Arial" w:hAnsi="Arial" w:cs="Arial"/>
                <w:b/>
                <w:color w:val="000000"/>
                <w:sz w:val="24"/>
                <w:szCs w:val="24"/>
              </w:rPr>
              <w:t xml:space="preserve">numerador es </w:t>
            </w:r>
            <w:r w:rsidR="00971F8D" w:rsidRPr="00E93472">
              <w:rPr>
                <w:rFonts w:ascii="Arial" w:hAnsi="Arial" w:cs="Arial"/>
                <w:b/>
                <w:color w:val="000000"/>
                <w:sz w:val="24"/>
                <w:szCs w:val="24"/>
              </w:rPr>
              <w:t>igual</w:t>
            </w:r>
            <w:r w:rsidRPr="00E93472">
              <w:rPr>
                <w:rFonts w:ascii="Arial" w:hAnsi="Arial" w:cs="Arial"/>
                <w:b/>
                <w:color w:val="000000"/>
                <w:sz w:val="24"/>
                <w:szCs w:val="24"/>
              </w:rPr>
              <w:t xml:space="preserve"> </w:t>
            </w:r>
            <w:r w:rsidR="00971F8D" w:rsidRPr="00E93472">
              <w:rPr>
                <w:rFonts w:ascii="Arial" w:hAnsi="Arial" w:cs="Arial"/>
                <w:b/>
                <w:color w:val="000000"/>
                <w:sz w:val="24"/>
                <w:szCs w:val="24"/>
              </w:rPr>
              <w:t>a</w:t>
            </w:r>
            <w:r w:rsidRPr="00E93472">
              <w:rPr>
                <w:rFonts w:ascii="Arial" w:hAnsi="Arial" w:cs="Arial"/>
                <w:b/>
                <w:color w:val="000000"/>
                <w:sz w:val="24"/>
                <w:szCs w:val="24"/>
              </w:rPr>
              <w:t>l denominador</w:t>
            </w:r>
            <w:r w:rsidRPr="00E93472">
              <w:rPr>
                <w:rFonts w:ascii="Arial" w:hAnsi="Arial" w:cs="Arial"/>
                <w:color w:val="000000"/>
                <w:sz w:val="24"/>
                <w:szCs w:val="24"/>
              </w:rPr>
              <w:t xml:space="preserve">. </w:t>
            </w:r>
          </w:p>
        </w:tc>
      </w:tr>
    </w:tbl>
    <w:p w14:paraId="1BDCA834" w14:textId="77777777" w:rsidR="0051301F" w:rsidRPr="00E93472" w:rsidRDefault="0051301F"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275"/>
        <w:gridCol w:w="6553"/>
      </w:tblGrid>
      <w:tr w:rsidR="00446A07" w:rsidRPr="00E93472" w14:paraId="5766DB13" w14:textId="77777777" w:rsidTr="000C79BB">
        <w:tc>
          <w:tcPr>
            <w:tcW w:w="9054" w:type="dxa"/>
            <w:gridSpan w:val="2"/>
            <w:shd w:val="clear" w:color="auto" w:fill="000000" w:themeFill="text1"/>
          </w:tcPr>
          <w:p w14:paraId="611AACDF" w14:textId="77777777" w:rsidR="00446A07" w:rsidRPr="00E93472" w:rsidRDefault="00446A07" w:rsidP="000C79BB">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Profundiza: recurso aprovechado</w:t>
            </w:r>
          </w:p>
        </w:tc>
      </w:tr>
      <w:tr w:rsidR="00446A07" w:rsidRPr="00E93472" w14:paraId="7FDCF6D3" w14:textId="77777777" w:rsidTr="000C79BB">
        <w:tc>
          <w:tcPr>
            <w:tcW w:w="2518" w:type="dxa"/>
          </w:tcPr>
          <w:p w14:paraId="1FEF4F9B" w14:textId="77777777" w:rsidR="00446A07" w:rsidRPr="00E93472" w:rsidRDefault="00446A07" w:rsidP="000C79BB">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3ACDAFC5" w14:textId="29395814" w:rsidR="00446A07" w:rsidRPr="00E93472" w:rsidRDefault="00446A07" w:rsidP="00446A07">
            <w:pPr>
              <w:rPr>
                <w:rFonts w:ascii="Arial" w:hAnsi="Arial" w:cs="Arial"/>
                <w:b/>
                <w:color w:val="000000"/>
                <w:sz w:val="24"/>
                <w:szCs w:val="24"/>
              </w:rPr>
            </w:pPr>
            <w:r w:rsidRPr="00E93472">
              <w:rPr>
                <w:rFonts w:ascii="Arial" w:hAnsi="Arial" w:cs="Arial"/>
                <w:color w:val="000000"/>
                <w:sz w:val="24"/>
                <w:szCs w:val="24"/>
              </w:rPr>
              <w:t>MA_04_04_REC100</w:t>
            </w:r>
          </w:p>
        </w:tc>
      </w:tr>
      <w:tr w:rsidR="00446A07" w:rsidRPr="00E93472" w14:paraId="61309377" w14:textId="77777777" w:rsidTr="000C79BB">
        <w:tc>
          <w:tcPr>
            <w:tcW w:w="2518" w:type="dxa"/>
          </w:tcPr>
          <w:p w14:paraId="5AF5E9D2" w14:textId="77777777" w:rsidR="00446A07" w:rsidRPr="00E93472" w:rsidRDefault="00446A07" w:rsidP="000C79BB">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27181028" w14:textId="14BB6763" w:rsidR="00446A07" w:rsidRPr="00E93472" w:rsidRDefault="00446A07" w:rsidP="00446A07">
            <w:pPr>
              <w:rPr>
                <w:rFonts w:ascii="Arial" w:hAnsi="Arial" w:cs="Arial"/>
                <w:color w:val="000000"/>
                <w:sz w:val="24"/>
                <w:szCs w:val="24"/>
              </w:rPr>
            </w:pPr>
            <w:r w:rsidRPr="00E93472">
              <w:rPr>
                <w:rFonts w:ascii="Arial" w:hAnsi="Arial" w:cs="Arial"/>
                <w:color w:val="000000"/>
                <w:sz w:val="24"/>
                <w:szCs w:val="24"/>
              </w:rPr>
              <w:t>5°ESO/Matemáticas/Las fracciones/2.2 Las fracciones impropias/Profundiza: Las fracciones propias e impropias</w:t>
            </w:r>
          </w:p>
        </w:tc>
      </w:tr>
      <w:tr w:rsidR="00446A07" w:rsidRPr="00E93472" w14:paraId="61CC54E2" w14:textId="77777777" w:rsidTr="000C79BB">
        <w:tc>
          <w:tcPr>
            <w:tcW w:w="2518" w:type="dxa"/>
          </w:tcPr>
          <w:p w14:paraId="1F961A45" w14:textId="77777777" w:rsidR="00446A07" w:rsidRPr="00E93472" w:rsidRDefault="00446A07" w:rsidP="000C79BB">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633076BE" w14:textId="77777777" w:rsidR="00446A07" w:rsidRPr="00E93472" w:rsidRDefault="004B79A2" w:rsidP="000C79BB">
            <w:pPr>
              <w:rPr>
                <w:rFonts w:ascii="Arial" w:hAnsi="Arial" w:cs="Arial"/>
                <w:color w:val="FF0000"/>
                <w:sz w:val="24"/>
                <w:szCs w:val="24"/>
              </w:rPr>
            </w:pPr>
            <w:r w:rsidRPr="00E93472">
              <w:rPr>
                <w:rFonts w:ascii="Arial" w:hAnsi="Arial" w:cs="Arial"/>
                <w:color w:val="FF0000"/>
                <w:sz w:val="24"/>
                <w:szCs w:val="24"/>
              </w:rPr>
              <w:t>En todo el interactivo debe cambiarse la palabra “tarta” por la palabra “</w:t>
            </w:r>
            <w:r w:rsidR="00E76C63" w:rsidRPr="00E93472">
              <w:rPr>
                <w:rFonts w:ascii="Arial" w:hAnsi="Arial" w:cs="Arial"/>
                <w:color w:val="FF0000"/>
                <w:sz w:val="24"/>
                <w:szCs w:val="24"/>
              </w:rPr>
              <w:t>t</w:t>
            </w:r>
            <w:r w:rsidRPr="00E93472">
              <w:rPr>
                <w:rFonts w:ascii="Arial" w:hAnsi="Arial" w:cs="Arial"/>
                <w:color w:val="FF0000"/>
                <w:sz w:val="24"/>
                <w:szCs w:val="24"/>
              </w:rPr>
              <w:t xml:space="preserve">orta. </w:t>
            </w:r>
          </w:p>
          <w:p w14:paraId="5548349C" w14:textId="77777777" w:rsidR="00E76C63" w:rsidRPr="00E93472" w:rsidRDefault="00E76C63" w:rsidP="000C79BB">
            <w:pPr>
              <w:rPr>
                <w:rFonts w:ascii="Arial" w:hAnsi="Arial" w:cs="Arial"/>
                <w:color w:val="FF0000"/>
                <w:sz w:val="24"/>
                <w:szCs w:val="24"/>
              </w:rPr>
            </w:pPr>
          </w:p>
          <w:p w14:paraId="2946BD07" w14:textId="56554E67" w:rsidR="00E76C63" w:rsidRPr="00E93472" w:rsidRDefault="004536C5" w:rsidP="000C79BB">
            <w:pPr>
              <w:rPr>
                <w:rFonts w:ascii="Arial" w:hAnsi="Arial" w:cs="Arial"/>
                <w:b/>
                <w:color w:val="FF0000"/>
                <w:sz w:val="24"/>
                <w:szCs w:val="24"/>
              </w:rPr>
            </w:pPr>
            <w:r w:rsidRPr="00E93472">
              <w:rPr>
                <w:rFonts w:ascii="Arial" w:hAnsi="Arial" w:cs="Arial"/>
                <w:b/>
                <w:color w:val="FF0000"/>
                <w:sz w:val="24"/>
                <w:szCs w:val="24"/>
              </w:rPr>
              <w:t>Cambiar:</w:t>
            </w:r>
          </w:p>
          <w:p w14:paraId="4E17197D" w14:textId="77777777" w:rsidR="00E76C63" w:rsidRPr="00E93472" w:rsidRDefault="00E76C63" w:rsidP="000C79BB">
            <w:pPr>
              <w:rPr>
                <w:rFonts w:ascii="Arial" w:hAnsi="Arial" w:cs="Arial"/>
                <w:color w:val="FF0000"/>
                <w:sz w:val="24"/>
                <w:szCs w:val="24"/>
              </w:rPr>
            </w:pPr>
          </w:p>
          <w:p w14:paraId="7D2B30FE" w14:textId="77777777" w:rsidR="00735476" w:rsidRPr="00E93472" w:rsidRDefault="00735476" w:rsidP="000C79BB">
            <w:pPr>
              <w:rPr>
                <w:rFonts w:ascii="Arial" w:hAnsi="Arial" w:cs="Arial"/>
                <w:color w:val="FF0000"/>
                <w:sz w:val="24"/>
                <w:szCs w:val="24"/>
              </w:rPr>
            </w:pPr>
          </w:p>
          <w:p w14:paraId="0B0592D4" w14:textId="77777777" w:rsidR="00735476" w:rsidRPr="00E93472" w:rsidRDefault="00735476" w:rsidP="000C79BB">
            <w:pPr>
              <w:rPr>
                <w:rFonts w:ascii="Arial" w:hAnsi="Arial" w:cs="Arial"/>
                <w:color w:val="FF0000"/>
                <w:sz w:val="24"/>
                <w:szCs w:val="24"/>
              </w:rPr>
            </w:pPr>
          </w:p>
          <w:p w14:paraId="6FDE887C" w14:textId="77777777" w:rsidR="00735476" w:rsidRPr="00E93472" w:rsidRDefault="00735476" w:rsidP="000C79BB">
            <w:pPr>
              <w:rPr>
                <w:rFonts w:ascii="Arial" w:hAnsi="Arial" w:cs="Arial"/>
                <w:color w:val="FF0000"/>
                <w:sz w:val="24"/>
                <w:szCs w:val="24"/>
              </w:rPr>
            </w:pPr>
          </w:p>
          <w:p w14:paraId="6739C1ED" w14:textId="393A19E2" w:rsidR="00E76C63" w:rsidRPr="00E93472" w:rsidRDefault="00FB58A9" w:rsidP="000C79BB">
            <w:pPr>
              <w:rPr>
                <w:rFonts w:ascii="Arial" w:hAnsi="Arial" w:cs="Arial"/>
                <w:color w:val="FF0000"/>
                <w:sz w:val="24"/>
                <w:szCs w:val="24"/>
              </w:rPr>
            </w:pPr>
            <w:r w:rsidRPr="00E93472">
              <w:rPr>
                <w:rFonts w:ascii="Arial" w:hAnsi="Arial" w:cs="Arial"/>
                <w:noProof/>
                <w:lang w:val="es-CO" w:eastAsia="es-CO"/>
              </w:rPr>
              <w:lastRenderedPageBreak/>
              <mc:AlternateContent>
                <mc:Choice Requires="wps">
                  <w:drawing>
                    <wp:anchor distT="0" distB="0" distL="114300" distR="114300" simplePos="0" relativeHeight="251683840" behindDoc="0" locked="0" layoutInCell="1" allowOverlap="1" wp14:anchorId="77B610CA" wp14:editId="644C2C62">
                      <wp:simplePos x="0" y="0"/>
                      <wp:positionH relativeFrom="column">
                        <wp:posOffset>244313</wp:posOffset>
                      </wp:positionH>
                      <wp:positionV relativeFrom="paragraph">
                        <wp:posOffset>40005</wp:posOffset>
                      </wp:positionV>
                      <wp:extent cx="3530009" cy="276447"/>
                      <wp:effectExtent l="0" t="0" r="13335" b="28575"/>
                      <wp:wrapNone/>
                      <wp:docPr id="2048" name="2048 Cuadro de texto"/>
                      <wp:cNvGraphicFramePr/>
                      <a:graphic xmlns:a="http://schemas.openxmlformats.org/drawingml/2006/main">
                        <a:graphicData uri="http://schemas.microsoft.com/office/word/2010/wordprocessingShape">
                          <wps:wsp>
                            <wps:cNvSpPr txBox="1"/>
                            <wps:spPr>
                              <a:xfrm>
                                <a:off x="0" y="0"/>
                                <a:ext cx="3530009" cy="276447"/>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E9C8480" w14:textId="70682D17" w:rsidR="00A8151A" w:rsidRPr="00FB58A9" w:rsidRDefault="00A8151A" w:rsidP="00FB58A9">
                                  <w:pPr>
                                    <w:jc w:val="center"/>
                                    <w:rPr>
                                      <w:color w:val="FF0000"/>
                                      <w:sz w:val="22"/>
                                      <w:lang w:val="es-CO"/>
                                    </w:rPr>
                                  </w:pPr>
                                  <w:r w:rsidRPr="00FB58A9">
                                    <w:rPr>
                                      <w:color w:val="FF0000"/>
                                      <w:sz w:val="22"/>
                                      <w:lang w:val="es-CO"/>
                                    </w:rPr>
                                    <w:t>Las fracciones propias</w:t>
                                  </w:r>
                                  <w:r>
                                    <w:rPr>
                                      <w:color w:val="FF0000"/>
                                      <w:sz w:val="22"/>
                                      <w:lang w:val="es-CO"/>
                                    </w:rPr>
                                    <w:t xml:space="preserve">, iguales a la unidad </w:t>
                                  </w:r>
                                  <w:r w:rsidRPr="00FB58A9">
                                    <w:rPr>
                                      <w:color w:val="FF0000"/>
                                      <w:sz w:val="22"/>
                                      <w:lang w:val="es-CO"/>
                                    </w:rPr>
                                    <w:t xml:space="preserve"> e impropias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B610CA" id="_x0000_t202" coordsize="21600,21600" o:spt="202" path="m,l,21600r21600,l21600,xe">
                      <v:stroke joinstyle="miter"/>
                      <v:path gradientshapeok="t" o:connecttype="rect"/>
                    </v:shapetype>
                    <v:shape id="2048 Cuadro de texto" o:spid="_x0000_s1026" type="#_x0000_t202" style="position:absolute;margin-left:19.25pt;margin-top:3.15pt;width:277.95pt;height:21.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aWtmwIAAJ8FAAAOAAAAZHJzL2Uyb0RvYy54bWysVN1P2zAQf5+0/8Hy+0haCoyKFHVFnSYh&#10;QIOJZ9ex22iOz7PdJt1fvzsnKR3bC9Ne7LPvd98fV9dtbdhO+VCBLfjoJOdMWQllZdcF//a0/PCR&#10;sxCFLYUBqwq+V4Ffz96/u2rcVI1hA6ZUnqESG6aNK/gmRjfNsiA3qhbhBJyyyNTgaxHx6ddZ6UWD&#10;2muTjfP8PGvAl86DVCHg703H5LOkX2sl473WQUVmCo6+xXT6dK7ozGZXYrr2wm0q2bsh/sGLWlQW&#10;jR5U3Ygo2NZXf6iqK+khgI4nEuoMtK6kSjFgNKP8VTSPG+FUigWTE9whTeH/qZV3uwfPqrLg43yC&#10;tbKixioRzRZbUXpgpWJRtREoVY0LU5R4dCgT20/QYsmH/4CflIFW+5pujI0hH5O+PyQa9TCJn6dn&#10;p3meX3ImkTe+OJ9MLkhN9iLtfIifFdSMiIJ7LGTKr9jdhthBBwgZs7CsjEnFNJY1BT8/PcuTQABT&#10;lcQkWPDr1cJ4thPYDssl+pA6AO0ewfBlLKFV6p/eHoXehZiouDeKMMZ+VRrzlyJNJqhz1cGIkFLZ&#10;mJKU9CKaUBodeotgj3/x6i3CXRyDZbDxIFxXFnyXpt/dLr8PLusOj8U5ipvI2K7arnGGDlhBucfG&#10;8NBNWXByWWH1bkWID8LjWGEv4KqI93hoA1gl6CnONuB//u2f8NjtyOWswTEtePixFV5xZr5YnIPL&#10;0WRCc50ek7OLMT78MWd1zLHbegFY+hEuJScTSfhoBlJ7qJ9xo8zJKrKElWi74HEgF7FbHriRpJrP&#10;Ewgn2Yl4ax+dJNVUJOrNp/ZZeNc3MI3QHQwDLaav+rjDkqSF+TaCrlKTU567rPb5xy2QxqTfWLRm&#10;jt8J9bJXZ78AAAD//wMAUEsDBBQABgAIAAAAIQBgV3if2wAAAAcBAAAPAAAAZHJzL2Rvd25yZXYu&#10;eG1sTI7BToNAFEX3Jv7D5Jm4Me1ACw1FhsaS6F504XIKr0Bk3uC8ocW/d1zp8ubenHuKw2JGcUHH&#10;gyUF8ToCgdTYdqBOwfvb8yoDwV5Tq0dLqOAbGQ7l7U2h89Ze6RUvte9EgBDnWkHv/ZRLyU2PRvPa&#10;TkihO1tntA/RdbJ1+hrgZpSbKNpJowcKD72esOqx+axno+BBb9zsKubqJTmmfPyKP2oTK3V/tzw9&#10;gvC4+L8x/OoHdSiD08nO1LIYFWyzNCwV7LYgQp3ukwTESUGyz0CWhfzvX/4AAAD//wMAUEsBAi0A&#10;FAAGAAgAAAAhALaDOJL+AAAA4QEAABMAAAAAAAAAAAAAAAAAAAAAAFtDb250ZW50X1R5cGVzXS54&#10;bWxQSwECLQAUAAYACAAAACEAOP0h/9YAAACUAQAACwAAAAAAAAAAAAAAAAAvAQAAX3JlbHMvLnJl&#10;bHNQSwECLQAUAAYACAAAACEA8VGlrZsCAACfBQAADgAAAAAAAAAAAAAAAAAuAgAAZHJzL2Uyb0Rv&#10;Yy54bWxQSwECLQAUAAYACAAAACEAYFd4n9sAAAAHAQAADwAAAAAAAAAAAAAAAAD1BAAAZHJzL2Rv&#10;d25yZXYueG1sUEsFBgAAAAAEAAQA8wAAAP0FAAAAAA==&#10;" filled="f" strokecolor="red" strokeweight=".5pt">
                      <v:textbox>
                        <w:txbxContent>
                          <w:p w14:paraId="3E9C8480" w14:textId="70682D17" w:rsidR="00A8151A" w:rsidRPr="00FB58A9" w:rsidRDefault="00A8151A" w:rsidP="00FB58A9">
                            <w:pPr>
                              <w:jc w:val="center"/>
                              <w:rPr>
                                <w:color w:val="FF0000"/>
                                <w:sz w:val="22"/>
                                <w:lang w:val="es-CO"/>
                              </w:rPr>
                            </w:pPr>
                            <w:r w:rsidRPr="00FB58A9">
                              <w:rPr>
                                <w:color w:val="FF0000"/>
                                <w:sz w:val="22"/>
                                <w:lang w:val="es-CO"/>
                              </w:rPr>
                              <w:t>Las fracciones propias</w:t>
                            </w:r>
                            <w:r>
                              <w:rPr>
                                <w:color w:val="FF0000"/>
                                <w:sz w:val="22"/>
                                <w:lang w:val="es-CO"/>
                              </w:rPr>
                              <w:t xml:space="preserve">, iguales a la unidad </w:t>
                            </w:r>
                            <w:r w:rsidRPr="00FB58A9">
                              <w:rPr>
                                <w:color w:val="FF0000"/>
                                <w:sz w:val="22"/>
                                <w:lang w:val="es-CO"/>
                              </w:rPr>
                              <w:t xml:space="preserve"> e impropias</w:t>
                            </w:r>
                          </w:p>
                        </w:txbxContent>
                      </v:textbox>
                    </v:shape>
                  </w:pict>
                </mc:Fallback>
              </mc:AlternateContent>
            </w:r>
            <w:r w:rsidRPr="00E93472">
              <w:rPr>
                <w:rFonts w:ascii="Arial" w:hAnsi="Arial" w:cs="Arial"/>
                <w:noProof/>
                <w:lang w:val="es-CO" w:eastAsia="es-CO"/>
              </w:rPr>
              <w:drawing>
                <wp:inline distT="0" distB="0" distL="0" distR="0" wp14:anchorId="6A9659E9" wp14:editId="330C704B">
                  <wp:extent cx="3859618" cy="2373665"/>
                  <wp:effectExtent l="0" t="0" r="762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598" t="33333" r="58522" b="29394"/>
                          <a:stretch/>
                        </pic:blipFill>
                        <pic:spPr bwMode="auto">
                          <a:xfrm>
                            <a:off x="0" y="0"/>
                            <a:ext cx="3858514" cy="2372986"/>
                          </a:xfrm>
                          <a:prstGeom prst="rect">
                            <a:avLst/>
                          </a:prstGeom>
                          <a:ln>
                            <a:noFill/>
                          </a:ln>
                          <a:extLst>
                            <a:ext uri="{53640926-AAD7-44D8-BBD7-CCE9431645EC}">
                              <a14:shadowObscured xmlns:a14="http://schemas.microsoft.com/office/drawing/2010/main"/>
                            </a:ext>
                          </a:extLst>
                        </pic:spPr>
                      </pic:pic>
                    </a:graphicData>
                  </a:graphic>
                </wp:inline>
              </w:drawing>
            </w:r>
          </w:p>
          <w:p w14:paraId="2DD1820E" w14:textId="04FFCC45" w:rsidR="00E76C63" w:rsidRPr="00E93472" w:rsidRDefault="008122E8" w:rsidP="000C79BB">
            <w:pPr>
              <w:rPr>
                <w:rFonts w:ascii="Arial" w:hAnsi="Arial" w:cs="Arial"/>
                <w:color w:val="FF0000"/>
                <w:sz w:val="24"/>
                <w:szCs w:val="24"/>
              </w:rPr>
            </w:pPr>
            <w:r w:rsidRPr="00E93472">
              <w:rPr>
                <w:rFonts w:ascii="Arial" w:hAnsi="Arial" w:cs="Arial"/>
                <w:noProof/>
                <w:lang w:val="es-CO" w:eastAsia="es-CO"/>
              </w:rPr>
              <mc:AlternateContent>
                <mc:Choice Requires="wps">
                  <w:drawing>
                    <wp:anchor distT="0" distB="0" distL="114300" distR="114300" simplePos="0" relativeHeight="251685888" behindDoc="0" locked="0" layoutInCell="1" allowOverlap="1" wp14:anchorId="463429DD" wp14:editId="414D3269">
                      <wp:simplePos x="0" y="0"/>
                      <wp:positionH relativeFrom="column">
                        <wp:posOffset>-3810</wp:posOffset>
                      </wp:positionH>
                      <wp:positionV relativeFrom="paragraph">
                        <wp:posOffset>40197</wp:posOffset>
                      </wp:positionV>
                      <wp:extent cx="3051544" cy="977900"/>
                      <wp:effectExtent l="0" t="0" r="15875" b="12700"/>
                      <wp:wrapNone/>
                      <wp:docPr id="2066" name="2066 Cuadro de texto"/>
                      <wp:cNvGraphicFramePr/>
                      <a:graphic xmlns:a="http://schemas.openxmlformats.org/drawingml/2006/main">
                        <a:graphicData uri="http://schemas.microsoft.com/office/word/2010/wordprocessingShape">
                          <wps:wsp>
                            <wps:cNvSpPr txBox="1"/>
                            <wps:spPr>
                              <a:xfrm>
                                <a:off x="0" y="0"/>
                                <a:ext cx="3051544" cy="977900"/>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0326331" w14:textId="77777777" w:rsidR="00A8151A" w:rsidRDefault="00A8151A" w:rsidP="00735476">
                                  <w:pPr>
                                    <w:jc w:val="center"/>
                                    <w:rPr>
                                      <w:color w:val="FF0000"/>
                                      <w:sz w:val="22"/>
                                      <w:lang w:val="es-CO"/>
                                    </w:rPr>
                                  </w:pPr>
                                  <w:r>
                                    <w:rPr>
                                      <w:color w:val="FF0000"/>
                                      <w:sz w:val="22"/>
                                      <w:lang w:val="es-CO"/>
                                    </w:rPr>
                                    <w:t xml:space="preserve">Una </w:t>
                                  </w:r>
                                  <w:r w:rsidRPr="008122E8">
                                    <w:rPr>
                                      <w:b/>
                                      <w:color w:val="FF0000"/>
                                      <w:sz w:val="22"/>
                                      <w:lang w:val="es-CO"/>
                                    </w:rPr>
                                    <w:t>fracción</w:t>
                                  </w:r>
                                  <w:r>
                                    <w:rPr>
                                      <w:color w:val="FF0000"/>
                                      <w:sz w:val="22"/>
                                      <w:lang w:val="es-CO"/>
                                    </w:rPr>
                                    <w:t xml:space="preserve"> es </w:t>
                                  </w:r>
                                  <w:r w:rsidRPr="008122E8">
                                    <w:rPr>
                                      <w:b/>
                                      <w:color w:val="FF0000"/>
                                      <w:sz w:val="22"/>
                                      <w:lang w:val="es-CO"/>
                                    </w:rPr>
                                    <w:t>propia</w:t>
                                  </w:r>
                                  <w:r>
                                    <w:rPr>
                                      <w:color w:val="FF0000"/>
                                      <w:sz w:val="22"/>
                                      <w:lang w:val="es-CO"/>
                                    </w:rPr>
                                    <w:t xml:space="preserve"> cuando representa un </w:t>
                                  </w:r>
                                  <w:r w:rsidRPr="008122E8">
                                    <w:rPr>
                                      <w:b/>
                                      <w:color w:val="FF0000"/>
                                      <w:sz w:val="22"/>
                                      <w:lang w:val="es-CO"/>
                                    </w:rPr>
                                    <w:t>número menor que la unidad completa</w:t>
                                  </w:r>
                                  <w:r>
                                    <w:rPr>
                                      <w:color w:val="FF0000"/>
                                      <w:sz w:val="22"/>
                                      <w:lang w:val="es-CO"/>
                                    </w:rPr>
                                    <w:t xml:space="preserve">. </w:t>
                                  </w:r>
                                </w:p>
                                <w:p w14:paraId="248D212A" w14:textId="7619104D" w:rsidR="00A8151A" w:rsidRPr="00FB58A9" w:rsidRDefault="00A8151A" w:rsidP="00735476">
                                  <w:pPr>
                                    <w:jc w:val="center"/>
                                    <w:rPr>
                                      <w:color w:val="FF0000"/>
                                      <w:sz w:val="22"/>
                                      <w:lang w:val="es-CO"/>
                                    </w:rPr>
                                  </w:pPr>
                                  <w:r>
                                    <w:rPr>
                                      <w:color w:val="FF0000"/>
                                      <w:sz w:val="22"/>
                                      <w:lang w:val="es-CO"/>
                                    </w:rPr>
                                    <w:t>Es decir, una parte menor a una (1) torta entera.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429DD" id="2066 Cuadro de texto" o:spid="_x0000_s1027" type="#_x0000_t202" style="position:absolute;margin-left:-.3pt;margin-top:3.15pt;width:240.3pt;height:7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8V2ngIAAJ8FAAAOAAAAZHJzL2Uyb0RvYy54bWysVN1v2jAQf5+0/8Hy+5pAga6ooWJUTJOq&#10;tlo79dk4NkRzfJ5tIOyv352TUNbtpdPy4Jx9v/v+uLpuasN2yocKbMEHZzlnykooK7su+Len5YeP&#10;nIUobCkMWFXwgwr8evb+3dXeTdUQNmBK5RkqsWG6dwXfxOimWRbkRtUinIFTFpkafC0iXv06K73Y&#10;o/baZMM8n2R78KXzIFUI+HrTMvks6ddayXivdVCRmYKjbzGdPp0rOrPZlZiuvXCbSnZuiH/wohaV&#10;RaNHVTciCrb11R+q6kp6CKDjmYQ6A60rqVIMGM0gfxXN40Y4lWLB5AR3TFP4f2rl3e7Bs6os+DCf&#10;TDizosYqEc0WW1F6YKViUTURKFV7F6Yo8ehQJjafoMGS9+8BHykDjfY1/TE2hnxM+uGYaNTDJD6e&#10;5+PBeDTiTCLv8uLiMk+VyF6knQ/xs4KaEVFwj4VM+RW72xDRE4T2EDJmYVkZk4ppLNsXfHI+zpNA&#10;AFOVxCRY8OvVwni2E9gOy2WOH7mPyk5geDOW0Cr1T2ePQm9DTFQ8GEUYY78qjflLkSYT1LnqaERI&#10;qWxMSUp6EU0ojQ69RbDDv3j1FuE2jt4y2HgUrisLvk3T726X33uXdYvHJJ3ETWRsVk1qnPO+A1ZQ&#10;HrAxPLRTFpxcVli9WxHig/A4VtgLuCriPR7aAFYJOoqzDfiff3snPHY7cjnb45gWPPzYCq84M18s&#10;zsHlYDSiuU6X0fhiiBd/ylmdcuy2XgCWfoBLyclEEj6antQe6mfcKHOyiixhJdoueOzJRWyXB24k&#10;qebzBMJJdiLe2kcnSTUViXrzqXkW3nUNTCN0B/1Ai+mrPm6xJGlhvo2gq9TklOc2q13+cQukdu02&#10;Fq2Z03tCvezV2S8AAAD//wMAUEsDBBQABgAIAAAAIQAh4tWq2gAAAAcBAAAPAAAAZHJzL2Rvd25y&#10;ZXYueG1sTI/BTsMwEETvSPyDtUhcUGunLVEV4lQ0EtwJHDhuY5NExOtgO234e5YTHFfzNPO2PCxu&#10;FGcb4uBJQ7ZWICy13gzUaXh7fVrtQcSEZHD0ZDV82wiH6vqqxML4C73Yc5M6wSUUC9TQpzQVUsa2&#10;tw7j2k+WOPvwwWHiM3TSBLxwuRvlRqlcOhyIF3qcbN3b9rOZnYY73IQ51DHWz7vjfTx+Ze+Ny7S+&#10;vVkeH0Aku6Q/GH71WR0qdjr5mUwUo4ZVzqCGfAuC091e8WcnxnK1BVmV8r9/9QMAAP//AwBQSwEC&#10;LQAUAAYACAAAACEAtoM4kv4AAADhAQAAEwAAAAAAAAAAAAAAAAAAAAAAW0NvbnRlbnRfVHlwZXNd&#10;LnhtbFBLAQItABQABgAIAAAAIQA4/SH/1gAAAJQBAAALAAAAAAAAAAAAAAAAAC8BAABfcmVscy8u&#10;cmVsc1BLAQItABQABgAIAAAAIQDQc8V2ngIAAJ8FAAAOAAAAAAAAAAAAAAAAAC4CAABkcnMvZTJv&#10;RG9jLnhtbFBLAQItABQABgAIAAAAIQAh4tWq2gAAAAcBAAAPAAAAAAAAAAAAAAAAAPgEAABkcnMv&#10;ZG93bnJldi54bWxQSwUGAAAAAAQABADzAAAA/wUAAAAA&#10;" filled="f" strokecolor="red" strokeweight=".5pt">
                      <v:textbox>
                        <w:txbxContent>
                          <w:p w14:paraId="70326331" w14:textId="77777777" w:rsidR="00A8151A" w:rsidRDefault="00A8151A" w:rsidP="00735476">
                            <w:pPr>
                              <w:jc w:val="center"/>
                              <w:rPr>
                                <w:color w:val="FF0000"/>
                                <w:sz w:val="22"/>
                                <w:lang w:val="es-CO"/>
                              </w:rPr>
                            </w:pPr>
                            <w:r>
                              <w:rPr>
                                <w:color w:val="FF0000"/>
                                <w:sz w:val="22"/>
                                <w:lang w:val="es-CO"/>
                              </w:rPr>
                              <w:t xml:space="preserve">Una </w:t>
                            </w:r>
                            <w:r w:rsidRPr="008122E8">
                              <w:rPr>
                                <w:b/>
                                <w:color w:val="FF0000"/>
                                <w:sz w:val="22"/>
                                <w:lang w:val="es-CO"/>
                              </w:rPr>
                              <w:t>fracción</w:t>
                            </w:r>
                            <w:r>
                              <w:rPr>
                                <w:color w:val="FF0000"/>
                                <w:sz w:val="22"/>
                                <w:lang w:val="es-CO"/>
                              </w:rPr>
                              <w:t xml:space="preserve"> es </w:t>
                            </w:r>
                            <w:r w:rsidRPr="008122E8">
                              <w:rPr>
                                <w:b/>
                                <w:color w:val="FF0000"/>
                                <w:sz w:val="22"/>
                                <w:lang w:val="es-CO"/>
                              </w:rPr>
                              <w:t>propia</w:t>
                            </w:r>
                            <w:r>
                              <w:rPr>
                                <w:color w:val="FF0000"/>
                                <w:sz w:val="22"/>
                                <w:lang w:val="es-CO"/>
                              </w:rPr>
                              <w:t xml:space="preserve"> cuando representa un </w:t>
                            </w:r>
                            <w:r w:rsidRPr="008122E8">
                              <w:rPr>
                                <w:b/>
                                <w:color w:val="FF0000"/>
                                <w:sz w:val="22"/>
                                <w:lang w:val="es-CO"/>
                              </w:rPr>
                              <w:t>número menor que la unidad completa</w:t>
                            </w:r>
                            <w:r>
                              <w:rPr>
                                <w:color w:val="FF0000"/>
                                <w:sz w:val="22"/>
                                <w:lang w:val="es-CO"/>
                              </w:rPr>
                              <w:t xml:space="preserve">. </w:t>
                            </w:r>
                          </w:p>
                          <w:p w14:paraId="248D212A" w14:textId="7619104D" w:rsidR="00A8151A" w:rsidRPr="00FB58A9" w:rsidRDefault="00A8151A" w:rsidP="00735476">
                            <w:pPr>
                              <w:jc w:val="center"/>
                              <w:rPr>
                                <w:color w:val="FF0000"/>
                                <w:sz w:val="22"/>
                                <w:lang w:val="es-CO"/>
                              </w:rPr>
                            </w:pPr>
                            <w:r>
                              <w:rPr>
                                <w:color w:val="FF0000"/>
                                <w:sz w:val="22"/>
                                <w:lang w:val="es-CO"/>
                              </w:rPr>
                              <w:t>Es decir, una parte menor a una (1) torta entera.</w:t>
                            </w:r>
                          </w:p>
                        </w:txbxContent>
                      </v:textbox>
                    </v:shape>
                  </w:pict>
                </mc:Fallback>
              </mc:AlternateContent>
            </w:r>
          </w:p>
          <w:p w14:paraId="09461DF6" w14:textId="77777777" w:rsidR="008122E8" w:rsidRPr="00E93472" w:rsidRDefault="008122E8" w:rsidP="000C79BB">
            <w:pPr>
              <w:rPr>
                <w:rFonts w:ascii="Arial" w:hAnsi="Arial" w:cs="Arial"/>
                <w:color w:val="FF0000"/>
                <w:sz w:val="24"/>
                <w:szCs w:val="24"/>
              </w:rPr>
            </w:pPr>
          </w:p>
          <w:p w14:paraId="61F82B60" w14:textId="77777777" w:rsidR="008122E8" w:rsidRPr="00E93472" w:rsidRDefault="008122E8" w:rsidP="000C79BB">
            <w:pPr>
              <w:rPr>
                <w:rFonts w:ascii="Arial" w:hAnsi="Arial" w:cs="Arial"/>
                <w:color w:val="FF0000"/>
                <w:sz w:val="24"/>
                <w:szCs w:val="24"/>
              </w:rPr>
            </w:pPr>
          </w:p>
          <w:p w14:paraId="59772E92" w14:textId="3CCBA80A" w:rsidR="00E76C63" w:rsidRPr="00E93472" w:rsidRDefault="00E76C63" w:rsidP="000C79BB">
            <w:pPr>
              <w:rPr>
                <w:rFonts w:ascii="Arial" w:hAnsi="Arial" w:cs="Arial"/>
                <w:color w:val="FF0000"/>
                <w:sz w:val="24"/>
                <w:szCs w:val="24"/>
              </w:rPr>
            </w:pPr>
          </w:p>
          <w:p w14:paraId="4C428EED" w14:textId="549278F7" w:rsidR="00E76C63" w:rsidRPr="00E93472" w:rsidRDefault="00003474" w:rsidP="000C79BB">
            <w:pPr>
              <w:rPr>
                <w:rFonts w:ascii="Arial" w:hAnsi="Arial" w:cs="Arial"/>
                <w:color w:val="FF0000"/>
                <w:sz w:val="24"/>
                <w:szCs w:val="24"/>
              </w:rPr>
            </w:pPr>
            <w:r w:rsidRPr="00E93472">
              <w:rPr>
                <w:rFonts w:ascii="Arial" w:hAnsi="Arial" w:cs="Arial"/>
                <w:noProof/>
                <w:lang w:val="es-CO" w:eastAsia="es-CO"/>
              </w:rPr>
              <mc:AlternateContent>
                <mc:Choice Requires="wps">
                  <w:drawing>
                    <wp:anchor distT="0" distB="0" distL="114300" distR="114300" simplePos="0" relativeHeight="251688960" behindDoc="0" locked="0" layoutInCell="1" allowOverlap="1" wp14:anchorId="12378E60" wp14:editId="00CDADC5">
                      <wp:simplePos x="0" y="0"/>
                      <wp:positionH relativeFrom="column">
                        <wp:posOffset>49220</wp:posOffset>
                      </wp:positionH>
                      <wp:positionV relativeFrom="paragraph">
                        <wp:posOffset>466607</wp:posOffset>
                      </wp:positionV>
                      <wp:extent cx="1913432" cy="276446"/>
                      <wp:effectExtent l="38100" t="38100" r="67945" b="85725"/>
                      <wp:wrapNone/>
                      <wp:docPr id="2068" name="2068 Conector recto"/>
                      <wp:cNvGraphicFramePr/>
                      <a:graphic xmlns:a="http://schemas.openxmlformats.org/drawingml/2006/main">
                        <a:graphicData uri="http://schemas.microsoft.com/office/word/2010/wordprocessingShape">
                          <wps:wsp>
                            <wps:cNvCnPr/>
                            <wps:spPr>
                              <a:xfrm flipV="1">
                                <a:off x="0" y="0"/>
                                <a:ext cx="1913432" cy="276446"/>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13418CFC" id="2068 Conector recto" o:spid="_x0000_s1026" style="position:absolute;flip:y;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pt,36.75pt" to="154.5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9u4gEAABUEAAAOAAAAZHJzL2Uyb0RvYy54bWysU02P0zAQvSPxHyzfaT62KhA13UNX5YKg&#10;goW769iNJX9pbJr03zN20rACxEorenD9Me/NvDeT7f1oNLkICMrZllarkhJhueuUPbf02+PhzTtK&#10;QmS2Y9pZ0dKrCPR+9/rVdvCNqF3vdCeAIIkNzeBb2sfom6IIvBeGhZXzwuKjdGBYxCOciw7YgOxG&#10;F3VZborBQefBcREC3j5Mj3SX+aUUPH6WMohIdEuxtphXyOsprcVuy5ozMN8rPpfBXlCFYcpi0oXq&#10;gUVGfoD6g8ooDi44GVfcmcJJqbjIGlBNVf6m5mvPvMha0JzgF5vC/6Plny5HIKpraV1usFeWGexS&#10;2pM9NoxHBwTSX3Jq8KFBwN4eYT4Ff4Qke5RgiNTKf8chyEagNDJmn6+Lz2KMhONl9b66W9/VlHB8&#10;q99u1utNoi8mnsTnIcQPwhmSNi3VyiYfWMMuH0OcQm8h6VrbtAanVXdQWucDnE97DeTCsPOHQ4m/&#10;OceTMMyYoEUSNknJu3jVYqL9IiSagyXXOX0eS7HQMs6FjdXMqy1GJ5jEEhZg+Txwjk9QkUd2AU9W&#10;/jPrgsiZnY0L2Cjr4G/Z43grWU7xNwcm3cmCk+uuucnZGpy93J35O0nD/fSc4b++5t1PAAAA//8D&#10;AFBLAwQUAAYACAAAACEAwYUavN4AAAAIAQAADwAAAGRycy9kb3ducmV2LnhtbEyPzU7DMBCE70i8&#10;g7VI3KgT2tI2xKkQERLc+hPu29gkUeN1sN028PQsJziNVjOa+TZfj7YXZ+ND50hBOklAGKqd7qhR&#10;UO1f7pYgQkTS2DsyCr5MgHVxfZVjpt2Ftua8i43gEgoZKmhjHDIpQ90ai2HiBkPsfThvMfLpG6k9&#10;Xrjc9vI+SR6kxY54ocXBPLemPu5OVsH8e1aW/u39U7/6/RbLYzXbVJVStzfj0yOIaMb4F4ZffEaH&#10;gpkO7kQ6iF7BgsEjy3QOgu1pskpBHDiXLhKQRS7/P1D8AAAA//8DAFBLAQItABQABgAIAAAAIQC2&#10;gziS/gAAAOEBAAATAAAAAAAAAAAAAAAAAAAAAABbQ29udGVudF9UeXBlc10ueG1sUEsBAi0AFAAG&#10;AAgAAAAhADj9If/WAAAAlAEAAAsAAAAAAAAAAAAAAAAALwEAAF9yZWxzLy5yZWxzUEsBAi0AFAAG&#10;AAgAAAAhAARGr27iAQAAFQQAAA4AAAAAAAAAAAAAAAAALgIAAGRycy9lMm9Eb2MueG1sUEsBAi0A&#10;FAAGAAgAAAAhAMGFGrzeAAAACAEAAA8AAAAAAAAAAAAAAAAAPAQAAGRycy9kb3ducmV2LnhtbFBL&#10;BQYAAAAABAAEAPMAAABHBQAAAAA=&#10;" strokecolor="red" strokeweight="2pt">
                      <v:shadow on="t" color="black" opacity="24903f" origin=",.5" offset="0,.55556mm"/>
                    </v:line>
                  </w:pict>
                </mc:Fallback>
              </mc:AlternateContent>
            </w:r>
            <w:r w:rsidRPr="00E93472">
              <w:rPr>
                <w:rFonts w:ascii="Arial" w:hAnsi="Arial" w:cs="Arial"/>
                <w:noProof/>
                <w:lang w:val="es-CO" w:eastAsia="es-CO"/>
              </w:rPr>
              <mc:AlternateContent>
                <mc:Choice Requires="wps">
                  <w:drawing>
                    <wp:anchor distT="0" distB="0" distL="114300" distR="114300" simplePos="0" relativeHeight="251686912" behindDoc="0" locked="0" layoutInCell="1" allowOverlap="1" wp14:anchorId="308FFF11" wp14:editId="28FA8071">
                      <wp:simplePos x="0" y="0"/>
                      <wp:positionH relativeFrom="column">
                        <wp:posOffset>-3944</wp:posOffset>
                      </wp:positionH>
                      <wp:positionV relativeFrom="paragraph">
                        <wp:posOffset>466607</wp:posOffset>
                      </wp:positionV>
                      <wp:extent cx="1967023" cy="276446"/>
                      <wp:effectExtent l="38100" t="38100" r="52705" b="85725"/>
                      <wp:wrapNone/>
                      <wp:docPr id="2067" name="2067 Conector recto"/>
                      <wp:cNvGraphicFramePr/>
                      <a:graphic xmlns:a="http://schemas.openxmlformats.org/drawingml/2006/main">
                        <a:graphicData uri="http://schemas.microsoft.com/office/word/2010/wordprocessingShape">
                          <wps:wsp>
                            <wps:cNvCnPr/>
                            <wps:spPr>
                              <a:xfrm>
                                <a:off x="0" y="0"/>
                                <a:ext cx="1967023" cy="276446"/>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8C70957" id="2067 Conector recto"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3pt,36.75pt" to="154.6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fiE2QEAAAsEAAAOAAAAZHJzL2Uyb0RvYy54bWysU8tu2zAQvBfoPxC813okkFvBcg4O3EvR&#10;Gm36ATRFWgT4wpK15b/vkpKVoC0QoIgOFB87szuz5OZhNJqcBQTlbEerVUmJsNz1yp46+vNp/+Ej&#10;JSEy2zPtrOjoVQT6sH3/bnPxrajd4HQvgCCJDe3Fd3SI0bdFEfggDAsr54XFQ+nAsIhLOBU9sAuy&#10;G13UZdkUFwe9B8dFCLj7OB3SbeaXUvD4TcogItEdxdpiHiGPxzQW2w1rT8D8oPhcBvuPKgxTFpMu&#10;VI8sMvIL1F9URnFwwcm44s4UTkrFRdaAaqryDzU/BuZF1oLmBL/YFN6Oln89H4CovqN12awpscxg&#10;l9Kc7LBhPDogkH7JqYsPLQJ29gDzKvgDJNmjBJP+KIiM2d3r4q4YI+G4WX1q1mV9RwnHs3rd3N83&#10;ibR4RnsI8bNwhqRJR7WyST1r2flLiFPoLSRta5vG4LTq90rrvIDTcaeBnBn2e78v8ZtzvAjDjAla&#10;JDmTgDyLVy0m2u9CoiVYcp3T58soFlrGubCxmnm1xegEk1jCAixfB87xCSryRV3A1evgBZEzOxsX&#10;sFHWwb8I4ngrWU7xNwcm3cmCo+uvubXZGrxxuTvz60hX+uU6w5/f8PY3AAAA//8DAFBLAwQUAAYA&#10;CAAAACEA3yklg98AAAAIAQAADwAAAGRycy9kb3ducmV2LnhtbEyPwU7DMBBE70j8g7VI3Fq7jdqS&#10;EKdCSMChJwJSxc2Nt0nUeB3FTpv+PcuJHlfzNPM2306uE2ccQutJw2KuQCBV3rZUa/j+eps9gQjR&#10;kDWdJ9RwxQDb4v4uN5n1F/rEcxlrwSUUMqOhibHPpAxVg86Eue+RODv6wZnI51BLO5gLl7tOLpVa&#10;S2da4oXG9PjaYHUqR6fhJ1Vl2q1O7ZiqPe127x/XY7LX+vFhenkGEXGK/zD86bM6FOx08CPZIDoN&#10;szWDGjbJCgTHiUqXIA7MLTYKZJHL2weKXwAAAP//AwBQSwECLQAUAAYACAAAACEAtoM4kv4AAADh&#10;AQAAEwAAAAAAAAAAAAAAAAAAAAAAW0NvbnRlbnRfVHlwZXNdLnhtbFBLAQItABQABgAIAAAAIQA4&#10;/SH/1gAAAJQBAAALAAAAAAAAAAAAAAAAAC8BAABfcmVscy8ucmVsc1BLAQItABQABgAIAAAAIQCn&#10;5fiE2QEAAAsEAAAOAAAAAAAAAAAAAAAAAC4CAABkcnMvZTJvRG9jLnhtbFBLAQItABQABgAIAAAA&#10;IQDfKSWD3wAAAAgBAAAPAAAAAAAAAAAAAAAAADMEAABkcnMvZG93bnJldi54bWxQSwUGAAAAAAQA&#10;BADzAAAAPwUAAAAA&#10;" strokecolor="red" strokeweight="2pt">
                      <v:shadow on="t" color="black" opacity="24903f" origin=",.5" offset="0,.55556mm"/>
                    </v:line>
                  </w:pict>
                </mc:Fallback>
              </mc:AlternateContent>
            </w:r>
            <w:r w:rsidR="00735476" w:rsidRPr="00E93472">
              <w:rPr>
                <w:rFonts w:ascii="Arial" w:hAnsi="Arial" w:cs="Arial"/>
                <w:noProof/>
                <w:lang w:val="es-CO" w:eastAsia="es-CO"/>
              </w:rPr>
              <w:drawing>
                <wp:inline distT="0" distB="0" distL="0" distR="0" wp14:anchorId="154A2E01" wp14:editId="39AC26CB">
                  <wp:extent cx="4019107" cy="1849289"/>
                  <wp:effectExtent l="0" t="0" r="635" b="0"/>
                  <wp:docPr id="2065" name="Imagen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4695" t="44545" r="61551" b="30606"/>
                          <a:stretch/>
                        </pic:blipFill>
                        <pic:spPr bwMode="auto">
                          <a:xfrm>
                            <a:off x="0" y="0"/>
                            <a:ext cx="4020862" cy="1850097"/>
                          </a:xfrm>
                          <a:prstGeom prst="rect">
                            <a:avLst/>
                          </a:prstGeom>
                          <a:ln>
                            <a:noFill/>
                          </a:ln>
                          <a:extLst>
                            <a:ext uri="{53640926-AAD7-44D8-BBD7-CCE9431645EC}">
                              <a14:shadowObscured xmlns:a14="http://schemas.microsoft.com/office/drawing/2010/main"/>
                            </a:ext>
                          </a:extLst>
                        </pic:spPr>
                      </pic:pic>
                    </a:graphicData>
                  </a:graphic>
                </wp:inline>
              </w:drawing>
            </w:r>
          </w:p>
          <w:p w14:paraId="3071E58D" w14:textId="77777777" w:rsidR="00E76C63" w:rsidRPr="00E93472" w:rsidRDefault="00E76C63" w:rsidP="000C79BB">
            <w:pPr>
              <w:rPr>
                <w:rFonts w:ascii="Arial" w:hAnsi="Arial" w:cs="Arial"/>
                <w:color w:val="FF0000"/>
                <w:sz w:val="24"/>
                <w:szCs w:val="24"/>
              </w:rPr>
            </w:pPr>
          </w:p>
          <w:p w14:paraId="1C8028B1" w14:textId="2050F0FD" w:rsidR="00E76C63" w:rsidRPr="00E93472" w:rsidRDefault="00B6697A" w:rsidP="000C79BB">
            <w:pPr>
              <w:rPr>
                <w:rFonts w:ascii="Arial" w:hAnsi="Arial" w:cs="Arial"/>
                <w:b/>
                <w:color w:val="FF0000"/>
                <w:sz w:val="24"/>
                <w:szCs w:val="24"/>
              </w:rPr>
            </w:pPr>
            <w:r w:rsidRPr="00E93472">
              <w:rPr>
                <w:rFonts w:ascii="Arial" w:hAnsi="Arial" w:cs="Arial"/>
                <w:b/>
                <w:color w:val="FF0000"/>
                <w:sz w:val="24"/>
                <w:szCs w:val="24"/>
              </w:rPr>
              <w:t>Insertar:</w:t>
            </w:r>
          </w:p>
          <w:p w14:paraId="5C39CCDC" w14:textId="4C26C4FA" w:rsidR="00B6697A" w:rsidRPr="00E93472" w:rsidRDefault="004B57B9" w:rsidP="000C79BB">
            <w:pPr>
              <w:rPr>
                <w:rFonts w:ascii="Arial" w:hAnsi="Arial" w:cs="Arial"/>
                <w:b/>
                <w:color w:val="FF0000"/>
                <w:sz w:val="24"/>
                <w:szCs w:val="24"/>
              </w:rPr>
            </w:pPr>
            <w:ins w:id="24" w:author="Johana Montejo Rozo" w:date="2015-05-03T15:42:00Z">
              <w:r>
                <w:object w:dxaOrig="6225" w:dyaOrig="1785" w14:anchorId="59C7E4EF">
                  <v:shape id="_x0000_i1031" type="#_x0000_t75" style="width:311.25pt;height:89.25pt" o:ole="">
                    <v:imagedata r:id="rId40" o:title=""/>
                  </v:shape>
                  <o:OLEObject Type="Embed" ProgID="PBrush" ShapeID="_x0000_i1031" DrawAspect="Content" ObjectID="_1492189666" r:id="rId41"/>
                </w:object>
              </w:r>
            </w:ins>
          </w:p>
          <w:p w14:paraId="5012DAA6" w14:textId="417E1499" w:rsidR="00B6697A" w:rsidRPr="00E93472" w:rsidRDefault="004B57B9" w:rsidP="000C79BB">
            <w:pPr>
              <w:rPr>
                <w:rFonts w:ascii="Arial" w:hAnsi="Arial" w:cs="Arial"/>
                <w:b/>
                <w:color w:val="FF0000"/>
                <w:sz w:val="24"/>
                <w:szCs w:val="24"/>
              </w:rPr>
            </w:pPr>
            <w:r>
              <w:object w:dxaOrig="5400" w:dyaOrig="1815" w14:anchorId="6622009B">
                <v:shape id="_x0000_i1032" type="#_x0000_t75" style="width:270pt;height:90.75pt" o:ole="">
                  <v:imagedata r:id="rId42" o:title=""/>
                </v:shape>
                <o:OLEObject Type="Embed" ProgID="PBrush" ShapeID="_x0000_i1032" DrawAspect="Content" ObjectID="_1492189667" r:id="rId43"/>
              </w:object>
            </w:r>
          </w:p>
          <w:p w14:paraId="283E575D" w14:textId="77777777" w:rsidR="00602FD5" w:rsidRPr="00E93472" w:rsidRDefault="00602FD5" w:rsidP="000C79BB">
            <w:pPr>
              <w:rPr>
                <w:rFonts w:ascii="Arial" w:hAnsi="Arial" w:cs="Arial"/>
                <w:b/>
                <w:color w:val="FF0000"/>
                <w:sz w:val="24"/>
                <w:szCs w:val="24"/>
              </w:rPr>
            </w:pPr>
          </w:p>
          <w:p w14:paraId="7AAA496C" w14:textId="4EC4B5B8" w:rsidR="00602FD5" w:rsidRPr="00E93472" w:rsidRDefault="00602FD5" w:rsidP="000C79BB">
            <w:pPr>
              <w:rPr>
                <w:rFonts w:ascii="Arial" w:hAnsi="Arial" w:cs="Arial"/>
                <w:b/>
                <w:color w:val="FF0000"/>
                <w:sz w:val="24"/>
                <w:szCs w:val="24"/>
              </w:rPr>
            </w:pPr>
            <w:r w:rsidRPr="00E93472">
              <w:rPr>
                <w:rFonts w:ascii="Arial" w:hAnsi="Arial" w:cs="Arial"/>
                <w:b/>
                <w:noProof/>
                <w:color w:val="FF0000"/>
                <w:lang w:val="es-CO" w:eastAsia="es-CO"/>
              </w:rPr>
              <w:lastRenderedPageBreak/>
              <w:drawing>
                <wp:inline distT="0" distB="0" distL="0" distR="0" wp14:anchorId="6B7C377F" wp14:editId="5670CF5B">
                  <wp:extent cx="3583172" cy="1579205"/>
                  <wp:effectExtent l="0" t="0" r="0" b="2540"/>
                  <wp:docPr id="30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9718" cy="1577683"/>
                          </a:xfrm>
                          <a:prstGeom prst="rect">
                            <a:avLst/>
                          </a:prstGeom>
                          <a:noFill/>
                          <a:ln>
                            <a:noFill/>
                          </a:ln>
                          <a:effectLst/>
                          <a:extLst/>
                        </pic:spPr>
                      </pic:pic>
                    </a:graphicData>
                  </a:graphic>
                </wp:inline>
              </w:drawing>
            </w:r>
          </w:p>
          <w:p w14:paraId="2775F0C9" w14:textId="77777777" w:rsidR="009B1F80" w:rsidRPr="00E93472" w:rsidRDefault="009B1F80" w:rsidP="000C79BB">
            <w:pPr>
              <w:rPr>
                <w:rFonts w:ascii="Arial" w:hAnsi="Arial" w:cs="Arial"/>
                <w:b/>
                <w:color w:val="FF0000"/>
                <w:sz w:val="24"/>
                <w:szCs w:val="24"/>
              </w:rPr>
            </w:pPr>
          </w:p>
          <w:p w14:paraId="5753BCA3" w14:textId="52F93F37" w:rsidR="004536C5" w:rsidRPr="00E93472" w:rsidRDefault="004536C5" w:rsidP="000C79BB">
            <w:pPr>
              <w:rPr>
                <w:rFonts w:ascii="Arial" w:hAnsi="Arial" w:cs="Arial"/>
                <w:b/>
                <w:color w:val="FF0000"/>
                <w:sz w:val="24"/>
                <w:szCs w:val="24"/>
              </w:rPr>
            </w:pPr>
            <w:r w:rsidRPr="00E93472">
              <w:rPr>
                <w:rFonts w:ascii="Arial" w:hAnsi="Arial" w:cs="Arial"/>
                <w:b/>
                <w:color w:val="FF0000"/>
                <w:sz w:val="24"/>
                <w:szCs w:val="24"/>
              </w:rPr>
              <w:t xml:space="preserve">Cambiar </w:t>
            </w:r>
          </w:p>
          <w:p w14:paraId="28FD1400" w14:textId="2D1A3B9F" w:rsidR="00424325" w:rsidRPr="00E93472" w:rsidRDefault="004B57B9" w:rsidP="000C79BB">
            <w:pPr>
              <w:rPr>
                <w:rFonts w:ascii="Arial" w:hAnsi="Arial" w:cs="Arial"/>
                <w:b/>
                <w:color w:val="FF0000"/>
                <w:sz w:val="24"/>
                <w:szCs w:val="24"/>
              </w:rPr>
            </w:pPr>
            <w:r>
              <w:rPr>
                <w:rFonts w:ascii="Arial" w:hAnsi="Arial" w:cs="Arial"/>
                <w:b/>
                <w:noProof/>
                <w:color w:val="FF0000"/>
                <w:lang w:val="es-CO" w:eastAsia="es-CO"/>
              </w:rPr>
              <mc:AlternateContent>
                <mc:Choice Requires="wps">
                  <w:drawing>
                    <wp:anchor distT="0" distB="0" distL="114300" distR="114300" simplePos="0" relativeHeight="251770880" behindDoc="0" locked="0" layoutInCell="1" allowOverlap="1" wp14:anchorId="3BFF19D5" wp14:editId="19F38795">
                      <wp:simplePos x="0" y="0"/>
                      <wp:positionH relativeFrom="column">
                        <wp:posOffset>594360</wp:posOffset>
                      </wp:positionH>
                      <wp:positionV relativeFrom="paragraph">
                        <wp:posOffset>191135</wp:posOffset>
                      </wp:positionV>
                      <wp:extent cx="457200" cy="200025"/>
                      <wp:effectExtent l="0" t="0" r="19050" b="28575"/>
                      <wp:wrapNone/>
                      <wp:docPr id="1056" name="Cuadro de texto 1056"/>
                      <wp:cNvGraphicFramePr/>
                      <a:graphic xmlns:a="http://schemas.openxmlformats.org/drawingml/2006/main">
                        <a:graphicData uri="http://schemas.microsoft.com/office/word/2010/wordprocessingShape">
                          <wps:wsp>
                            <wps:cNvSpPr txBox="1"/>
                            <wps:spPr>
                              <a:xfrm>
                                <a:off x="0" y="0"/>
                                <a:ext cx="457200" cy="200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6E6F78" w14:textId="77777777" w:rsidR="004B57B9" w:rsidRPr="004B57B9" w:rsidRDefault="004B57B9" w:rsidP="004B57B9">
                                  <w:pPr>
                                    <w:rPr>
                                      <w:rFonts w:ascii="Arial" w:hAnsi="Arial" w:cs="Arial"/>
                                      <w:b/>
                                      <w:color w:val="FF0000"/>
                                      <w:sz w:val="16"/>
                                      <w:szCs w:val="16"/>
                                    </w:rPr>
                                  </w:pPr>
                                  <w:proofErr w:type="gramStart"/>
                                  <w:r w:rsidRPr="004B57B9">
                                    <w:rPr>
                                      <w:rFonts w:ascii="Arial" w:hAnsi="Arial" w:cs="Arial"/>
                                      <w:b/>
                                      <w:color w:val="FF0000"/>
                                      <w:sz w:val="16"/>
                                      <w:szCs w:val="16"/>
                                    </w:rPr>
                                    <w:t>torta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F19D5" id="Cuadro de texto 1056" o:spid="_x0000_s1028" type="#_x0000_t202" style="position:absolute;margin-left:46.8pt;margin-top:15.05pt;width:36pt;height:15.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51mgIAAMUFAAAOAAAAZHJzL2Uyb0RvYy54bWysVEtv2zAMvg/YfxB0X+1kSbcFdYosRYcB&#10;RVusHXpWZCkRKomapMTOfv0o2Xl1vXTYxaZE8hP58XFx2RpNNsIHBbaig7OSEmE51MouK/rz8frD&#10;Z0pCZLZmGqyo6FYEejl9/+6icRMxhBXoWniCIDZMGlfRVYxuUhSBr4Rh4QycsKiU4A2LePTLovas&#10;QXSji2FZnhcN+Np54CIEvL3qlHSa8aUUPN5JGUQkuqIYW8xfn7+L9C2mF2yy9MytFO/DYP8QhWHK&#10;4qN7qCsWGVl79ReUUdxDABnPOJgCpFRc5Bwwm0H5IpuHFXMi54LkBLenKfw/WH67ufdE1Vi7cnxO&#10;iWUGqzRfs9oDqQWJoo1Asg6palyYoMeDQ5/YfoUW3RKF6T7gZWKgld6kP+ZGUI+kb/dEIxjheDka&#10;f8LiUcJRhUI5HCeU4uDsfIjfBBiShIp6rGOml21uQuxMdybprQBa1ddK63xIvSPm2pMNw6rrmENE&#10;8BMrbUlT0fOP4zIDn+gS9N5/oRl/7sM7skI8bdNzIndZH9aBiCzFrRbJRtsfQiLLmY9XYmScC7uP&#10;M1snK4kZvcWxtz9E9RbnLg/0yC+DjXtnoyz4jqVTauvnHbWys8caHuWdxNgu2txeo12fLKDeYvt4&#10;6GYxOH6tkO8bFuI98zh82Be4UOIdfqQGLBL0EiUr8L9fu0/2OBOopaTBYa5o+LVmXlCiv1ucli+D&#10;0ShNfz7k5qPEH2sWxxq7NnPAzhng6nI8i+jso96J0oN5wr0zS6+iilmOb1c07sR57FYM7i0uZrNs&#10;hPPuWLyxD44n6MRy6rPH9ol51/d5mrZb2I09m7xo9842eVqYrSNIlWch8dyx2vOPuyJPU7/X0jI6&#10;Pmerw/ad/gEAAP//AwBQSwMEFAAGAAgAAAAhAAz6hQjbAAAACAEAAA8AAABkcnMvZG93bnJldi54&#10;bWxMj8FOwzAQRO9I/IO1SNyoEyqiNMSpABUunGgRZzfe2hbxOrLdNP37uic4zs5o5m27nt3AJgzR&#10;ehJQLgpgSL1XlrSA7937Qw0sJklKDp5QwBkjrLvbm1Y2yp/oC6dt0iyXUGykAJPS2HAee4NOxoUf&#10;kbJ38MHJlGXQXAV5yuVu4I9FUXEnLeUFI0d8M9j/bo9OwOZVr3Rfy2A2tbJ2mn8On/pDiPu7+eUZ&#10;WMI5/YXhip/RoctMe38kFdkgYLWsclLAsiiBXf3qKR/2AqqyAt61/P8D3QUAAP//AwBQSwECLQAU&#10;AAYACAAAACEAtoM4kv4AAADhAQAAEwAAAAAAAAAAAAAAAAAAAAAAW0NvbnRlbnRfVHlwZXNdLnht&#10;bFBLAQItABQABgAIAAAAIQA4/SH/1gAAAJQBAAALAAAAAAAAAAAAAAAAAC8BAABfcmVscy8ucmVs&#10;c1BLAQItABQABgAIAAAAIQD1uQ51mgIAAMUFAAAOAAAAAAAAAAAAAAAAAC4CAABkcnMvZTJvRG9j&#10;LnhtbFBLAQItABQABgAIAAAAIQAM+oUI2wAAAAgBAAAPAAAAAAAAAAAAAAAAAPQEAABkcnMvZG93&#10;bnJldi54bWxQSwUGAAAAAAQABADzAAAA/AUAAAAA&#10;" fillcolor="white [3201]" strokeweight=".5pt">
                      <v:textbox>
                        <w:txbxContent>
                          <w:p w14:paraId="406E6F78" w14:textId="77777777" w:rsidR="004B57B9" w:rsidRPr="004B57B9" w:rsidRDefault="004B57B9" w:rsidP="004B57B9">
                            <w:pPr>
                              <w:rPr>
                                <w:rFonts w:ascii="Arial" w:hAnsi="Arial" w:cs="Arial"/>
                                <w:b/>
                                <w:color w:val="FF0000"/>
                                <w:sz w:val="16"/>
                                <w:szCs w:val="16"/>
                              </w:rPr>
                            </w:pPr>
                            <w:proofErr w:type="gramStart"/>
                            <w:r w:rsidRPr="004B57B9">
                              <w:rPr>
                                <w:rFonts w:ascii="Arial" w:hAnsi="Arial" w:cs="Arial"/>
                                <w:b/>
                                <w:color w:val="FF0000"/>
                                <w:sz w:val="16"/>
                                <w:szCs w:val="16"/>
                              </w:rPr>
                              <w:t>torta</w:t>
                            </w:r>
                            <w:proofErr w:type="gramEnd"/>
                          </w:p>
                        </w:txbxContent>
                      </v:textbox>
                    </v:shape>
                  </w:pict>
                </mc:Fallback>
              </mc:AlternateContent>
            </w:r>
            <w:r>
              <w:rPr>
                <w:rFonts w:ascii="Arial" w:hAnsi="Arial" w:cs="Arial"/>
                <w:b/>
                <w:noProof/>
                <w:color w:val="FF0000"/>
                <w:lang w:val="es-CO" w:eastAsia="es-CO"/>
              </w:rPr>
              <mc:AlternateContent>
                <mc:Choice Requires="wps">
                  <w:drawing>
                    <wp:anchor distT="0" distB="0" distL="114300" distR="114300" simplePos="0" relativeHeight="251768832" behindDoc="0" locked="0" layoutInCell="1" allowOverlap="1" wp14:anchorId="147D3190" wp14:editId="0747120B">
                      <wp:simplePos x="0" y="0"/>
                      <wp:positionH relativeFrom="column">
                        <wp:posOffset>1003935</wp:posOffset>
                      </wp:positionH>
                      <wp:positionV relativeFrom="paragraph">
                        <wp:posOffset>1353185</wp:posOffset>
                      </wp:positionV>
                      <wp:extent cx="914400" cy="209550"/>
                      <wp:effectExtent l="0" t="0" r="13970" b="19050"/>
                      <wp:wrapNone/>
                      <wp:docPr id="1053" name="Cuadro de texto 1053"/>
                      <wp:cNvGraphicFramePr/>
                      <a:graphic xmlns:a="http://schemas.openxmlformats.org/drawingml/2006/main">
                        <a:graphicData uri="http://schemas.microsoft.com/office/word/2010/wordprocessingShape">
                          <wps:wsp>
                            <wps:cNvSpPr txBox="1"/>
                            <wps:spPr>
                              <a:xfrm>
                                <a:off x="0" y="0"/>
                                <a:ext cx="914400" cy="20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BC60E3" w14:textId="723DB675" w:rsidR="004B57B9" w:rsidRPr="004B57B9" w:rsidRDefault="004B57B9">
                                  <w:pPr>
                                    <w:rPr>
                                      <w:rFonts w:ascii="Arial" w:hAnsi="Arial" w:cs="Arial"/>
                                      <w:b/>
                                      <w:color w:val="FF0000"/>
                                      <w:sz w:val="18"/>
                                      <w:szCs w:val="18"/>
                                    </w:rPr>
                                  </w:pPr>
                                  <w:proofErr w:type="gramStart"/>
                                  <w:r w:rsidRPr="004B57B9">
                                    <w:rPr>
                                      <w:rFonts w:ascii="Arial" w:hAnsi="Arial" w:cs="Arial"/>
                                      <w:b/>
                                      <w:color w:val="FF0000"/>
                                      <w:sz w:val="18"/>
                                      <w:szCs w:val="18"/>
                                    </w:rPr>
                                    <w:t>torta</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7D3190" id="Cuadro de texto 1053" o:spid="_x0000_s1029" type="#_x0000_t202" style="position:absolute;margin-left:79.05pt;margin-top:106.55pt;width:1in;height:16.5pt;z-index:2517688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6lwIAAMMFAAAOAAAAZHJzL2Uyb0RvYy54bWysVNtOGzEQfa/Uf7D8XjYJhJaIDUqDqCoh&#10;QIWKZ8drkxVej2U7yaZf32NvblxeqPqyO/acuR3PzPlF2xi2VD7UZEveP+pxpqykqrZPJf/9cPXl&#10;G2chClsJQ1aVfK0Cvxh//nS+ciM1oDmZSnkGJzaMVq7k8xjdqCiCnKtGhCNyykKpyTci4uifisqL&#10;Fbw3phj0eqfFinzlPEkVAm4vOyUfZ/9aKxlvtQ4qMlNy5Bbz1+fvLH2L8bkYPXnh5rXcpCH+IYtG&#10;1BZBd64uRRRs4es3rppaegqk45GkpiCta6lyDaim33tVzf1cOJVrATnB7WgK/8+tvFneeVZXeLve&#10;8JgzKxq80nQhKk+sUiyqNhLLOlC1cmEEi3sHm9h+pxZmicJ0H3CZGGi1b9IftTHoQfp6RzScMYnL&#10;s/7JSQ8aCdWgdzYc5oco9sbOh/hDUcOSUHKPd8z0iuV1iAgI6BaSYgUydXVVG5MPqXfU1Hi2FHh1&#10;E3OKsHiBMpatSn56jNBvPCTXO/uZEfI5FfnSA07GJkuVu2yT1p6ILMW1UQlj7C+lwXLm450chZTK&#10;7vLM6ITSqOgjhhv8PquPGHd1wCJHJht3xk1tyXcsvaS2et5Sqzs8SDqoO4mxnbW5vYbbPplRtUb7&#10;eOpmMTh5VYPvaxHinfAYPvQFFkq8xUcbwiPRRuJsTv7Pe/cJj5mAlrMVhrnkFtuGM/PTYlZyt2H2&#10;8+Fk+HWACP5QMzvU2EUzJfRNH4vLySwmfDRbUXtqHrF1JikmVMJKRC553IrT2C0YbC2pJpMMwrQ7&#10;Ea/tvZPJdeI4ddlD+yi823R5mrUb2g69GL1q9g6bLC1NFpF0nSchsdxxumEfmyI362arpVV0eM6o&#10;/e4d/wUAAP//AwBQSwMEFAAGAAgAAAAhAF4UuDzfAAAACwEAAA8AAABkcnMvZG93bnJldi54bWxM&#10;j0tPwzAQhO9I/AdrkbhR50GiKMSpUAUnJEQLEhydePMQ8TqK3Tb8e5YTvc3sjma/rbarncQJFz86&#10;UhBvIhBIrTMj9Qo+3p/vChA+aDJ6coQKftDDtr6+qnRp3Jn2eDqEXnAJ+VIrGEKYSyl9O6DVfuNm&#10;JN51brE6sF16aRZ95nI7ySSKcmn1SHxh0DPuBmy/D0er4HWXuyxt1qJ7entx+75L5Vf2qdTtzfr4&#10;ACLgGv7D8IfP6FAzU+OOZLyY2GdFzFEFSZyy4EQaJSwantznMci6kpc/1L8AAAD//wMAUEsBAi0A&#10;FAAGAAgAAAAhALaDOJL+AAAA4QEAABMAAAAAAAAAAAAAAAAAAAAAAFtDb250ZW50X1R5cGVzXS54&#10;bWxQSwECLQAUAAYACAAAACEAOP0h/9YAAACUAQAACwAAAAAAAAAAAAAAAAAvAQAAX3JlbHMvLnJl&#10;bHNQSwECLQAUAAYACAAAACEA/y53OpcCAADDBQAADgAAAAAAAAAAAAAAAAAuAgAAZHJzL2Uyb0Rv&#10;Yy54bWxQSwECLQAUAAYACAAAACEAXhS4PN8AAAALAQAADwAAAAAAAAAAAAAAAADxBAAAZHJzL2Rv&#10;d25yZXYueG1sUEsFBgAAAAAEAAQA8wAAAP0FAAAAAA==&#10;" fillcolor="white [3201]" strokeweight=".5pt">
                      <v:textbox>
                        <w:txbxContent>
                          <w:p w14:paraId="23BC60E3" w14:textId="723DB675" w:rsidR="004B57B9" w:rsidRPr="004B57B9" w:rsidRDefault="004B57B9">
                            <w:pPr>
                              <w:rPr>
                                <w:rFonts w:ascii="Arial" w:hAnsi="Arial" w:cs="Arial"/>
                                <w:b/>
                                <w:color w:val="FF0000"/>
                                <w:sz w:val="18"/>
                                <w:szCs w:val="18"/>
                              </w:rPr>
                            </w:pPr>
                            <w:proofErr w:type="gramStart"/>
                            <w:r w:rsidRPr="004B57B9">
                              <w:rPr>
                                <w:rFonts w:ascii="Arial" w:hAnsi="Arial" w:cs="Arial"/>
                                <w:b/>
                                <w:color w:val="FF0000"/>
                                <w:sz w:val="18"/>
                                <w:szCs w:val="18"/>
                              </w:rPr>
                              <w:t>torta</w:t>
                            </w:r>
                            <w:proofErr w:type="gramEnd"/>
                          </w:p>
                        </w:txbxContent>
                      </v:textbox>
                    </v:shape>
                  </w:pict>
                </mc:Fallback>
              </mc:AlternateContent>
            </w:r>
            <w:r w:rsidR="004536C5" w:rsidRPr="00E93472">
              <w:rPr>
                <w:rFonts w:ascii="Arial" w:hAnsi="Arial" w:cs="Arial"/>
                <w:b/>
                <w:noProof/>
                <w:color w:val="FF0000"/>
                <w:lang w:val="es-CO" w:eastAsia="es-CO"/>
              </w:rPr>
              <w:drawing>
                <wp:inline distT="0" distB="0" distL="0" distR="0" wp14:anchorId="0390D819" wp14:editId="66BEF62B">
                  <wp:extent cx="4024313" cy="2157413"/>
                  <wp:effectExtent l="0" t="0" r="0" b="0"/>
                  <wp:docPr id="30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24313" cy="21574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2B6016A1" w14:textId="119C1D3C" w:rsidR="00B6697A" w:rsidRPr="00E93472" w:rsidRDefault="00B6697A" w:rsidP="000C79BB">
            <w:pPr>
              <w:rPr>
                <w:rFonts w:ascii="Arial" w:hAnsi="Arial" w:cs="Arial"/>
                <w:color w:val="FF0000"/>
                <w:sz w:val="24"/>
                <w:szCs w:val="24"/>
              </w:rPr>
            </w:pPr>
          </w:p>
          <w:p w14:paraId="7BA5D94D" w14:textId="1E77B188" w:rsidR="00E76C63" w:rsidRPr="00E93472" w:rsidRDefault="00A07570" w:rsidP="000C79BB">
            <w:pPr>
              <w:rPr>
                <w:rFonts w:ascii="Arial" w:hAnsi="Arial" w:cs="Arial"/>
                <w:color w:val="FF0000"/>
                <w:sz w:val="24"/>
                <w:szCs w:val="24"/>
              </w:rPr>
            </w:pPr>
            <w:r w:rsidRPr="00E93472">
              <w:rPr>
                <w:rFonts w:ascii="Arial" w:hAnsi="Arial" w:cs="Arial"/>
                <w:noProof/>
                <w:color w:val="FF0000"/>
                <w:lang w:val="es-CO" w:eastAsia="es-CO"/>
              </w:rPr>
              <w:drawing>
                <wp:inline distT="0" distB="0" distL="0" distR="0" wp14:anchorId="67475FC0" wp14:editId="61739D3C">
                  <wp:extent cx="3519377" cy="2910004"/>
                  <wp:effectExtent l="0" t="0" r="5080" b="5080"/>
                  <wp:docPr id="2076" name="Imagen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4793" cy="2914482"/>
                          </a:xfrm>
                          <a:prstGeom prst="rect">
                            <a:avLst/>
                          </a:prstGeom>
                          <a:noFill/>
                        </pic:spPr>
                      </pic:pic>
                    </a:graphicData>
                  </a:graphic>
                </wp:inline>
              </w:drawing>
            </w:r>
          </w:p>
          <w:p w14:paraId="248E585C" w14:textId="77777777" w:rsidR="00E76C63" w:rsidRPr="00E93472" w:rsidRDefault="00E76C63" w:rsidP="000C79BB">
            <w:pPr>
              <w:rPr>
                <w:rFonts w:ascii="Arial" w:hAnsi="Arial" w:cs="Arial"/>
                <w:color w:val="FF0000"/>
                <w:sz w:val="24"/>
                <w:szCs w:val="24"/>
              </w:rPr>
            </w:pPr>
          </w:p>
          <w:p w14:paraId="03E07ECB" w14:textId="77777777" w:rsidR="00E76C63" w:rsidRPr="00E93472" w:rsidRDefault="00E76C63" w:rsidP="000C79BB">
            <w:pPr>
              <w:rPr>
                <w:rFonts w:ascii="Arial" w:hAnsi="Arial" w:cs="Arial"/>
                <w:color w:val="FF0000"/>
                <w:sz w:val="24"/>
                <w:szCs w:val="24"/>
              </w:rPr>
            </w:pPr>
          </w:p>
          <w:p w14:paraId="566CDC28" w14:textId="4FD2BE14" w:rsidR="00E76C63" w:rsidRPr="00E93472" w:rsidRDefault="00F2419C" w:rsidP="000C79BB">
            <w:pPr>
              <w:rPr>
                <w:rFonts w:ascii="Arial" w:hAnsi="Arial" w:cs="Arial"/>
                <w:color w:val="000000" w:themeColor="text1"/>
                <w:sz w:val="24"/>
                <w:szCs w:val="24"/>
                <w:u w:val="single"/>
              </w:rPr>
            </w:pPr>
            <w:r w:rsidRPr="00E93472">
              <w:rPr>
                <w:rFonts w:ascii="Arial" w:hAnsi="Arial" w:cs="Arial"/>
                <w:color w:val="000000" w:themeColor="text1"/>
                <w:sz w:val="24"/>
                <w:szCs w:val="24"/>
                <w:u w:val="single"/>
              </w:rPr>
              <w:t>Ficha del docente:</w:t>
            </w:r>
          </w:p>
          <w:p w14:paraId="4743CAAA" w14:textId="068C3649" w:rsidR="00F2419C" w:rsidRPr="00E93472" w:rsidRDefault="00D95E73" w:rsidP="000C79BB">
            <w:pPr>
              <w:rPr>
                <w:rFonts w:ascii="Arial" w:hAnsi="Arial" w:cs="Arial"/>
                <w:b/>
                <w:color w:val="000000" w:themeColor="text1"/>
                <w:sz w:val="24"/>
                <w:szCs w:val="24"/>
              </w:rPr>
            </w:pPr>
            <w:r w:rsidRPr="00E93472">
              <w:rPr>
                <w:rFonts w:ascii="Arial" w:hAnsi="Arial" w:cs="Arial"/>
                <w:b/>
                <w:color w:val="000000" w:themeColor="text1"/>
                <w:sz w:val="24"/>
                <w:szCs w:val="24"/>
              </w:rPr>
              <w:t>Objetivo</w:t>
            </w:r>
          </w:p>
          <w:p w14:paraId="1E1FDF36" w14:textId="64008922" w:rsidR="00D95E73" w:rsidRPr="00E93472" w:rsidRDefault="00D95E73" w:rsidP="000C79BB">
            <w:pPr>
              <w:rPr>
                <w:rFonts w:ascii="Arial" w:hAnsi="Arial" w:cs="Arial"/>
                <w:color w:val="000000" w:themeColor="text1"/>
                <w:sz w:val="24"/>
                <w:szCs w:val="24"/>
              </w:rPr>
            </w:pPr>
            <w:r w:rsidRPr="00E93472">
              <w:rPr>
                <w:rFonts w:ascii="Arial" w:hAnsi="Arial" w:cs="Arial"/>
                <w:color w:val="000000" w:themeColor="text1"/>
                <w:sz w:val="24"/>
                <w:szCs w:val="24"/>
              </w:rPr>
              <w:lastRenderedPageBreak/>
              <w:t xml:space="preserve">El recurso propone a partir de una situación la clasificación de las fracciones en propias, impropias e iguales a la unidad. </w:t>
            </w:r>
          </w:p>
          <w:p w14:paraId="0399CCC6" w14:textId="77777777" w:rsidR="00D95E73" w:rsidRPr="00E93472" w:rsidRDefault="00D95E73" w:rsidP="000C79BB">
            <w:pPr>
              <w:rPr>
                <w:rFonts w:ascii="Arial" w:hAnsi="Arial" w:cs="Arial"/>
                <w:color w:val="000000" w:themeColor="text1"/>
                <w:sz w:val="24"/>
                <w:szCs w:val="24"/>
              </w:rPr>
            </w:pPr>
          </w:p>
          <w:p w14:paraId="3E517F3A" w14:textId="578AAFDB" w:rsidR="00D95E73" w:rsidRPr="00E93472" w:rsidRDefault="00D95E73" w:rsidP="000C79BB">
            <w:pPr>
              <w:rPr>
                <w:rFonts w:ascii="Arial" w:hAnsi="Arial" w:cs="Arial"/>
                <w:b/>
                <w:color w:val="000000" w:themeColor="text1"/>
                <w:sz w:val="24"/>
                <w:szCs w:val="24"/>
              </w:rPr>
            </w:pPr>
            <w:r w:rsidRPr="00E93472">
              <w:rPr>
                <w:rFonts w:ascii="Arial" w:hAnsi="Arial" w:cs="Arial"/>
                <w:b/>
                <w:color w:val="000000" w:themeColor="text1"/>
                <w:sz w:val="24"/>
                <w:szCs w:val="24"/>
              </w:rPr>
              <w:t>Antes de la presentación</w:t>
            </w:r>
          </w:p>
          <w:p w14:paraId="7E8951F3" w14:textId="1D8A6454" w:rsidR="00D95E73" w:rsidRPr="00E93472" w:rsidRDefault="00D95E73" w:rsidP="000C79BB">
            <w:pPr>
              <w:rPr>
                <w:rFonts w:ascii="Arial" w:hAnsi="Arial" w:cs="Arial"/>
                <w:color w:val="000000" w:themeColor="text1"/>
                <w:sz w:val="24"/>
                <w:szCs w:val="24"/>
              </w:rPr>
            </w:pPr>
            <w:r w:rsidRPr="00E93472">
              <w:rPr>
                <w:rFonts w:ascii="Arial" w:hAnsi="Arial" w:cs="Arial"/>
                <w:color w:val="000000" w:themeColor="text1"/>
                <w:sz w:val="24"/>
                <w:szCs w:val="24"/>
              </w:rPr>
              <w:t xml:space="preserve">Es importante </w:t>
            </w:r>
            <w:r w:rsidR="002B6289" w:rsidRPr="00E93472">
              <w:rPr>
                <w:rFonts w:ascii="Arial" w:hAnsi="Arial" w:cs="Arial"/>
                <w:color w:val="000000" w:themeColor="text1"/>
                <w:sz w:val="24"/>
                <w:szCs w:val="24"/>
              </w:rPr>
              <w:t xml:space="preserve">realizar varios ejercicios de representación gráfica de fracciones, con el fin de que los estudiantes identifiquen perfectamente los términos de las fracciones y su significado en las representaciones gráficas. </w:t>
            </w:r>
          </w:p>
          <w:p w14:paraId="61379C31" w14:textId="77777777" w:rsidR="002B6289" w:rsidRPr="00E93472" w:rsidRDefault="002B6289" w:rsidP="000C79BB">
            <w:pPr>
              <w:rPr>
                <w:rFonts w:ascii="Arial" w:hAnsi="Arial" w:cs="Arial"/>
                <w:color w:val="000000" w:themeColor="text1"/>
                <w:sz w:val="24"/>
                <w:szCs w:val="24"/>
              </w:rPr>
            </w:pPr>
          </w:p>
          <w:p w14:paraId="2D6FEE0D" w14:textId="3A0C31EE" w:rsidR="002B6289" w:rsidRPr="00E93472" w:rsidRDefault="002B6289" w:rsidP="000C79BB">
            <w:pPr>
              <w:rPr>
                <w:rFonts w:ascii="Arial" w:hAnsi="Arial" w:cs="Arial"/>
                <w:b/>
                <w:color w:val="000000" w:themeColor="text1"/>
                <w:sz w:val="24"/>
                <w:szCs w:val="24"/>
              </w:rPr>
            </w:pPr>
            <w:r w:rsidRPr="00E93472">
              <w:rPr>
                <w:rFonts w:ascii="Arial" w:hAnsi="Arial" w:cs="Arial"/>
                <w:b/>
                <w:color w:val="000000" w:themeColor="text1"/>
                <w:sz w:val="24"/>
                <w:szCs w:val="24"/>
              </w:rPr>
              <w:t>Durante la presentación</w:t>
            </w:r>
          </w:p>
          <w:p w14:paraId="00E43CB3" w14:textId="2376F32C" w:rsidR="002B6289" w:rsidRPr="00E93472" w:rsidRDefault="00196CD0" w:rsidP="000C79BB">
            <w:pPr>
              <w:rPr>
                <w:rFonts w:ascii="Arial" w:hAnsi="Arial" w:cs="Arial"/>
                <w:color w:val="000000" w:themeColor="text1"/>
                <w:sz w:val="24"/>
                <w:szCs w:val="24"/>
              </w:rPr>
            </w:pPr>
            <w:r w:rsidRPr="00E93472">
              <w:rPr>
                <w:rFonts w:ascii="Arial" w:hAnsi="Arial" w:cs="Arial"/>
                <w:color w:val="000000" w:themeColor="text1"/>
                <w:sz w:val="24"/>
                <w:szCs w:val="24"/>
              </w:rPr>
              <w:t xml:space="preserve">Se recomienda </w:t>
            </w:r>
            <w:r w:rsidR="000A62D2" w:rsidRPr="00E93472">
              <w:rPr>
                <w:rFonts w:ascii="Arial" w:hAnsi="Arial" w:cs="Arial"/>
                <w:color w:val="000000" w:themeColor="text1"/>
                <w:sz w:val="24"/>
                <w:szCs w:val="24"/>
              </w:rPr>
              <w:t xml:space="preserve">desarrollar la lectura acompañada del análisis de cada situación ejemplo que se propone. Los estudiantes </w:t>
            </w:r>
            <w:r w:rsidR="0058555C" w:rsidRPr="00E93472">
              <w:rPr>
                <w:rFonts w:ascii="Arial" w:hAnsi="Arial" w:cs="Arial"/>
                <w:color w:val="000000" w:themeColor="text1"/>
                <w:sz w:val="24"/>
                <w:szCs w:val="24"/>
              </w:rPr>
              <w:t xml:space="preserve">pueden desarrollar las representaciones gráficas de cada ejemplo y luego compararlas con las imágenes propuestas en el recurso. </w:t>
            </w:r>
          </w:p>
          <w:p w14:paraId="255BB4B4" w14:textId="77777777" w:rsidR="0058555C" w:rsidRPr="00E93472" w:rsidRDefault="0058555C" w:rsidP="000C79BB">
            <w:pPr>
              <w:rPr>
                <w:rFonts w:ascii="Arial" w:hAnsi="Arial" w:cs="Arial"/>
                <w:color w:val="000000" w:themeColor="text1"/>
                <w:sz w:val="24"/>
                <w:szCs w:val="24"/>
              </w:rPr>
            </w:pPr>
          </w:p>
          <w:p w14:paraId="4A302F70" w14:textId="3DE07492" w:rsidR="0058555C" w:rsidRPr="00E93472" w:rsidRDefault="0058555C" w:rsidP="000C79BB">
            <w:pPr>
              <w:rPr>
                <w:rFonts w:ascii="Arial" w:hAnsi="Arial" w:cs="Arial"/>
                <w:b/>
                <w:color w:val="000000" w:themeColor="text1"/>
                <w:sz w:val="24"/>
                <w:szCs w:val="24"/>
              </w:rPr>
            </w:pPr>
            <w:r w:rsidRPr="00E93472">
              <w:rPr>
                <w:rFonts w:ascii="Arial" w:hAnsi="Arial" w:cs="Arial"/>
                <w:b/>
                <w:color w:val="000000" w:themeColor="text1"/>
                <w:sz w:val="24"/>
                <w:szCs w:val="24"/>
              </w:rPr>
              <w:t>Después de la presentación</w:t>
            </w:r>
          </w:p>
          <w:p w14:paraId="66E4D2AA" w14:textId="1D60C0E5" w:rsidR="0058555C" w:rsidRPr="00E93472" w:rsidRDefault="00EB444F" w:rsidP="000C79BB">
            <w:pPr>
              <w:rPr>
                <w:rFonts w:ascii="Arial" w:hAnsi="Arial" w:cs="Arial"/>
                <w:color w:val="000000" w:themeColor="text1"/>
                <w:sz w:val="24"/>
                <w:szCs w:val="24"/>
              </w:rPr>
            </w:pPr>
            <w:r w:rsidRPr="00E93472">
              <w:rPr>
                <w:rFonts w:ascii="Arial" w:hAnsi="Arial" w:cs="Arial"/>
                <w:color w:val="000000" w:themeColor="text1"/>
                <w:sz w:val="24"/>
                <w:szCs w:val="24"/>
              </w:rPr>
              <w:t xml:space="preserve">Es importante que los estudiantes generen </w:t>
            </w:r>
            <w:del w:id="25" w:author="Johana Montejo Rozo" w:date="2015-05-03T16:00:00Z">
              <w:r w:rsidRPr="00E93472" w:rsidDel="0033315A">
                <w:rPr>
                  <w:rFonts w:ascii="Arial" w:hAnsi="Arial" w:cs="Arial"/>
                  <w:color w:val="000000" w:themeColor="text1"/>
                  <w:sz w:val="24"/>
                  <w:szCs w:val="24"/>
                </w:rPr>
                <w:delText xml:space="preserve">propios </w:delText>
              </w:r>
            </w:del>
            <w:r w:rsidRPr="00E93472">
              <w:rPr>
                <w:rFonts w:ascii="Arial" w:hAnsi="Arial" w:cs="Arial"/>
                <w:color w:val="000000" w:themeColor="text1"/>
                <w:sz w:val="24"/>
                <w:szCs w:val="24"/>
              </w:rPr>
              <w:t xml:space="preserve">ejemplos </w:t>
            </w:r>
            <w:ins w:id="26" w:author="Johana Montejo Rozo" w:date="2015-05-03T16:00:00Z">
              <w:r w:rsidR="0033315A">
                <w:rPr>
                  <w:rFonts w:ascii="Arial" w:hAnsi="Arial" w:cs="Arial"/>
                  <w:color w:val="000000" w:themeColor="text1"/>
                  <w:sz w:val="24"/>
                  <w:szCs w:val="24"/>
                </w:rPr>
                <w:t xml:space="preserve">propios, en los cuales </w:t>
              </w:r>
            </w:ins>
            <w:del w:id="27" w:author="Johana Montejo Rozo" w:date="2015-05-03T16:00:00Z">
              <w:r w:rsidRPr="00E93472" w:rsidDel="0033315A">
                <w:rPr>
                  <w:rFonts w:ascii="Arial" w:hAnsi="Arial" w:cs="Arial"/>
                  <w:color w:val="000000" w:themeColor="text1"/>
                  <w:sz w:val="24"/>
                  <w:szCs w:val="24"/>
                </w:rPr>
                <w:delText xml:space="preserve">donde </w:delText>
              </w:r>
            </w:del>
            <w:r w:rsidRPr="00E93472">
              <w:rPr>
                <w:rFonts w:ascii="Arial" w:hAnsi="Arial" w:cs="Arial"/>
                <w:color w:val="000000" w:themeColor="text1"/>
                <w:sz w:val="24"/>
                <w:szCs w:val="24"/>
              </w:rPr>
              <w:t>se clasifiquen las fracciones a partir de situaciones de su entorn</w:t>
            </w:r>
            <w:r w:rsidR="00656360" w:rsidRPr="00E93472">
              <w:rPr>
                <w:rFonts w:ascii="Arial" w:hAnsi="Arial" w:cs="Arial"/>
                <w:color w:val="000000" w:themeColor="text1"/>
                <w:sz w:val="24"/>
                <w:szCs w:val="24"/>
              </w:rPr>
              <w:t>o</w:t>
            </w:r>
            <w:del w:id="28" w:author="Johana Montejo Rozo" w:date="2015-05-03T16:00:00Z">
              <w:r w:rsidR="00656360" w:rsidRPr="00E93472" w:rsidDel="0033315A">
                <w:rPr>
                  <w:rFonts w:ascii="Arial" w:hAnsi="Arial" w:cs="Arial"/>
                  <w:color w:val="000000" w:themeColor="text1"/>
                  <w:sz w:val="24"/>
                  <w:szCs w:val="24"/>
                </w:rPr>
                <w:delText>,</w:delText>
              </w:r>
            </w:del>
            <w:ins w:id="29" w:author="Johana Montejo Rozo" w:date="2015-05-03T16:00:00Z">
              <w:r w:rsidR="0033315A">
                <w:rPr>
                  <w:rFonts w:ascii="Arial" w:hAnsi="Arial" w:cs="Arial"/>
                  <w:color w:val="000000" w:themeColor="text1"/>
                  <w:sz w:val="24"/>
                  <w:szCs w:val="24"/>
                </w:rPr>
                <w:t>;</w:t>
              </w:r>
            </w:ins>
            <w:r w:rsidR="00656360" w:rsidRPr="00E93472">
              <w:rPr>
                <w:rFonts w:ascii="Arial" w:hAnsi="Arial" w:cs="Arial"/>
                <w:color w:val="000000" w:themeColor="text1"/>
                <w:sz w:val="24"/>
                <w:szCs w:val="24"/>
              </w:rPr>
              <w:t xml:space="preserve"> se recomienda que las situaciones se acompañen con su respectiva fracción y </w:t>
            </w:r>
            <w:r w:rsidR="00E711F4" w:rsidRPr="00E93472">
              <w:rPr>
                <w:rFonts w:ascii="Arial" w:hAnsi="Arial" w:cs="Arial"/>
                <w:color w:val="000000" w:themeColor="text1"/>
                <w:sz w:val="24"/>
                <w:szCs w:val="24"/>
              </w:rPr>
              <w:t xml:space="preserve">representación gráfica. </w:t>
            </w:r>
          </w:p>
          <w:p w14:paraId="5E6D03E0" w14:textId="77777777" w:rsidR="00F2419C" w:rsidRPr="00E93472" w:rsidRDefault="00F2419C" w:rsidP="000C79BB">
            <w:pPr>
              <w:rPr>
                <w:rFonts w:ascii="Arial" w:hAnsi="Arial" w:cs="Arial"/>
                <w:color w:val="000000" w:themeColor="text1"/>
                <w:sz w:val="24"/>
                <w:szCs w:val="24"/>
              </w:rPr>
            </w:pPr>
          </w:p>
          <w:p w14:paraId="173A8211" w14:textId="77777777" w:rsidR="00F2419C" w:rsidRPr="00E93472" w:rsidRDefault="00F2419C" w:rsidP="000C79BB">
            <w:pPr>
              <w:rPr>
                <w:rFonts w:ascii="Arial" w:hAnsi="Arial" w:cs="Arial"/>
                <w:color w:val="000000" w:themeColor="text1"/>
                <w:sz w:val="24"/>
                <w:szCs w:val="24"/>
              </w:rPr>
            </w:pPr>
          </w:p>
          <w:p w14:paraId="3A9C89E9" w14:textId="77777777" w:rsidR="00F2419C" w:rsidRPr="00E93472" w:rsidRDefault="00F2419C" w:rsidP="000C79BB">
            <w:pPr>
              <w:rPr>
                <w:rFonts w:ascii="Arial" w:hAnsi="Arial" w:cs="Arial"/>
                <w:color w:val="000000" w:themeColor="text1"/>
                <w:sz w:val="24"/>
                <w:szCs w:val="24"/>
              </w:rPr>
            </w:pPr>
          </w:p>
          <w:p w14:paraId="22639147" w14:textId="60C91E44" w:rsidR="00F2419C" w:rsidRPr="00E93472" w:rsidRDefault="00F2419C" w:rsidP="000C79BB">
            <w:pPr>
              <w:rPr>
                <w:rFonts w:ascii="Arial" w:hAnsi="Arial" w:cs="Arial"/>
                <w:color w:val="000000" w:themeColor="text1"/>
                <w:sz w:val="24"/>
                <w:szCs w:val="24"/>
                <w:u w:val="single"/>
              </w:rPr>
            </w:pPr>
            <w:r w:rsidRPr="00E93472">
              <w:rPr>
                <w:rFonts w:ascii="Arial" w:hAnsi="Arial" w:cs="Arial"/>
                <w:color w:val="000000" w:themeColor="text1"/>
                <w:sz w:val="24"/>
                <w:szCs w:val="24"/>
                <w:u w:val="single"/>
              </w:rPr>
              <w:t xml:space="preserve">Ficha del estudiante: </w:t>
            </w:r>
          </w:p>
          <w:p w14:paraId="1586C2CA" w14:textId="77777777" w:rsidR="004C517B" w:rsidRPr="00E93472" w:rsidRDefault="004C517B" w:rsidP="004C517B">
            <w:pPr>
              <w:shd w:val="clear" w:color="auto" w:fill="FFFFFF"/>
              <w:spacing w:before="150" w:after="150" w:line="270" w:lineRule="atLeast"/>
              <w:rPr>
                <w:rFonts w:ascii="Arial" w:eastAsia="Times New Roman" w:hAnsi="Arial" w:cs="Arial"/>
                <w:b/>
                <w:color w:val="000000" w:themeColor="text1"/>
                <w:sz w:val="24"/>
                <w:szCs w:val="24"/>
                <w:lang w:val="es-CO" w:eastAsia="es-CO"/>
              </w:rPr>
            </w:pPr>
            <w:r w:rsidRPr="00E93472">
              <w:rPr>
                <w:rFonts w:ascii="Arial" w:eastAsia="Times New Roman" w:hAnsi="Arial" w:cs="Arial"/>
                <w:b/>
                <w:color w:val="000000" w:themeColor="text1"/>
                <w:sz w:val="24"/>
                <w:szCs w:val="24"/>
                <w:lang w:val="es-CO" w:eastAsia="es-CO"/>
              </w:rPr>
              <w:t>Tipos de fracción</w:t>
            </w:r>
          </w:p>
          <w:p w14:paraId="7A128C62"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p>
          <w:p w14:paraId="6DEB6F8F" w14:textId="0A3B6416"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Las fracciones pueden ser propias, iguales a la unidad o  impropias. </w:t>
            </w:r>
          </w:p>
          <w:p w14:paraId="4B106459"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p>
          <w:p w14:paraId="7C23B948"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Una fracción es </w:t>
            </w:r>
            <w:r w:rsidRPr="00E93472">
              <w:rPr>
                <w:rFonts w:ascii="Arial" w:eastAsia="Times New Roman" w:hAnsi="Arial" w:cs="Arial"/>
                <w:b/>
                <w:bCs/>
                <w:color w:val="333333"/>
                <w:sz w:val="24"/>
                <w:szCs w:val="24"/>
                <w:lang w:val="es-CO" w:eastAsia="es-CO"/>
              </w:rPr>
              <w:t>propia</w:t>
            </w:r>
            <w:r w:rsidRPr="00E93472">
              <w:rPr>
                <w:rFonts w:ascii="Arial" w:eastAsia="Times New Roman" w:hAnsi="Arial" w:cs="Arial"/>
                <w:color w:val="333333"/>
                <w:sz w:val="24"/>
                <w:szCs w:val="24"/>
                <w:lang w:val="es-CO" w:eastAsia="es-CO"/>
              </w:rPr>
              <w:t> cuando:</w:t>
            </w:r>
          </w:p>
          <w:p w14:paraId="0187F46C"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Representa un número menor que la unidad.</w:t>
            </w:r>
          </w:p>
          <w:p w14:paraId="57B8910D"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Su numerador es menor que su denominador.</w:t>
            </w:r>
          </w:p>
          <w:p w14:paraId="5EA173F1" w14:textId="5C5D159A"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w:t>
            </w:r>
            <w:r w:rsidRPr="00E93472">
              <w:rPr>
                <w:rFonts w:ascii="Arial" w:eastAsia="Times New Roman" w:hAnsi="Arial" w:cs="Arial"/>
                <w:noProof/>
                <w:color w:val="333333"/>
                <w:lang w:val="es-CO" w:eastAsia="es-CO"/>
              </w:rPr>
              <w:drawing>
                <wp:inline distT="0" distB="0" distL="0" distR="0" wp14:anchorId="5EAD0029" wp14:editId="75370F91">
                  <wp:extent cx="106045" cy="351155"/>
                  <wp:effectExtent l="0" t="0" r="8255" b="0"/>
                  <wp:docPr id="2073" name="Imagen 2073" descr="http://profesores.aulaplaneta.com/DNNPlayerPackages/Package12563/Recurso030/dos_terci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rofesores.aulaplaneta.com/DNNPlayerPackages/Package12563/Recurso030/dos_tercios.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6045" cy="351155"/>
                          </a:xfrm>
                          <a:prstGeom prst="rect">
                            <a:avLst/>
                          </a:prstGeom>
                          <a:noFill/>
                          <a:ln>
                            <a:noFill/>
                          </a:ln>
                        </pic:spPr>
                      </pic:pic>
                    </a:graphicData>
                  </a:graphic>
                </wp:inline>
              </w:drawing>
            </w:r>
          </w:p>
          <w:p w14:paraId="72E9D025" w14:textId="36441324"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w:t>
            </w:r>
            <w:r w:rsidRPr="00E93472">
              <w:rPr>
                <w:rFonts w:ascii="Arial" w:eastAsia="Times New Roman" w:hAnsi="Arial" w:cs="Arial"/>
                <w:noProof/>
                <w:color w:val="333333"/>
                <w:lang w:val="es-CO" w:eastAsia="es-CO"/>
              </w:rPr>
              <w:drawing>
                <wp:inline distT="0" distB="0" distL="0" distR="0" wp14:anchorId="2DEC166A" wp14:editId="6B8A5DF9">
                  <wp:extent cx="1073785" cy="361315"/>
                  <wp:effectExtent l="0" t="0" r="0" b="635"/>
                  <wp:docPr id="2072" name="Imagen 2072" descr="http://profesores.aulaplaneta.com/DNNPlayerPackages/Package12563/Recurso030/R07_I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2563/Recurso030/R07_I01.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73785" cy="361315"/>
                          </a:xfrm>
                          <a:prstGeom prst="rect">
                            <a:avLst/>
                          </a:prstGeom>
                          <a:noFill/>
                          <a:ln>
                            <a:noFill/>
                          </a:ln>
                        </pic:spPr>
                      </pic:pic>
                    </a:graphicData>
                  </a:graphic>
                </wp:inline>
              </w:drawing>
            </w:r>
          </w:p>
          <w:p w14:paraId="4016346D"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p>
          <w:p w14:paraId="15E00849"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lastRenderedPageBreak/>
              <w:t xml:space="preserve">Una </w:t>
            </w:r>
            <w:r w:rsidRPr="00E93472">
              <w:rPr>
                <w:rFonts w:ascii="Arial" w:eastAsia="Times New Roman" w:hAnsi="Arial" w:cs="Arial"/>
                <w:b/>
                <w:bCs/>
                <w:color w:val="333333"/>
                <w:sz w:val="24"/>
                <w:szCs w:val="24"/>
                <w:lang w:val="es-CO" w:eastAsia="es-CO"/>
              </w:rPr>
              <w:t>fracción es igual a la unidad</w:t>
            </w:r>
            <w:r w:rsidRPr="00E93472">
              <w:rPr>
                <w:rFonts w:ascii="Arial" w:eastAsia="Times New Roman" w:hAnsi="Arial" w:cs="Arial"/>
                <w:color w:val="333333"/>
                <w:sz w:val="24"/>
                <w:szCs w:val="24"/>
                <w:lang w:val="es-CO" w:eastAsia="es-CO"/>
              </w:rPr>
              <w:t xml:space="preserve"> cuando: </w:t>
            </w:r>
          </w:p>
          <w:p w14:paraId="4EAA9F2D" w14:textId="77777777" w:rsidR="00903BE6" w:rsidRPr="00E93472" w:rsidRDefault="00A635FD" w:rsidP="004C517B">
            <w:pPr>
              <w:numPr>
                <w:ilvl w:val="0"/>
                <w:numId w:val="37"/>
              </w:num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Representa la unidad entera.</w:t>
            </w:r>
          </w:p>
          <w:p w14:paraId="02A96635" w14:textId="799F8237" w:rsidR="00903BE6" w:rsidRPr="00E93472" w:rsidRDefault="00A635FD" w:rsidP="004C517B">
            <w:pPr>
              <w:numPr>
                <w:ilvl w:val="0"/>
                <w:numId w:val="37"/>
              </w:num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Su numerador e</w:t>
            </w:r>
            <w:r w:rsidR="00A07570" w:rsidRPr="00E93472">
              <w:rPr>
                <w:rFonts w:ascii="Arial" w:eastAsia="Times New Roman" w:hAnsi="Arial" w:cs="Arial"/>
                <w:color w:val="333333"/>
                <w:sz w:val="24"/>
                <w:szCs w:val="24"/>
                <w:lang w:val="es-CO" w:eastAsia="es-CO"/>
              </w:rPr>
              <w:t>s</w:t>
            </w:r>
            <w:r w:rsidRPr="00E93472">
              <w:rPr>
                <w:rFonts w:ascii="Arial" w:eastAsia="Times New Roman" w:hAnsi="Arial" w:cs="Arial"/>
                <w:color w:val="333333"/>
                <w:sz w:val="24"/>
                <w:szCs w:val="24"/>
                <w:lang w:val="es-CO" w:eastAsia="es-CO"/>
              </w:rPr>
              <w:t xml:space="preserve"> igual al denominador </w:t>
            </w:r>
          </w:p>
          <w:p w14:paraId="297A7E54" w14:textId="6600B540" w:rsidR="00A07570" w:rsidRPr="00E93472" w:rsidRDefault="00A07570" w:rsidP="004C517B">
            <w:pPr>
              <w:shd w:val="clear" w:color="auto" w:fill="FFFFFF"/>
              <w:spacing w:before="150" w:after="150" w:line="270" w:lineRule="atLeast"/>
              <w:rPr>
                <w:rFonts w:ascii="Arial" w:hAnsi="Arial" w:cs="Arial"/>
                <w:sz w:val="24"/>
                <w:szCs w:val="24"/>
              </w:rPr>
            </w:pPr>
            <w:r w:rsidRPr="00E93472">
              <w:rPr>
                <w:rFonts w:ascii="Arial" w:hAnsi="Arial" w:cs="Arial"/>
                <w:noProof/>
                <w:lang w:val="es-CO" w:eastAsia="es-CO"/>
              </w:rPr>
              <w:drawing>
                <wp:inline distT="0" distB="0" distL="0" distR="0" wp14:anchorId="74448747" wp14:editId="136D5FCB">
                  <wp:extent cx="323215" cy="511810"/>
                  <wp:effectExtent l="0" t="0" r="0" b="0"/>
                  <wp:docPr id="2075" name="Imagen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3215" cy="511810"/>
                          </a:xfrm>
                          <a:prstGeom prst="rect">
                            <a:avLst/>
                          </a:prstGeom>
                          <a:noFill/>
                        </pic:spPr>
                      </pic:pic>
                    </a:graphicData>
                  </a:graphic>
                </wp:inline>
              </w:drawing>
            </w:r>
          </w:p>
          <w:p w14:paraId="237B44F0" w14:textId="0DB6662D" w:rsidR="004C517B" w:rsidRPr="00E93472" w:rsidRDefault="00A07570"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hAnsi="Arial" w:cs="Arial"/>
                <w:sz w:val="24"/>
                <w:szCs w:val="24"/>
                <w:lang w:val="es-ES_tradnl"/>
              </w:rPr>
              <w:object w:dxaOrig="2805" w:dyaOrig="600" w14:anchorId="39B2716E">
                <v:shape id="_x0000_i1025" type="#_x0000_t75" style="width:141pt;height:30pt" o:ole="">
                  <v:imagedata r:id="rId49" o:title=""/>
                </v:shape>
                <o:OLEObject Type="Embed" ProgID="PBrush" ShapeID="_x0000_i1025" DrawAspect="Content" ObjectID="_1492189668" r:id="rId50"/>
              </w:object>
            </w:r>
          </w:p>
          <w:p w14:paraId="2EE60820"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p>
          <w:p w14:paraId="0EE3155A"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Una fracción es </w:t>
            </w:r>
            <w:r w:rsidRPr="00E93472">
              <w:rPr>
                <w:rFonts w:ascii="Arial" w:eastAsia="Times New Roman" w:hAnsi="Arial" w:cs="Arial"/>
                <w:b/>
                <w:bCs/>
                <w:color w:val="333333"/>
                <w:sz w:val="24"/>
                <w:szCs w:val="24"/>
                <w:lang w:val="es-CO" w:eastAsia="es-CO"/>
              </w:rPr>
              <w:t>impropia</w:t>
            </w:r>
            <w:r w:rsidRPr="00E93472">
              <w:rPr>
                <w:rFonts w:ascii="Arial" w:eastAsia="Times New Roman" w:hAnsi="Arial" w:cs="Arial"/>
                <w:color w:val="333333"/>
                <w:sz w:val="24"/>
                <w:szCs w:val="24"/>
                <w:lang w:val="es-CO" w:eastAsia="es-CO"/>
              </w:rPr>
              <w:t> cuando:</w:t>
            </w:r>
          </w:p>
          <w:p w14:paraId="38B6E58D"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Representa un número mayor que la unidad.</w:t>
            </w:r>
          </w:p>
          <w:p w14:paraId="5B91337A"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Su numerador es mayor que su denominador.</w:t>
            </w:r>
          </w:p>
          <w:p w14:paraId="6C70C6AE"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w:t>
            </w:r>
          </w:p>
          <w:p w14:paraId="3D82E89D"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Por ejemplo, en la fracción:</w:t>
            </w:r>
          </w:p>
          <w:p w14:paraId="62229BFC" w14:textId="7E350620"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noProof/>
                <w:color w:val="333333"/>
                <w:lang w:val="es-CO" w:eastAsia="es-CO"/>
              </w:rPr>
              <w:drawing>
                <wp:inline distT="0" distB="0" distL="0" distR="0" wp14:anchorId="55249B1A" wp14:editId="2480D9EC">
                  <wp:extent cx="106045" cy="351155"/>
                  <wp:effectExtent l="0" t="0" r="8255" b="0"/>
                  <wp:docPr id="2071" name="Imagen 2071" descr="http://profesores.aulaplaneta.com/DNNPlayerPackages/Package12563/Recurso030/nueve_sext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rofesores.aulaplaneta.com/DNNPlayerPackages/Package12563/Recurso030/nueve_sextos.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6045" cy="351155"/>
                          </a:xfrm>
                          <a:prstGeom prst="rect">
                            <a:avLst/>
                          </a:prstGeom>
                          <a:noFill/>
                          <a:ln>
                            <a:noFill/>
                          </a:ln>
                        </pic:spPr>
                      </pic:pic>
                    </a:graphicData>
                  </a:graphic>
                </wp:inline>
              </w:drawing>
            </w:r>
          </w:p>
          <w:p w14:paraId="64C7014A"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El denominador es 6 (unidad dividida en 6 partes iguales).</w:t>
            </w:r>
          </w:p>
          <w:p w14:paraId="41895F8E"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El numerador es 9 (se toman 9 partes):</w:t>
            </w:r>
          </w:p>
          <w:p w14:paraId="4E23A519" w14:textId="1C8D45A6"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noProof/>
                <w:color w:val="333333"/>
                <w:lang w:val="es-CO" w:eastAsia="es-CO"/>
              </w:rPr>
              <w:drawing>
                <wp:inline distT="0" distB="0" distL="0" distR="0" wp14:anchorId="785F0FEE" wp14:editId="42F3C304">
                  <wp:extent cx="3211195" cy="361315"/>
                  <wp:effectExtent l="0" t="0" r="8255" b="635"/>
                  <wp:docPr id="2070" name="Imagen 2070" descr="http://profesores.aulaplaneta.com/DNNPlayerPackages/Package12563/Recurso030/R07_I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rofesores.aulaplaneta.com/DNNPlayerPackages/Package12563/Recurso030/R07_I02.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11195" cy="361315"/>
                          </a:xfrm>
                          <a:prstGeom prst="rect">
                            <a:avLst/>
                          </a:prstGeom>
                          <a:noFill/>
                          <a:ln>
                            <a:noFill/>
                          </a:ln>
                        </pic:spPr>
                      </pic:pic>
                    </a:graphicData>
                  </a:graphic>
                </wp:inline>
              </w:drawing>
            </w:r>
          </w:p>
          <w:p w14:paraId="48819A1B" w14:textId="77777777"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Como 9 es mayor que 6 y son 6 las partes que componen la unidad, la fracción:</w:t>
            </w:r>
          </w:p>
          <w:p w14:paraId="2F01D879" w14:textId="4BA0A30C" w:rsidR="004C517B" w:rsidRPr="00E93472" w:rsidRDefault="004C517B" w:rsidP="004C517B">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noProof/>
                <w:color w:val="333333"/>
                <w:lang w:val="es-CO" w:eastAsia="es-CO"/>
              </w:rPr>
              <w:drawing>
                <wp:inline distT="0" distB="0" distL="0" distR="0" wp14:anchorId="71F31558" wp14:editId="11AA4187">
                  <wp:extent cx="106045" cy="351155"/>
                  <wp:effectExtent l="0" t="0" r="8255" b="0"/>
                  <wp:docPr id="2069" name="Imagen 2069" descr="http://profesores.aulaplaneta.com/DNNPlayerPackages/Package12563/Recurso030/nueve_sext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rofesores.aulaplaneta.com/DNNPlayerPackages/Package12563/Recurso030/nueve_sextos.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6045" cy="351155"/>
                          </a:xfrm>
                          <a:prstGeom prst="rect">
                            <a:avLst/>
                          </a:prstGeom>
                          <a:noFill/>
                          <a:ln>
                            <a:noFill/>
                          </a:ln>
                        </pic:spPr>
                      </pic:pic>
                    </a:graphicData>
                  </a:graphic>
                </wp:inline>
              </w:drawing>
            </w:r>
          </w:p>
          <w:p w14:paraId="5C7A7AF8" w14:textId="4F269AF7" w:rsidR="004C517B" w:rsidRPr="00E93472" w:rsidRDefault="004C517B" w:rsidP="0052109B">
            <w:pPr>
              <w:shd w:val="clear" w:color="auto" w:fill="FFFFFF"/>
              <w:spacing w:before="150" w:after="150" w:line="270" w:lineRule="atLeast"/>
              <w:rPr>
                <w:rFonts w:ascii="Arial" w:eastAsia="Times New Roman" w:hAnsi="Arial" w:cs="Arial"/>
                <w:color w:val="333333"/>
                <w:sz w:val="24"/>
                <w:szCs w:val="24"/>
                <w:lang w:val="es-CO" w:eastAsia="es-CO"/>
              </w:rPr>
            </w:pPr>
            <w:proofErr w:type="gramStart"/>
            <w:r w:rsidRPr="00E93472">
              <w:rPr>
                <w:rFonts w:ascii="Arial" w:eastAsia="Times New Roman" w:hAnsi="Arial" w:cs="Arial"/>
                <w:color w:val="333333"/>
                <w:sz w:val="24"/>
                <w:szCs w:val="24"/>
                <w:lang w:val="es-CO" w:eastAsia="es-CO"/>
              </w:rPr>
              <w:t>representa</w:t>
            </w:r>
            <w:proofErr w:type="gramEnd"/>
            <w:r w:rsidRPr="00E93472">
              <w:rPr>
                <w:rFonts w:ascii="Arial" w:eastAsia="Times New Roman" w:hAnsi="Arial" w:cs="Arial"/>
                <w:color w:val="333333"/>
                <w:sz w:val="24"/>
                <w:szCs w:val="24"/>
                <w:lang w:val="es-CO" w:eastAsia="es-CO"/>
              </w:rPr>
              <w:t xml:space="preserve"> un número mayor que la unidad. Así que se trata de una </w:t>
            </w:r>
            <w:r w:rsidRPr="00E93472">
              <w:rPr>
                <w:rFonts w:ascii="Arial" w:eastAsia="Times New Roman" w:hAnsi="Arial" w:cs="Arial"/>
                <w:b/>
                <w:bCs/>
                <w:color w:val="333333"/>
                <w:sz w:val="24"/>
                <w:szCs w:val="24"/>
                <w:lang w:val="es-CO" w:eastAsia="es-CO"/>
              </w:rPr>
              <w:t>fracción impropia</w:t>
            </w:r>
            <w:r w:rsidRPr="00E93472">
              <w:rPr>
                <w:rFonts w:ascii="Arial" w:eastAsia="Times New Roman" w:hAnsi="Arial" w:cs="Arial"/>
                <w:color w:val="333333"/>
                <w:sz w:val="24"/>
                <w:szCs w:val="24"/>
                <w:lang w:val="es-CO" w:eastAsia="es-CO"/>
              </w:rPr>
              <w:t>.</w:t>
            </w:r>
          </w:p>
        </w:tc>
      </w:tr>
      <w:tr w:rsidR="00446A07" w:rsidRPr="00E93472" w14:paraId="3C1E3E81" w14:textId="77777777" w:rsidTr="000C79BB">
        <w:tc>
          <w:tcPr>
            <w:tcW w:w="2518" w:type="dxa"/>
          </w:tcPr>
          <w:p w14:paraId="76E1454E" w14:textId="7372A47D" w:rsidR="00446A07" w:rsidRPr="00E93472" w:rsidRDefault="00446A07" w:rsidP="000C79BB">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3B2CAE0F" w14:textId="0191BE0E" w:rsidR="00446A07" w:rsidRPr="00E93472" w:rsidRDefault="004B79A2" w:rsidP="000C79BB">
            <w:pPr>
              <w:rPr>
                <w:rFonts w:ascii="Arial" w:hAnsi="Arial" w:cs="Arial"/>
                <w:color w:val="000000"/>
                <w:sz w:val="24"/>
                <w:szCs w:val="24"/>
              </w:rPr>
            </w:pPr>
            <w:r w:rsidRPr="00E93472">
              <w:rPr>
                <w:rFonts w:ascii="Arial" w:hAnsi="Arial" w:cs="Arial"/>
                <w:color w:val="000000"/>
                <w:sz w:val="24"/>
                <w:szCs w:val="24"/>
              </w:rPr>
              <w:t>Las fracciones propias, impropias e iguales a la unidad</w:t>
            </w:r>
          </w:p>
        </w:tc>
      </w:tr>
      <w:tr w:rsidR="00446A07" w:rsidRPr="00E93472" w14:paraId="1FEE6AB4" w14:textId="77777777" w:rsidTr="000C79BB">
        <w:tc>
          <w:tcPr>
            <w:tcW w:w="2518" w:type="dxa"/>
          </w:tcPr>
          <w:p w14:paraId="6F50B885" w14:textId="77777777" w:rsidR="00446A07" w:rsidRPr="00E93472" w:rsidRDefault="00446A07" w:rsidP="000C79BB">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06C3C878" w14:textId="5914A0F2" w:rsidR="00446A07" w:rsidRPr="00E93472" w:rsidRDefault="008E4B3A" w:rsidP="000C79BB">
            <w:pPr>
              <w:rPr>
                <w:rFonts w:ascii="Arial" w:hAnsi="Arial" w:cs="Arial"/>
                <w:color w:val="000000"/>
                <w:sz w:val="24"/>
                <w:szCs w:val="24"/>
              </w:rPr>
            </w:pPr>
            <w:r w:rsidRPr="00E93472">
              <w:rPr>
                <w:rFonts w:ascii="Arial" w:hAnsi="Arial" w:cs="Arial"/>
                <w:color w:val="000000"/>
                <w:sz w:val="24"/>
                <w:szCs w:val="24"/>
              </w:rPr>
              <w:t xml:space="preserve">Interactivo que resume </w:t>
            </w:r>
            <w:r w:rsidR="00F5033C" w:rsidRPr="00E93472">
              <w:rPr>
                <w:rFonts w:ascii="Arial" w:hAnsi="Arial" w:cs="Arial"/>
                <w:color w:val="000000"/>
                <w:sz w:val="24"/>
                <w:szCs w:val="24"/>
              </w:rPr>
              <w:t xml:space="preserve">la clasificación de las fracciones en propias, impropias e iguales a la unidad a partir de un ejemplo cotidiano. </w:t>
            </w:r>
          </w:p>
        </w:tc>
      </w:tr>
    </w:tbl>
    <w:p w14:paraId="7B2D88B0" w14:textId="77777777" w:rsidR="0051301F" w:rsidRPr="00E93472" w:rsidRDefault="0051301F"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072"/>
        <w:gridCol w:w="6756"/>
      </w:tblGrid>
      <w:tr w:rsidR="00A177C7" w:rsidRPr="00E93472" w14:paraId="3945D8D7" w14:textId="77777777" w:rsidTr="000C79BB">
        <w:tc>
          <w:tcPr>
            <w:tcW w:w="9054" w:type="dxa"/>
            <w:gridSpan w:val="2"/>
            <w:shd w:val="clear" w:color="auto" w:fill="000000" w:themeFill="text1"/>
          </w:tcPr>
          <w:p w14:paraId="1120FAE5" w14:textId="77777777" w:rsidR="00A177C7" w:rsidRPr="00E93472" w:rsidRDefault="00A177C7" w:rsidP="000C79BB">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A177C7" w:rsidRPr="00E93472" w14:paraId="56D61AD2" w14:textId="77777777" w:rsidTr="000C79BB">
        <w:tc>
          <w:tcPr>
            <w:tcW w:w="2518" w:type="dxa"/>
          </w:tcPr>
          <w:p w14:paraId="479C8C0B" w14:textId="77777777" w:rsidR="00A177C7" w:rsidRPr="00E93472" w:rsidRDefault="00A177C7" w:rsidP="000C79BB">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5BB556F7" w14:textId="24FE5793" w:rsidR="00A177C7" w:rsidRPr="00E93472" w:rsidRDefault="00A177C7" w:rsidP="00A177C7">
            <w:pPr>
              <w:rPr>
                <w:rFonts w:ascii="Arial" w:hAnsi="Arial" w:cs="Arial"/>
                <w:b/>
                <w:color w:val="000000"/>
                <w:sz w:val="24"/>
                <w:szCs w:val="24"/>
              </w:rPr>
            </w:pPr>
            <w:r w:rsidRPr="00E93472">
              <w:rPr>
                <w:rFonts w:ascii="Arial" w:hAnsi="Arial" w:cs="Arial"/>
                <w:color w:val="000000"/>
                <w:sz w:val="24"/>
                <w:szCs w:val="24"/>
              </w:rPr>
              <w:t>MA_04_04_REC110</w:t>
            </w:r>
          </w:p>
        </w:tc>
      </w:tr>
      <w:tr w:rsidR="00A177C7" w:rsidRPr="00E93472" w14:paraId="3E40B380" w14:textId="77777777" w:rsidTr="000C79BB">
        <w:tc>
          <w:tcPr>
            <w:tcW w:w="2518" w:type="dxa"/>
          </w:tcPr>
          <w:p w14:paraId="6ECFC300" w14:textId="77777777" w:rsidR="00A177C7" w:rsidRPr="00E93472" w:rsidRDefault="00A177C7" w:rsidP="000C79BB">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3378D99A" w14:textId="1DFE92C8" w:rsidR="00A177C7" w:rsidRPr="00E93472" w:rsidRDefault="00A177C7" w:rsidP="00A177C7">
            <w:pPr>
              <w:rPr>
                <w:rFonts w:ascii="Arial" w:hAnsi="Arial" w:cs="Arial"/>
                <w:color w:val="000000"/>
                <w:sz w:val="24"/>
                <w:szCs w:val="24"/>
              </w:rPr>
            </w:pPr>
            <w:r w:rsidRPr="00E93472">
              <w:rPr>
                <w:rFonts w:ascii="Arial" w:hAnsi="Arial" w:cs="Arial"/>
                <w:color w:val="000000"/>
                <w:sz w:val="24"/>
                <w:szCs w:val="24"/>
              </w:rPr>
              <w:t>5°ESO/Matemáticas/Las fracciones/2.2 Las fracciones impropias/Practica: Clasifica las fracciones propias e impropias</w:t>
            </w:r>
          </w:p>
        </w:tc>
      </w:tr>
      <w:tr w:rsidR="00A177C7" w:rsidRPr="00E93472" w14:paraId="7C792829" w14:textId="77777777" w:rsidTr="000C79BB">
        <w:tc>
          <w:tcPr>
            <w:tcW w:w="2518" w:type="dxa"/>
          </w:tcPr>
          <w:p w14:paraId="53330513" w14:textId="77777777" w:rsidR="00A177C7" w:rsidRPr="00E93472" w:rsidRDefault="00A177C7" w:rsidP="000C79BB">
            <w:pPr>
              <w:rPr>
                <w:rFonts w:ascii="Arial" w:hAnsi="Arial" w:cs="Arial"/>
                <w:color w:val="000000"/>
                <w:sz w:val="24"/>
                <w:szCs w:val="24"/>
              </w:rPr>
            </w:pPr>
            <w:r w:rsidRPr="00E93472">
              <w:rPr>
                <w:rFonts w:ascii="Arial" w:hAnsi="Arial" w:cs="Arial"/>
                <w:b/>
                <w:color w:val="000000"/>
                <w:sz w:val="24"/>
                <w:szCs w:val="24"/>
              </w:rPr>
              <w:lastRenderedPageBreak/>
              <w:t>Cambio (descripción o capturas de pantallas)</w:t>
            </w:r>
          </w:p>
        </w:tc>
        <w:tc>
          <w:tcPr>
            <w:tcW w:w="6536" w:type="dxa"/>
          </w:tcPr>
          <w:p w14:paraId="42FB811A" w14:textId="77777777" w:rsidR="00A177C7" w:rsidRPr="00E93472" w:rsidRDefault="00C807A8" w:rsidP="000C79BB">
            <w:pPr>
              <w:rPr>
                <w:rFonts w:ascii="Arial" w:hAnsi="Arial" w:cs="Arial"/>
                <w:b/>
                <w:color w:val="FF0000"/>
                <w:sz w:val="24"/>
                <w:szCs w:val="24"/>
              </w:rPr>
            </w:pPr>
            <w:r w:rsidRPr="00E93472">
              <w:rPr>
                <w:rFonts w:ascii="Arial" w:hAnsi="Arial" w:cs="Arial"/>
                <w:b/>
                <w:color w:val="FF0000"/>
                <w:sz w:val="24"/>
                <w:szCs w:val="24"/>
              </w:rPr>
              <w:t>Incluir lo que aparece en rojo</w:t>
            </w:r>
          </w:p>
          <w:p w14:paraId="45949431" w14:textId="6EFCBEA1" w:rsidR="005578AC" w:rsidRPr="00E93472" w:rsidRDefault="00DD1C6A" w:rsidP="000C79BB">
            <w:pPr>
              <w:rPr>
                <w:rFonts w:ascii="Arial" w:hAnsi="Arial" w:cs="Arial"/>
                <w:b/>
                <w:color w:val="FF0000"/>
                <w:sz w:val="24"/>
                <w:szCs w:val="24"/>
              </w:rPr>
            </w:pPr>
            <w:r w:rsidRPr="00E93472">
              <w:rPr>
                <w:rFonts w:ascii="Arial" w:hAnsi="Arial" w:cs="Arial"/>
                <w:b/>
                <w:color w:val="FF0000"/>
                <w:sz w:val="24"/>
                <w:szCs w:val="24"/>
              </w:rPr>
              <w:t xml:space="preserve">Las opciones que pertenecen a la nueva columna son las que aparecen en recuadros rojos. Las opciones deben aparecen en orden aleatorio. </w:t>
            </w:r>
          </w:p>
          <w:p w14:paraId="712A063E" w14:textId="77777777" w:rsidR="00DD1C6A" w:rsidRPr="00E93472" w:rsidRDefault="00DD1C6A" w:rsidP="000C79BB">
            <w:pPr>
              <w:rPr>
                <w:rFonts w:ascii="Arial" w:hAnsi="Arial" w:cs="Arial"/>
                <w:b/>
                <w:color w:val="FF0000"/>
                <w:sz w:val="24"/>
                <w:szCs w:val="24"/>
              </w:rPr>
            </w:pPr>
          </w:p>
          <w:p w14:paraId="1AC7FA9F" w14:textId="371E4634" w:rsidR="005578AC" w:rsidRPr="00E93472" w:rsidRDefault="00DD1C6A" w:rsidP="000C79BB">
            <w:pPr>
              <w:rPr>
                <w:rFonts w:ascii="Arial" w:hAnsi="Arial" w:cs="Arial"/>
                <w:b/>
                <w:color w:val="FF0000"/>
                <w:sz w:val="24"/>
                <w:szCs w:val="24"/>
              </w:rPr>
            </w:pPr>
            <w:r w:rsidRPr="00E93472">
              <w:rPr>
                <w:rFonts w:ascii="Arial" w:hAnsi="Arial" w:cs="Arial"/>
                <w:noProof/>
                <w:lang w:val="es-CO" w:eastAsia="es-CO"/>
              </w:rPr>
              <mc:AlternateContent>
                <mc:Choice Requires="wps">
                  <w:drawing>
                    <wp:anchor distT="0" distB="0" distL="114300" distR="114300" simplePos="0" relativeHeight="251700224" behindDoc="0" locked="0" layoutInCell="1" allowOverlap="1" wp14:anchorId="1F780BD7" wp14:editId="46DBDE99">
                      <wp:simplePos x="0" y="0"/>
                      <wp:positionH relativeFrom="column">
                        <wp:posOffset>3183373</wp:posOffset>
                      </wp:positionH>
                      <wp:positionV relativeFrom="paragraph">
                        <wp:posOffset>1924685</wp:posOffset>
                      </wp:positionV>
                      <wp:extent cx="861060" cy="212090"/>
                      <wp:effectExtent l="0" t="0" r="15240" b="16510"/>
                      <wp:wrapNone/>
                      <wp:docPr id="36" name="36 Cuadro de texto"/>
                      <wp:cNvGraphicFramePr/>
                      <a:graphic xmlns:a="http://schemas.openxmlformats.org/drawingml/2006/main">
                        <a:graphicData uri="http://schemas.microsoft.com/office/word/2010/wordprocessingShape">
                          <wps:wsp>
                            <wps:cNvSpPr txBox="1"/>
                            <wps:spPr>
                              <a:xfrm>
                                <a:off x="0" y="0"/>
                                <a:ext cx="861060" cy="212090"/>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1BEFDE0" w14:textId="5EA094BB" w:rsidR="00A8151A" w:rsidRPr="00A10148" w:rsidRDefault="00A8151A" w:rsidP="00DD1C6A">
                                  <w:pPr>
                                    <w:rPr>
                                      <w:color w:val="FF0000"/>
                                      <w:sz w:val="18"/>
                                      <w:lang w:val="es-CO"/>
                                    </w:rPr>
                                  </w:pPr>
                                  <w:r>
                                    <w:rPr>
                                      <w:color w:val="FF0000"/>
                                      <w:sz w:val="18"/>
                                      <w:lang w:val="es-CO"/>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80BD7" id="36 Cuadro de texto" o:spid="_x0000_s1030" type="#_x0000_t202" style="position:absolute;margin-left:250.65pt;margin-top:151.55pt;width:67.8pt;height:16.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commwIAAJoFAAAOAAAAZHJzL2Uyb0RvYy54bWysVMlu2zAQvRfoPxC8N5KXqIkROXAduCgQ&#10;JEGTImeaIm2iFIclaUvu13dISY6b9pKiPshDzuMsb5ar67bWZC+cV2BKOjrLKRGGQ6XMpqTfnlYf&#10;LijxgZmKaTCipAfh6fX8/burxs7EGLagK+EIGjF+1tiSbkOwsyzzfCtq5s/ACoNKCa5mAY9uk1WO&#10;NWi91tk4z4usAVdZB1x4j7c3nZLOk30pBQ/3UnoRiC4pxhbS16XvOn6z+RWbbRyzW8X7MNg/RFEz&#10;ZdDp0dQNC4zsnPrDVK24Aw8ynHGoM5BScZFywGxG+atsHrfMipQLkuPtkSb//8zyu/2DI6oq6aSg&#10;xLAaazQpyHLHKgekEiSINkCkqbF+huhHi/jQfoIWyz3ce7yM2bfS1fEf8yKoR8IPR5LRDuF4eVGM&#10;8gI1HFXj0Ti/TEXIXh5b58NnATWJQkkd1jBRy/a3PmAgCB0g0ZeBldI61VEb0pS0mJzn6YEHraqo&#10;jDDvNuuldmTPsBNWqxx/MXo0dgLDkzYRLVLr9P5i5l2GSQoHLSJGm69CInUp0eQiNq04OmGcCxMS&#10;R8kuoiNKYkBvedjjX6J6y+Muj8EzmHB8XCsDrqPp97Cr70PIssMjSSd5RzG06zb1TDE0wBqqA/aF&#10;g27AvOUrhdW7ZT48MIcThQXHLRHu8SM1YJWglyjZgvv5t/uIx0ZHLSUNTmhJ/Y8dc4IS/cXgCFyO&#10;ptM40ukwPf84xoM71axPNWZXLwFLP8J9ZHkSIz7oQZQO6mdcJovoFVXMcPRd0jCIy9DtDVxGXCwW&#10;CYRDbFm4NY+WR9OxSLE3n9pn5mzfwHGC7mCYZTZ71ccdNr40sNgFkCo1eeS5Y7XnHxdAatd+WcUN&#10;c3pOqJeVOv8FAAD//wMAUEsDBBQABgAIAAAAIQDhCXMY3gAAAAsBAAAPAAAAZHJzL2Rvd25yZXYu&#10;eG1sTI/BToQwEIbvJr5DMyZejNuyFaJI2bgkehc9eOzSCkQ6xU7Zxbe3ntzjzHz55/ur3eomdrSB&#10;Ro8Kso0AZrHzZsRewfvb8+09MIoajZ48WgU/lmBXX15UujT+hK/22MaepRCkUisYYpxLzqkbrNO0&#10;8bPFdPv0wemYxtBzE/QphbuJb4UouNMjpg+Dnm0z2O6rXZyCG70NS2iImpe7fU777+yjdZlS11fr&#10;0yOwaNf4D8OfflKHOjkd/IKG2KQgF5lMqAIpZAYsEYUsHoAd0kYWOfC64ucd6l8AAAD//wMAUEsB&#10;Ai0AFAAGAAgAAAAhALaDOJL+AAAA4QEAABMAAAAAAAAAAAAAAAAAAAAAAFtDb250ZW50X1R5cGVz&#10;XS54bWxQSwECLQAUAAYACAAAACEAOP0h/9YAAACUAQAACwAAAAAAAAAAAAAAAAAvAQAAX3JlbHMv&#10;LnJlbHNQSwECLQAUAAYACAAAACEANnXKJpsCAACaBQAADgAAAAAAAAAAAAAAAAAuAgAAZHJzL2Uy&#10;b0RvYy54bWxQSwECLQAUAAYACAAAACEA4QlzGN4AAAALAQAADwAAAAAAAAAAAAAAAAD1BAAAZHJz&#10;L2Rvd25yZXYueG1sUEsFBgAAAAAEAAQA8wAAAAAGAAAAAA==&#10;" filled="f" strokecolor="red" strokeweight=".5pt">
                      <v:textbox>
                        <w:txbxContent>
                          <w:p w14:paraId="21BEFDE0" w14:textId="5EA094BB" w:rsidR="00A8151A" w:rsidRPr="00A10148" w:rsidRDefault="00A8151A" w:rsidP="00DD1C6A">
                            <w:pPr>
                              <w:rPr>
                                <w:color w:val="FF0000"/>
                                <w:sz w:val="18"/>
                                <w:lang w:val="es-CO"/>
                              </w:rPr>
                            </w:pPr>
                            <w:r>
                              <w:rPr>
                                <w:color w:val="FF0000"/>
                                <w:sz w:val="18"/>
                                <w:lang w:val="es-CO"/>
                              </w:rPr>
                              <w:t>4/4</w:t>
                            </w:r>
                          </w:p>
                        </w:txbxContent>
                      </v:textbox>
                    </v:shape>
                  </w:pict>
                </mc:Fallback>
              </mc:AlternateContent>
            </w:r>
            <w:r w:rsidRPr="00E93472">
              <w:rPr>
                <w:rFonts w:ascii="Arial" w:hAnsi="Arial" w:cs="Arial"/>
                <w:noProof/>
                <w:lang w:val="es-CO" w:eastAsia="es-CO"/>
              </w:rPr>
              <mc:AlternateContent>
                <mc:Choice Requires="wps">
                  <w:drawing>
                    <wp:anchor distT="0" distB="0" distL="114300" distR="114300" simplePos="0" relativeHeight="251698176" behindDoc="0" locked="0" layoutInCell="1" allowOverlap="1" wp14:anchorId="16E7EE0E" wp14:editId="2927495C">
                      <wp:simplePos x="0" y="0"/>
                      <wp:positionH relativeFrom="column">
                        <wp:posOffset>2152177</wp:posOffset>
                      </wp:positionH>
                      <wp:positionV relativeFrom="paragraph">
                        <wp:posOffset>1924685</wp:posOffset>
                      </wp:positionV>
                      <wp:extent cx="861060" cy="212090"/>
                      <wp:effectExtent l="0" t="0" r="15240" b="16510"/>
                      <wp:wrapNone/>
                      <wp:docPr id="35" name="35 Cuadro de texto"/>
                      <wp:cNvGraphicFramePr/>
                      <a:graphic xmlns:a="http://schemas.openxmlformats.org/drawingml/2006/main">
                        <a:graphicData uri="http://schemas.microsoft.com/office/word/2010/wordprocessingShape">
                          <wps:wsp>
                            <wps:cNvSpPr txBox="1"/>
                            <wps:spPr>
                              <a:xfrm>
                                <a:off x="0" y="0"/>
                                <a:ext cx="861060" cy="212090"/>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DEC4641" w14:textId="2D2CA11D" w:rsidR="00A8151A" w:rsidRPr="00A10148" w:rsidRDefault="00A8151A" w:rsidP="00DD1C6A">
                                  <w:pPr>
                                    <w:rPr>
                                      <w:color w:val="FF0000"/>
                                      <w:sz w:val="18"/>
                                      <w:lang w:val="es-CO"/>
                                    </w:rPr>
                                  </w:pPr>
                                  <w:r>
                                    <w:rPr>
                                      <w:color w:val="FF0000"/>
                                      <w:sz w:val="18"/>
                                      <w:lang w:val="es-CO"/>
                                    </w:rPr>
                                    <w:t>39/39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EE0E" id="35 Cuadro de texto" o:spid="_x0000_s1031" type="#_x0000_t202" style="position:absolute;margin-left:169.45pt;margin-top:151.55pt;width:67.8pt;height:16.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caVnAIAAJoFAAAOAAAAZHJzL2Uyb0RvYy54bWysVEtvGjEQvlfqf7B8L7sQIAnKElEiqkpR&#10;EjWpcjZeG6x6Pa5t2KW/PmPvLqFpL6nKYRl7Ps/jm8fVdVNpshfOKzAFHQ5ySoThUCqzKej3p9Wn&#10;C0p8YKZkGowo6EF4ej3/+OGqtjMxgi3oUjiCRoyf1bag2xDsLMs834qK+QFYYVApwVUs4NFtstKx&#10;Gq1XOhvl+TSrwZXWARfe4+1Nq6TzZF9KwcO9lF4EoguKsYX0dem7jt9sfsVmG8fsVvEuDPYPUVRM&#10;GXR6NHXDAiM7p/4wVSnuwIMMAw5VBlIqLlIOmM0wf5PN45ZZkXJBcrw90uT/n1l+t39wRJUFPZtQ&#10;YliFNTqbkOWOlQ5IKUgQTYBIU239DNGPFvGh+QwNlru/93gZs2+kq+I/5kVQj4QfjiSjHcLx8mI6&#10;zKeo4agaDUf5ZSpC9vrYOh++CKhIFArqsIaJWra/9QEDQWgPib4MrJTWqY7akLqg07NJnh540KqM&#10;ygjzbrNeakf2DDthtcrxF6NHYycwPGkT0SK1TucvZt5mmKRw0CJitPkmJFKXEk0uYtOKoxPGuTAh&#10;cZTsIjqiJAb0nocd/jWq9zxu8+g9gwnHx5Uy4Fqafg+7/NGHLFs8knSSdxRDs25Sz5z3DbCG8oB9&#10;4aAdMG/5SmH1bpkPD8zhRGHBcUuEe/xIDVgl6CRKtuB+/e0+4rHRUUtJjRNaUP9zx5ygRH81OAKX&#10;w/E4jnQ6jCfnIzy4U836VGN21RKw9EPcR5YnMeKD7kXpoHrGZbKIXlHFDEffBQ29uAzt3sBlxMVi&#10;kUA4xJaFW/NoeTQdixR786l5Zs52DRwn6A76WWazN33cYuNLA4tdAKlSk0eeW1Y7/nEBpHbtllXc&#10;MKfnhHpdqfMXAAAA//8DAFBLAwQUAAYACAAAACEAyJrGyd4AAAALAQAADwAAAGRycy9kb3ducmV2&#10;LnhtbEyPwU6DQBCG7ya+w2ZMvBi7UKBWZGksid5FDx6nsAKR3cWdpcW3d3qyt5n8X/75ptgtZhRH&#10;7WlwVkG8ikBo27h2sJ2Cj/eX+y0ICmhbHJ3VCn41wa68viowb93JvuljHTrBJZZyVNCHMOVSUtNr&#10;g7Ryk7acfTlvMPDqO9l6PHG5GeU6ijbS4GD5Qo+TrnrdfNezUXCHaz/7iqh6TfcZ7X/iz9rESt3e&#10;LM9PIIJewj8MZ31Wh5KdDm62LYlRQZJsHxnlIUpiEEykD2kG4nCONhnIspCXP5R/AAAA//8DAFBL&#10;AQItABQABgAIAAAAIQC2gziS/gAAAOEBAAATAAAAAAAAAAAAAAAAAAAAAABbQ29udGVudF9UeXBl&#10;c10ueG1sUEsBAi0AFAAGAAgAAAAhADj9If/WAAAAlAEAAAsAAAAAAAAAAAAAAAAALwEAAF9yZWxz&#10;Ly5yZWxzUEsBAi0AFAAGAAgAAAAhAPutxpWcAgAAmgUAAA4AAAAAAAAAAAAAAAAALgIAAGRycy9l&#10;Mm9Eb2MueG1sUEsBAi0AFAAGAAgAAAAhAMiaxsneAAAACwEAAA8AAAAAAAAAAAAAAAAA9gQAAGRy&#10;cy9kb3ducmV2LnhtbFBLBQYAAAAABAAEAPMAAAABBgAAAAA=&#10;" filled="f" strokecolor="red" strokeweight=".5pt">
                      <v:textbox>
                        <w:txbxContent>
                          <w:p w14:paraId="3DEC4641" w14:textId="2D2CA11D" w:rsidR="00A8151A" w:rsidRPr="00A10148" w:rsidRDefault="00A8151A" w:rsidP="00DD1C6A">
                            <w:pPr>
                              <w:rPr>
                                <w:color w:val="FF0000"/>
                                <w:sz w:val="18"/>
                                <w:lang w:val="es-CO"/>
                              </w:rPr>
                            </w:pPr>
                            <w:r>
                              <w:rPr>
                                <w:color w:val="FF0000"/>
                                <w:sz w:val="18"/>
                                <w:lang w:val="es-CO"/>
                              </w:rPr>
                              <w:t>39/39</w:t>
                            </w:r>
                          </w:p>
                        </w:txbxContent>
                      </v:textbox>
                    </v:shape>
                  </w:pict>
                </mc:Fallback>
              </mc:AlternateContent>
            </w:r>
            <w:r w:rsidRPr="00E93472">
              <w:rPr>
                <w:rFonts w:ascii="Arial" w:hAnsi="Arial" w:cs="Arial"/>
                <w:noProof/>
                <w:lang w:val="es-CO" w:eastAsia="es-CO"/>
              </w:rPr>
              <mc:AlternateContent>
                <mc:Choice Requires="wps">
                  <w:drawing>
                    <wp:anchor distT="0" distB="0" distL="114300" distR="114300" simplePos="0" relativeHeight="251696128" behindDoc="0" locked="0" layoutInCell="1" allowOverlap="1" wp14:anchorId="40EC464E" wp14:editId="10D400E1">
                      <wp:simplePos x="0" y="0"/>
                      <wp:positionH relativeFrom="column">
                        <wp:posOffset>1110615</wp:posOffset>
                      </wp:positionH>
                      <wp:positionV relativeFrom="paragraph">
                        <wp:posOffset>1924685</wp:posOffset>
                      </wp:positionV>
                      <wp:extent cx="861060" cy="212090"/>
                      <wp:effectExtent l="0" t="0" r="15240" b="16510"/>
                      <wp:wrapNone/>
                      <wp:docPr id="34" name="34 Cuadro de texto"/>
                      <wp:cNvGraphicFramePr/>
                      <a:graphic xmlns:a="http://schemas.openxmlformats.org/drawingml/2006/main">
                        <a:graphicData uri="http://schemas.microsoft.com/office/word/2010/wordprocessingShape">
                          <wps:wsp>
                            <wps:cNvSpPr txBox="1"/>
                            <wps:spPr>
                              <a:xfrm>
                                <a:off x="0" y="0"/>
                                <a:ext cx="861060" cy="212090"/>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5B6CD28" w14:textId="1BBA9276" w:rsidR="00A8151A" w:rsidRPr="00A10148" w:rsidRDefault="00A8151A" w:rsidP="00DD1C6A">
                                  <w:pPr>
                                    <w:rPr>
                                      <w:color w:val="FF0000"/>
                                      <w:sz w:val="18"/>
                                      <w:lang w:val="es-CO"/>
                                    </w:rPr>
                                  </w:pPr>
                                  <w:r>
                                    <w:rPr>
                                      <w:color w:val="FF0000"/>
                                      <w:sz w:val="18"/>
                                      <w:lang w:val="es-CO"/>
                                    </w:rPr>
                                    <w:t>25/25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C464E" id="34 Cuadro de texto" o:spid="_x0000_s1032" type="#_x0000_t202" style="position:absolute;margin-left:87.45pt;margin-top:151.55pt;width:67.8pt;height:16.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J1amwIAAJoFAAAOAAAAZHJzL2Uyb0RvYy54bWysVEtvGjEQvlfqf7B8b3Z5hBLEElEiqkpR&#10;EjWpcjZeG6x6Pa5t2KW/vmPvLqFpL6nKYRl7Ps/jm8f8uqk0OQjnFZiCDi5ySoThUCqzLei3p/WH&#10;KSU+MFMyDUYU9Cg8vV68fzev7UwMYQe6FI6gEeNntS3oLgQ7yzLPd6Ji/gKsMKiU4CoW8Oi2WelY&#10;jdYrnQ3zfJLV4ErrgAvv8famVdJFsi+l4OFeSi8C0QXF2EL6uvTdxG+2mLPZ1jG7U7wLg/1DFBVT&#10;Bp2eTN2wwMjeqT9MVYo78CDDBYcqAykVFykHzGaQv8rmccesSLkgOd6eaPL/zyy/Ozw4osqCjsaU&#10;GFZhjUZjstqz0gEpBQmiCRBpqq2fIfrRIj40n6DBcvf3Hi9j9o10VfzHvAjqkfDjiWS0QzheTieD&#10;fIIajqrhYJhfpSJkL4+t8+GzgIpEoaAOa5ioZYdbHzAQhPaQ6MvAWmmd6qgNqQs6GV3m6YEHrcqo&#10;jDDvtpuVduTAsBPW6xx/MXo0dgbDkzYRLVLrdP5i5m2GSQpHLSJGm69CInUp0eQiNq04OWGcCxMS&#10;R8kuoiNKYkBvedjhX6J6y+M2j94zmHB6XCkDrqXp97DL733IssUjSWd5RzE0myb1zLRvgA2UR+wL&#10;B+2AecvXCqt3y3x4YA4nCguOWyLc40dqwCpBJ1GyA/fzb/cRj42OWkpqnNCC+h975gQl+ovBEbga&#10;jMdxpNNhfPlxiAd3rtmca8y+WgGWfoD7yPIkRnzQvSgdVM+4TJbRK6qY4ei7oKEXV6HdG7iMuFgu&#10;EwiH2LJwax4tj6ZjkWJvPjXPzNmugeME3UE/y2z2qo9bbHxpYLkPIFVq8shzy2rHPy6A1K7dsoob&#10;5vycUC8rdfELAAD//wMAUEsDBBQABgAIAAAAIQB2v+SP3gAAAAsBAAAPAAAAZHJzL2Rvd25yZXYu&#10;eG1sTI/BTsMwDIbvSLxDZCQuiCVZ1wGl6cQqwZ3CgaPXhLaiSUqSbuXtMSd28y9/+v253C12ZEcT&#10;4uCdArkSwIxrvR5cp+D97fn2HlhM6DSO3hkFPybCrrq8KLHQ/uRezbFJHaMSFwtU0Kc0FZzHtjcW&#10;48pPxtHu0weLiWLouA54onI78rUQW25xcHShx8nUvWm/mtkquMF1mEMdY/2y2edx/y0/GiuVur5a&#10;nh6BJbOkfxj+9EkdKnI6+NnpyEbKd5sHQhVkIpPAiMikyIEdaMi2OfCq5Oc/VL8AAAD//wMAUEsB&#10;Ai0AFAAGAAgAAAAhALaDOJL+AAAA4QEAABMAAAAAAAAAAAAAAAAAAAAAAFtDb250ZW50X1R5cGVz&#10;XS54bWxQSwECLQAUAAYACAAAACEAOP0h/9YAAACUAQAACwAAAAAAAAAAAAAAAAAvAQAAX3JlbHMv&#10;LnJlbHNQSwECLQAUAAYACAAAACEAqRCdWpsCAACaBQAADgAAAAAAAAAAAAAAAAAuAgAAZHJzL2Uy&#10;b0RvYy54bWxQSwECLQAUAAYACAAAACEAdr/kj94AAAALAQAADwAAAAAAAAAAAAAAAAD1BAAAZHJz&#10;L2Rvd25yZXYueG1sUEsFBgAAAAAEAAQA8wAAAAAGAAAAAA==&#10;" filled="f" strokecolor="red" strokeweight=".5pt">
                      <v:textbox>
                        <w:txbxContent>
                          <w:p w14:paraId="25B6CD28" w14:textId="1BBA9276" w:rsidR="00A8151A" w:rsidRPr="00A10148" w:rsidRDefault="00A8151A" w:rsidP="00DD1C6A">
                            <w:pPr>
                              <w:rPr>
                                <w:color w:val="FF0000"/>
                                <w:sz w:val="18"/>
                                <w:lang w:val="es-CO"/>
                              </w:rPr>
                            </w:pPr>
                            <w:r>
                              <w:rPr>
                                <w:color w:val="FF0000"/>
                                <w:sz w:val="18"/>
                                <w:lang w:val="es-CO"/>
                              </w:rPr>
                              <w:t>25/25</w:t>
                            </w:r>
                          </w:p>
                        </w:txbxContent>
                      </v:textbox>
                    </v:shape>
                  </w:pict>
                </mc:Fallback>
              </mc:AlternateContent>
            </w:r>
            <w:r w:rsidRPr="00E93472">
              <w:rPr>
                <w:rFonts w:ascii="Arial" w:hAnsi="Arial" w:cs="Arial"/>
                <w:noProof/>
                <w:lang w:val="es-CO" w:eastAsia="es-CO"/>
              </w:rPr>
              <mc:AlternateContent>
                <mc:Choice Requires="wps">
                  <w:drawing>
                    <wp:anchor distT="0" distB="0" distL="114300" distR="114300" simplePos="0" relativeHeight="251694080" behindDoc="0" locked="0" layoutInCell="1" allowOverlap="1" wp14:anchorId="3FE26E1E" wp14:editId="68823752">
                      <wp:simplePos x="0" y="0"/>
                      <wp:positionH relativeFrom="column">
                        <wp:posOffset>97509</wp:posOffset>
                      </wp:positionH>
                      <wp:positionV relativeFrom="paragraph">
                        <wp:posOffset>1922115</wp:posOffset>
                      </wp:positionV>
                      <wp:extent cx="861238" cy="212652"/>
                      <wp:effectExtent l="0" t="0" r="15240" b="16510"/>
                      <wp:wrapNone/>
                      <wp:docPr id="33" name="33 Cuadro de texto"/>
                      <wp:cNvGraphicFramePr/>
                      <a:graphic xmlns:a="http://schemas.openxmlformats.org/drawingml/2006/main">
                        <a:graphicData uri="http://schemas.microsoft.com/office/word/2010/wordprocessingShape">
                          <wps:wsp>
                            <wps:cNvSpPr txBox="1"/>
                            <wps:spPr>
                              <a:xfrm>
                                <a:off x="0" y="0"/>
                                <a:ext cx="861238" cy="212652"/>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BC7B7E9" w14:textId="52402D12" w:rsidR="00A8151A" w:rsidRPr="00A10148" w:rsidRDefault="00A8151A" w:rsidP="00DD1C6A">
                                  <w:pPr>
                                    <w:rPr>
                                      <w:color w:val="FF0000"/>
                                      <w:sz w:val="18"/>
                                      <w:lang w:val="es-CO"/>
                                    </w:rPr>
                                  </w:pPr>
                                  <w:r>
                                    <w:rPr>
                                      <w:color w:val="FF0000"/>
                                      <w:sz w:val="18"/>
                                      <w:lang w:val="es-CO"/>
                                    </w:rPr>
                                    <w:t>14/14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26E1E" id="33 Cuadro de texto" o:spid="_x0000_s1033" type="#_x0000_t202" style="position:absolute;margin-left:7.7pt;margin-top:151.35pt;width:67.8pt;height:16.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AjtmQIAAJoFAAAOAAAAZHJzL2Uyb0RvYy54bWysVN9v2jAQfp+0/8Hy+xoIlLWooWJUTJOq&#10;thqd+mwcG6w5Ps82JOyv39lJgHV76TQewtn3+X5+dze3TaXJXjivwBR0eDGgRBgOpTKbgn57Xn64&#10;osQHZkqmwYiCHoSnt7P3725qOxU5bEGXwhE0Yvy0tgXdhmCnWeb5VlTMX4AVBpUSXMUCHt0mKx2r&#10;0Xqls3wwmGQ1uNI64MJ7vL1rlXSW7EspeHiU0otAdEExtpC+Ln3X8ZvNbth045jdKt6Fwf4hioop&#10;g06Ppu5YYGTn1B+mKsUdeJDhgkOVgZSKi5QDZjMcvMpmtWVWpFywON4ey+T/n1n+sH9yRJUFHY0o&#10;MazCHo1GZLFjpQNSChJEEyCWqbZ+iuiVRXxoPkGD7e7vPV7G7BvpqviPeRHUY8EPxyKjHcLx8moy&#10;zEfICo6qfJhPLvNoJTs9ts6HzwIqEoWCOuxhKi3b3/vQQntI9GVgqbROfdSG1AWdjC4H6YEHrcqo&#10;jDDvNuuFdmTPkAnL5QB/nd8zGEahTUSLRJ3OX8y8zTBJ4aBFxGjzVUgsXUo0uYikFUcnjHNhQqpR&#10;sovoiJIY0FsedvhTVG953ObRewYTjo8rZcC1Zfo97PJ7H7Js8dics7yjGJp1kzhz3RNgDeUBeeGg&#10;HTBv+VJh9+6ZD0/M4UQhFXBLhEf8SA3YJegkSrbgfv7tPuKR6KilpMYJLaj/sWNOUKK/GByB6+F4&#10;HEc6HcaXH3M8uHPN+lxjdtUCsPVD3EeWJzHig+5F6aB6wWUyj15RxQxH3wUNvbgI7d7AZcTFfJ5A&#10;OMSWhXuzsjyajk2K3HxuXpizHYHjBD1AP8ts+orHLTa+NDDfBZAqkTzWua1qV39cAGlMumUVN8z5&#10;OaFOK3X2CwAA//8DAFBLAwQUAAYACAAAACEA180BztwAAAAKAQAADwAAAGRycy9kb3ducmV2Lnht&#10;bEyPwU7DMBBE70j8g7VIXBB1kjYFhTgVjQR3AgeO29gkEfE62E4b/p7tiR5n9ml2ptwtdhRH48Pg&#10;SEG6SkAYap0eqFPw8f5y/wgiRCSNoyOj4NcE2FXXVyUW2p3ozRyb2AkOoVCggj7GqZAytL2xGFZu&#10;MsS3L+ctRpa+k9rjicPtKLMk2UqLA/GHHidT96b9bmar4A4zP/s6hPp1s8/D/if9bGyq1O3N8vwE&#10;Ipol/sNwrs/VoeJOBzeTDmJknW+YVLBOsgcQZyBPedyBnfU2A1mV8nJC9QcAAP//AwBQSwECLQAU&#10;AAYACAAAACEAtoM4kv4AAADhAQAAEwAAAAAAAAAAAAAAAAAAAAAAW0NvbnRlbnRfVHlwZXNdLnht&#10;bFBLAQItABQABgAIAAAAIQA4/SH/1gAAAJQBAAALAAAAAAAAAAAAAAAAAC8BAABfcmVscy8ucmVs&#10;c1BLAQItABQABgAIAAAAIQDHrAjtmQIAAJoFAAAOAAAAAAAAAAAAAAAAAC4CAABkcnMvZTJvRG9j&#10;LnhtbFBLAQItABQABgAIAAAAIQDXzQHO3AAAAAoBAAAPAAAAAAAAAAAAAAAAAPMEAABkcnMvZG93&#10;bnJldi54bWxQSwUGAAAAAAQABADzAAAA/AUAAAAA&#10;" filled="f" strokecolor="red" strokeweight=".5pt">
                      <v:textbox>
                        <w:txbxContent>
                          <w:p w14:paraId="7BC7B7E9" w14:textId="52402D12" w:rsidR="00A8151A" w:rsidRPr="00A10148" w:rsidRDefault="00A8151A" w:rsidP="00DD1C6A">
                            <w:pPr>
                              <w:rPr>
                                <w:color w:val="FF0000"/>
                                <w:sz w:val="18"/>
                                <w:lang w:val="es-CO"/>
                              </w:rPr>
                            </w:pPr>
                            <w:r>
                              <w:rPr>
                                <w:color w:val="FF0000"/>
                                <w:sz w:val="18"/>
                                <w:lang w:val="es-CO"/>
                              </w:rPr>
                              <w:t>14/14</w:t>
                            </w:r>
                          </w:p>
                        </w:txbxContent>
                      </v:textbox>
                    </v:shape>
                  </w:pict>
                </mc:Fallback>
              </mc:AlternateContent>
            </w:r>
            <w:r w:rsidR="00C66078" w:rsidRPr="00E93472">
              <w:rPr>
                <w:rFonts w:ascii="Arial" w:hAnsi="Arial" w:cs="Arial"/>
                <w:noProof/>
                <w:lang w:val="es-CO" w:eastAsia="es-CO"/>
              </w:rPr>
              <mc:AlternateContent>
                <mc:Choice Requires="wps">
                  <w:drawing>
                    <wp:anchor distT="0" distB="0" distL="114300" distR="114300" simplePos="0" relativeHeight="251692032" behindDoc="0" locked="0" layoutInCell="1" allowOverlap="1" wp14:anchorId="60E857A7" wp14:editId="6EC7B34C">
                      <wp:simplePos x="0" y="0"/>
                      <wp:positionH relativeFrom="column">
                        <wp:posOffset>1532728</wp:posOffset>
                      </wp:positionH>
                      <wp:positionV relativeFrom="paragraph">
                        <wp:posOffset>432804</wp:posOffset>
                      </wp:positionV>
                      <wp:extent cx="1116330" cy="201664"/>
                      <wp:effectExtent l="0" t="0" r="26670" b="27305"/>
                      <wp:wrapNone/>
                      <wp:docPr id="32" name="32 Cuadro de texto"/>
                      <wp:cNvGraphicFramePr/>
                      <a:graphic xmlns:a="http://schemas.openxmlformats.org/drawingml/2006/main">
                        <a:graphicData uri="http://schemas.microsoft.com/office/word/2010/wordprocessingShape">
                          <wps:wsp>
                            <wps:cNvSpPr txBox="1"/>
                            <wps:spPr>
                              <a:xfrm>
                                <a:off x="0" y="0"/>
                                <a:ext cx="1116330" cy="201664"/>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C0D1E0E" w14:textId="01A99DB4" w:rsidR="00A8151A" w:rsidRPr="00A10148" w:rsidRDefault="00A8151A" w:rsidP="00C66078">
                                  <w:pPr>
                                    <w:rPr>
                                      <w:color w:val="FF0000"/>
                                      <w:sz w:val="18"/>
                                      <w:lang w:val="es-CO"/>
                                    </w:rPr>
                                  </w:pPr>
                                  <w:r>
                                    <w:rPr>
                                      <w:color w:val="FF0000"/>
                                      <w:sz w:val="18"/>
                                      <w:lang w:val="es-CO"/>
                                    </w:rPr>
                                    <w:t>Iguales a la unidad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857A7" id="32 Cuadro de texto" o:spid="_x0000_s1034" type="#_x0000_t202" style="position:absolute;margin-left:120.7pt;margin-top:34.1pt;width:87.9pt;height:15.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3flgIAAJwFAAAOAAAAZHJzL2Uyb0RvYy54bWysVN1v2jAQf5+0/8Hy+xoClG2ooWJUTJOq&#10;tlo79dk4NkRzfJ5tIOyv352TAOv20ml5cM6+331/XF03tWE75UMFtuD5xYAzZSWUlV0X/NvT8t0H&#10;zkIUthQGrCr4QQV+PXv75mrvpmoIGzCl8gyV2DDdu4JvYnTTLAtyo2oRLsApi0wNvhYRr36dlV7s&#10;UXttsuFgMMn24EvnQaoQ8PWmZfJZ0q+1kvFe66AiMwVH32I6fTpXdGazKzFde+E2lezcEP/gRS0q&#10;i0aPqm5EFGzrqz9U1ZX0EEDHCwl1BlpXUqUYMJp88CKax41wKsWCyQnumKbw/9TKu92DZ1VZ8NGQ&#10;MytqrNFoyBZbUXpgpWJRNREoTXsXpoh+dIiPzSdosNz9e8BHir7RvqY/xsWQjwk/HJOMepgkoTyf&#10;jEbIksjDoCeTManJTtLOh/hZQc2IKLjHIqbcit1tiC20h5AxC8vKmFRIY9m+4JPR5SAJBDBVSUyC&#10;Bb9eLYxnO4GtsFwO8OvsnsHQC2MJrVLvdPYo9DbERMWDUYQx9qvSmLsUaTJBXauORoSUysaUpKQX&#10;0YTS6NBrBDv8yavXCLdx9JbBxqNwXVnwbZp+d7v83rusWzwW5yxuImOzalLT5CmH9LSC8oCd4aEd&#10;seDkssLy3YoQH4THmcKK456I93hoA1gm6CjONuB//u2d8NjqyOVsjzNa8PBjK7zizHyxOAQf8/GY&#10;hjpdxpfvh3jx55zVOcdu6wVg7XPcSE4mkvDR9KT2UD/jOpmTVWQJK9F2wWNPLmK7OXAdSTWfJxCO&#10;sRPx1j46SaqpStScT82z8K7rYJqhO+inWUxfNHKLJUkL820EXaUuP2W1KwCugDQn3bqiHXN+T6jT&#10;Up39AgAA//8DAFBLAwQUAAYACAAAACEA1faGK9wAAAAKAQAADwAAAGRycy9kb3ducmV2LnhtbEyP&#10;wU7DMAyG70i8Q2QkLoglrcqYStOJVYI7hQNHrwltReOUJN3K22NOcLPlT7+/v9qvbhInG+LoSUO2&#10;USAsdd6M1Gt4e3263YGICcng5Mlq+LYR9vXlRYWl8Wd6sac29YJDKJaoYUhpLqWM3WAdxo2fLfHt&#10;wweHidfQSxPwzOFukrlSW+lwJP4w4GybwXaf7eI03GAeltDE2DwXh7t4+MreW5dpfX21Pj6ASHZN&#10;fzD86rM61Ox09AuZKCYNeZEVjGrY7nIQDBTZPQ9HJpVSIOtK/q9Q/wAAAP//AwBQSwECLQAUAAYA&#10;CAAAACEAtoM4kv4AAADhAQAAEwAAAAAAAAAAAAAAAAAAAAAAW0NvbnRlbnRfVHlwZXNdLnhtbFBL&#10;AQItABQABgAIAAAAIQA4/SH/1gAAAJQBAAALAAAAAAAAAAAAAAAAAC8BAABfcmVscy8ucmVsc1BL&#10;AQItABQABgAIAAAAIQAYw/3flgIAAJwFAAAOAAAAAAAAAAAAAAAAAC4CAABkcnMvZTJvRG9jLnht&#10;bFBLAQItABQABgAIAAAAIQDV9oYr3AAAAAoBAAAPAAAAAAAAAAAAAAAAAPAEAABkcnMvZG93bnJl&#10;di54bWxQSwUGAAAAAAQABADzAAAA+QUAAAAA&#10;" filled="f" strokecolor="red" strokeweight=".5pt">
                      <v:textbox>
                        <w:txbxContent>
                          <w:p w14:paraId="3C0D1E0E" w14:textId="01A99DB4" w:rsidR="00A8151A" w:rsidRPr="00A10148" w:rsidRDefault="00A8151A" w:rsidP="00C66078">
                            <w:pPr>
                              <w:rPr>
                                <w:color w:val="FF0000"/>
                                <w:sz w:val="18"/>
                                <w:lang w:val="es-CO"/>
                              </w:rPr>
                            </w:pPr>
                            <w:r>
                              <w:rPr>
                                <w:color w:val="FF0000"/>
                                <w:sz w:val="18"/>
                                <w:lang w:val="es-CO"/>
                              </w:rPr>
                              <w:t>Iguales a la unidad</w:t>
                            </w:r>
                          </w:p>
                        </w:txbxContent>
                      </v:textbox>
                    </v:shape>
                  </w:pict>
                </mc:Fallback>
              </mc:AlternateContent>
            </w:r>
            <w:r w:rsidR="00A10148" w:rsidRPr="00E93472">
              <w:rPr>
                <w:rFonts w:ascii="Arial" w:hAnsi="Arial" w:cs="Arial"/>
                <w:noProof/>
                <w:lang w:val="es-CO" w:eastAsia="es-CO"/>
              </w:rPr>
              <mc:AlternateContent>
                <mc:Choice Requires="wps">
                  <w:drawing>
                    <wp:anchor distT="0" distB="0" distL="114300" distR="114300" simplePos="0" relativeHeight="251689984" behindDoc="0" locked="0" layoutInCell="1" allowOverlap="1" wp14:anchorId="1C083F39" wp14:editId="3D4915E3">
                      <wp:simplePos x="0" y="0"/>
                      <wp:positionH relativeFrom="column">
                        <wp:posOffset>1270</wp:posOffset>
                      </wp:positionH>
                      <wp:positionV relativeFrom="paragraph">
                        <wp:posOffset>82077</wp:posOffset>
                      </wp:positionV>
                      <wp:extent cx="3880883" cy="350874"/>
                      <wp:effectExtent l="0" t="0" r="24765" b="11430"/>
                      <wp:wrapNone/>
                      <wp:docPr id="2078" name="2078 Cuadro de texto"/>
                      <wp:cNvGraphicFramePr/>
                      <a:graphic xmlns:a="http://schemas.openxmlformats.org/drawingml/2006/main">
                        <a:graphicData uri="http://schemas.microsoft.com/office/word/2010/wordprocessingShape">
                          <wps:wsp>
                            <wps:cNvSpPr txBox="1"/>
                            <wps:spPr>
                              <a:xfrm>
                                <a:off x="0" y="0"/>
                                <a:ext cx="3880883" cy="350874"/>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4466AE0" w14:textId="7847C798" w:rsidR="00A8151A" w:rsidRPr="00A10148" w:rsidRDefault="00A8151A">
                                  <w:pPr>
                                    <w:rPr>
                                      <w:color w:val="FF0000"/>
                                      <w:sz w:val="18"/>
                                      <w:lang w:val="es-CO"/>
                                    </w:rPr>
                                  </w:pPr>
                                  <w:r w:rsidRPr="00A10148">
                                    <w:rPr>
                                      <w:color w:val="FF0000"/>
                                      <w:sz w:val="18"/>
                                      <w:lang w:val="es-CO"/>
                                    </w:rPr>
                                    <w:t>Clasifica las siguientes fracciones según sean propias, impropias o iguales a la unidad.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83F39" id="2078 Cuadro de texto" o:spid="_x0000_s1035" type="#_x0000_t202" style="position:absolute;margin-left:.1pt;margin-top:6.45pt;width:305.6pt;height:27.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HremgIAAKAFAAAOAAAAZHJzL2Uyb0RvYy54bWysVN1v2jAQf5+0/8Hy+5pAactQQ8WomCZV&#10;bTU69dk4NkRzfJ5tIOyv352TUNbtpdPy4Jx9v/v+uL5pasN2yocKbMEHZzlnykooK7su+LenxYcx&#10;ZyEKWwoDVhX8oAK/mb5/d713EzWEDZhSeYZKbJjsXcE3MbpJlgW5UbUIZ+CURaYGX4uIV7/OSi/2&#10;qL022TDPL7M9+NJ5kCoEfL1tmXya9GutZHzQOqjITMHRt5hOn84Vndn0WkzWXrhNJTs3xD94UYvK&#10;otGjqlsRBdv66g9VdSU9BNDxTEKdgdaVVCkGjGaQv4pmuRFOpVgwOcEd0xT+n1p5v3v0rCoLPsyv&#10;sFZW1Fglotl8K0oPrFQsqiYCpWrvwgQllg5lYvMJGix5/x7wkTLQaF/TH2NjyMekH46JRj1M4uP5&#10;eJyPx+ecSeSdX+TjqxGpyV6knQ/xs4KaEVFwj4VM+RW7uxBbaA8hYxYWlTGpmMayfcEvUWsSCGCq&#10;kpgEC369mhvPdgLbYbHI8evsnsDQC2MJrVL/dPYo9DbERMWDUYQx9qvSmL8UaTJBnauORoSUysaU&#10;pKQX0YTS6NBbBDv8i1dvEW7j6C2DjUfhurLg2zT97nb5vXdZt3gszkncRMZm1aTGGRxbYAXlATvD&#10;QztmwclFheW7EyE+Co9zhc2AuyI+4KENYJmgozjbgP/5t3fCY7sjl7M9zmnBw4+t8Ioz88XiIHwc&#10;jEY02Okyurga4sWfclanHLut54C1H+BWcjKRhI+mJ7WH+hlXyoysIktYibYLHntyHtvtgStJqtks&#10;gXCUnYh3dukkqaYqUXM+Nc/Cu66DaYbuoZ9oMXnVyC2WJC3MthF0lbqcEt1mtSsAroE0J93Koj1z&#10;ek+ol8U6/QUAAP//AwBQSwMEFAAGAAgAAAAhAM9uLijZAAAABgEAAA8AAABkcnMvZG93bnJldi54&#10;bWxMjsFOwzAQRO9I/IO1SFwQdWKVqg1xKhoJ7gQOHLexm0TEdvA6bfh7lhPcZmdGs6/cL24UZxtp&#10;CF5DvspAWN8GM/hOw/vb8/0WBCX0BsfgrYZvS7Cvrq9KLEy4+Fd7blIneMRTgRr6lKZCSmp765BW&#10;YbKes1OIDhOfsZMm4oXH3ShVlm2kw8Hzhx4nW/e2/Wxmp+EOVZxjTVS/rA8PdPjKPxqXa317szw9&#10;gkh2SX9l+MVndKiY6Rhmb0iMGhT32FU7EJxu8nwN4shiq0BWpfyPX/0AAAD//wMAUEsBAi0AFAAG&#10;AAgAAAAhALaDOJL+AAAA4QEAABMAAAAAAAAAAAAAAAAAAAAAAFtDb250ZW50X1R5cGVzXS54bWxQ&#10;SwECLQAUAAYACAAAACEAOP0h/9YAAACUAQAACwAAAAAAAAAAAAAAAAAvAQAAX3JlbHMvLnJlbHNQ&#10;SwECLQAUAAYACAAAACEA+bR63poCAACgBQAADgAAAAAAAAAAAAAAAAAuAgAAZHJzL2Uyb0RvYy54&#10;bWxQSwECLQAUAAYACAAAACEAz24uKNkAAAAGAQAADwAAAAAAAAAAAAAAAAD0BAAAZHJzL2Rvd25y&#10;ZXYueG1sUEsFBgAAAAAEAAQA8wAAAPoFAAAAAA==&#10;" filled="f" strokecolor="red" strokeweight=".5pt">
                      <v:textbox>
                        <w:txbxContent>
                          <w:p w14:paraId="34466AE0" w14:textId="7847C798" w:rsidR="00A8151A" w:rsidRPr="00A10148" w:rsidRDefault="00A8151A">
                            <w:pPr>
                              <w:rPr>
                                <w:color w:val="FF0000"/>
                                <w:sz w:val="18"/>
                                <w:lang w:val="es-CO"/>
                              </w:rPr>
                            </w:pPr>
                            <w:r w:rsidRPr="00A10148">
                              <w:rPr>
                                <w:color w:val="FF0000"/>
                                <w:sz w:val="18"/>
                                <w:lang w:val="es-CO"/>
                              </w:rPr>
                              <w:t>Clasifica las siguientes fracciones según sean propias, impropias o iguales a la unidad.</w:t>
                            </w:r>
                          </w:p>
                        </w:txbxContent>
                      </v:textbox>
                    </v:shape>
                  </w:pict>
                </mc:Fallback>
              </mc:AlternateContent>
            </w:r>
            <w:r w:rsidR="005578AC" w:rsidRPr="00E93472">
              <w:rPr>
                <w:rFonts w:ascii="Arial" w:hAnsi="Arial" w:cs="Arial"/>
                <w:noProof/>
                <w:lang w:val="es-CO" w:eastAsia="es-CO"/>
              </w:rPr>
              <w:drawing>
                <wp:inline distT="0" distB="0" distL="0" distR="0" wp14:anchorId="7103C955" wp14:editId="64EB4506">
                  <wp:extent cx="4147613" cy="2360428"/>
                  <wp:effectExtent l="0" t="0" r="5715" b="1905"/>
                  <wp:docPr id="2077" name="Imagen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137" t="29697" r="52270" b="27879"/>
                          <a:stretch/>
                        </pic:blipFill>
                        <pic:spPr bwMode="auto">
                          <a:xfrm>
                            <a:off x="0" y="0"/>
                            <a:ext cx="4146425" cy="2359752"/>
                          </a:xfrm>
                          <a:prstGeom prst="rect">
                            <a:avLst/>
                          </a:prstGeom>
                          <a:ln>
                            <a:noFill/>
                          </a:ln>
                          <a:extLst>
                            <a:ext uri="{53640926-AAD7-44D8-BBD7-CCE9431645EC}">
                              <a14:shadowObscured xmlns:a14="http://schemas.microsoft.com/office/drawing/2010/main"/>
                            </a:ext>
                          </a:extLst>
                        </pic:spPr>
                      </pic:pic>
                    </a:graphicData>
                  </a:graphic>
                </wp:inline>
              </w:drawing>
            </w:r>
          </w:p>
          <w:p w14:paraId="67567FFE" w14:textId="303B60F8" w:rsidR="00E93C32" w:rsidRPr="00E93472" w:rsidRDefault="00E93C32" w:rsidP="000C79BB">
            <w:pPr>
              <w:rPr>
                <w:rFonts w:ascii="Arial" w:hAnsi="Arial" w:cs="Arial"/>
                <w:b/>
                <w:color w:val="FF0000"/>
                <w:sz w:val="24"/>
                <w:szCs w:val="24"/>
              </w:rPr>
            </w:pPr>
          </w:p>
        </w:tc>
      </w:tr>
      <w:tr w:rsidR="00A177C7" w:rsidRPr="00E93472" w14:paraId="28501E3D" w14:textId="77777777" w:rsidTr="000C79BB">
        <w:tc>
          <w:tcPr>
            <w:tcW w:w="2518" w:type="dxa"/>
          </w:tcPr>
          <w:p w14:paraId="4F069485" w14:textId="743E7DF8" w:rsidR="00A177C7" w:rsidRPr="00E93472" w:rsidRDefault="00A177C7" w:rsidP="000C79BB">
            <w:pPr>
              <w:rPr>
                <w:rFonts w:ascii="Arial" w:hAnsi="Arial" w:cs="Arial"/>
                <w:b/>
                <w:color w:val="000000"/>
                <w:sz w:val="24"/>
                <w:szCs w:val="24"/>
              </w:rPr>
            </w:pPr>
            <w:r w:rsidRPr="00E93472">
              <w:rPr>
                <w:rFonts w:ascii="Arial" w:hAnsi="Arial" w:cs="Arial"/>
                <w:b/>
                <w:color w:val="000000"/>
                <w:sz w:val="24"/>
                <w:szCs w:val="24"/>
              </w:rPr>
              <w:t>Título</w:t>
            </w:r>
          </w:p>
        </w:tc>
        <w:tc>
          <w:tcPr>
            <w:tcW w:w="6536" w:type="dxa"/>
          </w:tcPr>
          <w:p w14:paraId="4A7C943F" w14:textId="595950BD" w:rsidR="00A177C7" w:rsidRPr="00E93472" w:rsidRDefault="007F3708" w:rsidP="007F3708">
            <w:pPr>
              <w:rPr>
                <w:rFonts w:ascii="Arial" w:hAnsi="Arial" w:cs="Arial"/>
                <w:color w:val="000000"/>
                <w:sz w:val="24"/>
                <w:szCs w:val="24"/>
              </w:rPr>
            </w:pPr>
            <w:r w:rsidRPr="00E93472">
              <w:rPr>
                <w:rFonts w:ascii="Arial" w:hAnsi="Arial" w:cs="Arial"/>
                <w:color w:val="000000"/>
                <w:sz w:val="24"/>
                <w:szCs w:val="24"/>
              </w:rPr>
              <w:t>Clasificar las fracciones propias, impropias o iguales a la unidad</w:t>
            </w:r>
          </w:p>
        </w:tc>
      </w:tr>
      <w:tr w:rsidR="00A177C7" w:rsidRPr="00E93472" w14:paraId="3141AF35" w14:textId="77777777" w:rsidTr="000C79BB">
        <w:tc>
          <w:tcPr>
            <w:tcW w:w="2518" w:type="dxa"/>
          </w:tcPr>
          <w:p w14:paraId="24A4CC79" w14:textId="77777777" w:rsidR="00A177C7" w:rsidRPr="00E93472" w:rsidRDefault="00A177C7" w:rsidP="000C79BB">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61450E47" w14:textId="465CF8C2" w:rsidR="00A177C7" w:rsidRPr="00E93472" w:rsidRDefault="007F05DB" w:rsidP="000C79BB">
            <w:pPr>
              <w:rPr>
                <w:rFonts w:ascii="Arial" w:hAnsi="Arial" w:cs="Arial"/>
                <w:color w:val="000000"/>
                <w:sz w:val="24"/>
                <w:szCs w:val="24"/>
              </w:rPr>
            </w:pPr>
            <w:r w:rsidRPr="00E93472">
              <w:rPr>
                <w:rFonts w:ascii="Arial" w:hAnsi="Arial" w:cs="Arial"/>
                <w:color w:val="000000"/>
                <w:sz w:val="24"/>
                <w:szCs w:val="24"/>
              </w:rPr>
              <w:t xml:space="preserve">Actividad para comprender la diferencia entre fracciones, propias, impropias e iguales a la unidad. </w:t>
            </w:r>
          </w:p>
        </w:tc>
      </w:tr>
    </w:tbl>
    <w:p w14:paraId="1CE1B1D0" w14:textId="77777777" w:rsidR="0051301F" w:rsidRPr="00E93472" w:rsidRDefault="0051301F"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75"/>
        <w:gridCol w:w="6353"/>
      </w:tblGrid>
      <w:tr w:rsidR="00D53B59" w:rsidRPr="00E93472" w14:paraId="42652F4B" w14:textId="77777777" w:rsidTr="000C79BB">
        <w:tc>
          <w:tcPr>
            <w:tcW w:w="9054" w:type="dxa"/>
            <w:gridSpan w:val="2"/>
            <w:shd w:val="clear" w:color="auto" w:fill="000000" w:themeFill="text1"/>
          </w:tcPr>
          <w:p w14:paraId="67DA7270" w14:textId="77777777" w:rsidR="00D53B59" w:rsidRPr="00E93472" w:rsidRDefault="00D53B59" w:rsidP="000C79BB">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D53B59" w:rsidRPr="00E93472" w14:paraId="35865052" w14:textId="77777777" w:rsidTr="000C79BB">
        <w:tc>
          <w:tcPr>
            <w:tcW w:w="2518" w:type="dxa"/>
          </w:tcPr>
          <w:p w14:paraId="3ED42CB5" w14:textId="77777777" w:rsidR="00D53B59" w:rsidRPr="00E93472" w:rsidRDefault="00D53B59" w:rsidP="000C79BB">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6CC3FB23" w14:textId="1BABBA97" w:rsidR="00D53B59" w:rsidRPr="00E93472" w:rsidRDefault="00D53B59" w:rsidP="000C79BB">
            <w:pPr>
              <w:rPr>
                <w:rFonts w:ascii="Arial" w:hAnsi="Arial" w:cs="Arial"/>
                <w:b/>
                <w:color w:val="000000"/>
                <w:sz w:val="24"/>
                <w:szCs w:val="24"/>
              </w:rPr>
            </w:pPr>
            <w:r w:rsidRPr="00E93472">
              <w:rPr>
                <w:rFonts w:ascii="Arial" w:hAnsi="Arial" w:cs="Arial"/>
                <w:color w:val="000000"/>
                <w:sz w:val="24"/>
                <w:szCs w:val="24"/>
              </w:rPr>
              <w:t>MA_04_04_REC120</w:t>
            </w:r>
          </w:p>
        </w:tc>
      </w:tr>
      <w:tr w:rsidR="00D53B59" w:rsidRPr="00E93472" w14:paraId="6D9E3918" w14:textId="77777777" w:rsidTr="000C79BB">
        <w:tc>
          <w:tcPr>
            <w:tcW w:w="2518" w:type="dxa"/>
          </w:tcPr>
          <w:p w14:paraId="7CC43520" w14:textId="77777777" w:rsidR="00D53B59" w:rsidRPr="00E93472" w:rsidRDefault="00D53B59" w:rsidP="000C79BB">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0E36F694" w14:textId="7F34A989" w:rsidR="00D53B59" w:rsidRPr="00E93472" w:rsidRDefault="00D53B59" w:rsidP="00D53B59">
            <w:pPr>
              <w:rPr>
                <w:rFonts w:ascii="Arial" w:hAnsi="Arial" w:cs="Arial"/>
                <w:color w:val="000000"/>
                <w:sz w:val="24"/>
                <w:szCs w:val="24"/>
              </w:rPr>
            </w:pPr>
            <w:r w:rsidRPr="00E93472">
              <w:rPr>
                <w:rFonts w:ascii="Arial" w:hAnsi="Arial" w:cs="Arial"/>
                <w:color w:val="000000"/>
                <w:sz w:val="24"/>
                <w:szCs w:val="24"/>
              </w:rPr>
              <w:t>5°ESO/Matemáticas/Las fracciones/2.2 Las fracciones impropias/Practica: ¿Es mayor, menor o igual?</w:t>
            </w:r>
          </w:p>
        </w:tc>
      </w:tr>
      <w:tr w:rsidR="00D53B59" w:rsidRPr="00E93472" w14:paraId="15553730" w14:textId="77777777" w:rsidTr="000C79BB">
        <w:tc>
          <w:tcPr>
            <w:tcW w:w="2518" w:type="dxa"/>
          </w:tcPr>
          <w:p w14:paraId="6A0149CC" w14:textId="77777777" w:rsidR="00D53B59" w:rsidRPr="00E93472" w:rsidRDefault="00D53B59" w:rsidP="000C79BB">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4E790F85" w14:textId="2258F48B" w:rsidR="00D53B59" w:rsidRPr="00E93472" w:rsidRDefault="00D53B59" w:rsidP="000C79BB">
            <w:pPr>
              <w:rPr>
                <w:rFonts w:ascii="Arial" w:hAnsi="Arial" w:cs="Arial"/>
                <w:b/>
                <w:color w:val="000000"/>
                <w:sz w:val="24"/>
                <w:szCs w:val="24"/>
              </w:rPr>
            </w:pPr>
            <w:r w:rsidRPr="00E93472">
              <w:rPr>
                <w:rFonts w:ascii="Arial" w:hAnsi="Arial" w:cs="Arial"/>
                <w:b/>
                <w:color w:val="FF0000"/>
                <w:sz w:val="24"/>
                <w:szCs w:val="24"/>
              </w:rPr>
              <w:t>Sin cambios</w:t>
            </w:r>
          </w:p>
        </w:tc>
      </w:tr>
      <w:tr w:rsidR="00D53B59" w:rsidRPr="00E93472" w14:paraId="4A3A08A3" w14:textId="77777777" w:rsidTr="000C79BB">
        <w:tc>
          <w:tcPr>
            <w:tcW w:w="2518" w:type="dxa"/>
          </w:tcPr>
          <w:p w14:paraId="0132E610" w14:textId="77777777" w:rsidR="00D53B59" w:rsidRPr="00E93472" w:rsidRDefault="00D53B59" w:rsidP="000C79BB">
            <w:pPr>
              <w:rPr>
                <w:rFonts w:ascii="Arial" w:hAnsi="Arial" w:cs="Arial"/>
                <w:b/>
                <w:color w:val="000000"/>
                <w:sz w:val="24"/>
                <w:szCs w:val="24"/>
              </w:rPr>
            </w:pPr>
            <w:r w:rsidRPr="00E93472">
              <w:rPr>
                <w:rFonts w:ascii="Arial" w:hAnsi="Arial" w:cs="Arial"/>
                <w:b/>
                <w:color w:val="000000"/>
                <w:sz w:val="24"/>
                <w:szCs w:val="24"/>
              </w:rPr>
              <w:t>Título</w:t>
            </w:r>
          </w:p>
        </w:tc>
        <w:tc>
          <w:tcPr>
            <w:tcW w:w="6536" w:type="dxa"/>
          </w:tcPr>
          <w:p w14:paraId="18B09B14" w14:textId="06FB4DE6" w:rsidR="00D53B59" w:rsidRPr="00E93472" w:rsidRDefault="00F07642" w:rsidP="000C79BB">
            <w:pPr>
              <w:rPr>
                <w:rFonts w:ascii="Arial" w:hAnsi="Arial" w:cs="Arial"/>
                <w:color w:val="000000"/>
                <w:sz w:val="24"/>
                <w:szCs w:val="24"/>
              </w:rPr>
            </w:pPr>
            <w:r w:rsidRPr="00E93472">
              <w:rPr>
                <w:rFonts w:ascii="Arial" w:hAnsi="Arial" w:cs="Arial"/>
                <w:color w:val="000000"/>
                <w:sz w:val="24"/>
                <w:szCs w:val="24"/>
              </w:rPr>
              <w:t>Identificar si una fracción es menor, mayor o igual a la unidad</w:t>
            </w:r>
          </w:p>
        </w:tc>
      </w:tr>
      <w:tr w:rsidR="00D53B59" w:rsidRPr="00E93472" w14:paraId="40EC751E" w14:textId="77777777" w:rsidTr="000C79BB">
        <w:tc>
          <w:tcPr>
            <w:tcW w:w="2518" w:type="dxa"/>
          </w:tcPr>
          <w:p w14:paraId="2F6A274D" w14:textId="77777777" w:rsidR="00D53B59" w:rsidRPr="00E93472" w:rsidRDefault="00D53B59" w:rsidP="000C79BB">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16727B2F" w14:textId="72F46A7B" w:rsidR="00D53B59" w:rsidRPr="00E93472" w:rsidRDefault="00F07642" w:rsidP="000C79BB">
            <w:pPr>
              <w:rPr>
                <w:rFonts w:ascii="Arial" w:hAnsi="Arial" w:cs="Arial"/>
                <w:color w:val="000000"/>
                <w:sz w:val="24"/>
                <w:szCs w:val="24"/>
              </w:rPr>
            </w:pPr>
            <w:r w:rsidRPr="00E93472">
              <w:rPr>
                <w:rFonts w:ascii="Arial" w:hAnsi="Arial" w:cs="Arial"/>
                <w:color w:val="000000"/>
                <w:sz w:val="24"/>
                <w:szCs w:val="24"/>
              </w:rPr>
              <w:t xml:space="preserve">Actividad para identificar si una fracción es mayor, menor o igual a la unidad. </w:t>
            </w:r>
          </w:p>
        </w:tc>
      </w:tr>
    </w:tbl>
    <w:p w14:paraId="21206B83" w14:textId="77777777" w:rsidR="004576B7" w:rsidRPr="00E93472" w:rsidRDefault="004576B7" w:rsidP="00081745">
      <w:pPr>
        <w:tabs>
          <w:tab w:val="right" w:pos="8498"/>
        </w:tabs>
        <w:spacing w:after="0"/>
        <w:rPr>
          <w:rFonts w:ascii="Arial" w:hAnsi="Arial" w:cs="Arial"/>
        </w:rPr>
      </w:pPr>
    </w:p>
    <w:p w14:paraId="5488F92A" w14:textId="3A3CD88B" w:rsidR="00674490" w:rsidRPr="00E93472" w:rsidRDefault="00674490" w:rsidP="00674490">
      <w:pPr>
        <w:spacing w:after="0"/>
        <w:rPr>
          <w:rFonts w:ascii="Arial" w:hAnsi="Arial" w:cs="Arial"/>
          <w:highlight w:val="yellow"/>
        </w:rPr>
      </w:pPr>
      <w:r w:rsidRPr="00E93472">
        <w:rPr>
          <w:rFonts w:ascii="Arial" w:hAnsi="Arial" w:cs="Arial"/>
          <w:highlight w:val="yellow"/>
        </w:rPr>
        <w:t>[SECCIÓN 2]</w:t>
      </w:r>
      <w:r w:rsidRPr="00E93472">
        <w:rPr>
          <w:rFonts w:ascii="Arial" w:hAnsi="Arial" w:cs="Arial"/>
        </w:rPr>
        <w:t xml:space="preserve"> </w:t>
      </w:r>
      <w:r w:rsidR="000E690F" w:rsidRPr="00E93472">
        <w:rPr>
          <w:rFonts w:ascii="Arial" w:hAnsi="Arial" w:cs="Arial"/>
          <w:b/>
        </w:rPr>
        <w:t>1.6</w:t>
      </w:r>
      <w:r w:rsidRPr="00E93472">
        <w:rPr>
          <w:rFonts w:ascii="Arial" w:hAnsi="Arial" w:cs="Arial"/>
          <w:b/>
        </w:rPr>
        <w:t xml:space="preserve"> Consolidación</w:t>
      </w:r>
    </w:p>
    <w:p w14:paraId="09D676BB" w14:textId="77777777" w:rsidR="004576B7" w:rsidRPr="00E93472" w:rsidRDefault="004576B7" w:rsidP="00081745">
      <w:pPr>
        <w:tabs>
          <w:tab w:val="right" w:pos="8498"/>
        </w:tabs>
        <w:spacing w:after="0"/>
        <w:rPr>
          <w:rFonts w:ascii="Arial" w:hAnsi="Arial" w:cs="Arial"/>
        </w:rPr>
      </w:pPr>
    </w:p>
    <w:p w14:paraId="2E063936" w14:textId="1FA54657" w:rsidR="00674490" w:rsidRPr="00E93472" w:rsidRDefault="00674490" w:rsidP="00081745">
      <w:pPr>
        <w:tabs>
          <w:tab w:val="right" w:pos="8498"/>
        </w:tabs>
        <w:spacing w:after="0"/>
        <w:rPr>
          <w:rFonts w:ascii="Arial" w:hAnsi="Arial" w:cs="Arial"/>
        </w:rPr>
      </w:pPr>
      <w:r w:rsidRPr="00E93472">
        <w:rPr>
          <w:rFonts w:ascii="Arial" w:hAnsi="Arial" w:cs="Arial"/>
        </w:rPr>
        <w:t xml:space="preserve">Practica los conceptos desarrollados sobre </w:t>
      </w:r>
      <w:r w:rsidRPr="00E93472">
        <w:rPr>
          <w:rFonts w:ascii="Arial" w:hAnsi="Arial" w:cs="Arial"/>
          <w:b/>
        </w:rPr>
        <w:t>números fraccionarios</w:t>
      </w:r>
      <w:r w:rsidRPr="00E93472">
        <w:rPr>
          <w:rFonts w:ascii="Arial" w:hAnsi="Arial" w:cs="Arial"/>
        </w:rPr>
        <w:t xml:space="preserve"> con las siguientes actividades. </w:t>
      </w:r>
    </w:p>
    <w:p w14:paraId="4B197A7C" w14:textId="77777777" w:rsidR="00674490" w:rsidRPr="00E93472" w:rsidRDefault="00674490"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75"/>
        <w:gridCol w:w="6353"/>
      </w:tblGrid>
      <w:tr w:rsidR="00674490" w:rsidRPr="00E93472" w14:paraId="43304EFD" w14:textId="77777777" w:rsidTr="000C79BB">
        <w:tc>
          <w:tcPr>
            <w:tcW w:w="9054" w:type="dxa"/>
            <w:gridSpan w:val="2"/>
            <w:shd w:val="clear" w:color="auto" w:fill="000000" w:themeFill="text1"/>
          </w:tcPr>
          <w:p w14:paraId="4D1BEBC2" w14:textId="77777777" w:rsidR="00674490" w:rsidRPr="00E93472" w:rsidRDefault="00674490" w:rsidP="000C79BB">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674490" w:rsidRPr="00E93472" w14:paraId="6254561E" w14:textId="77777777" w:rsidTr="000C79BB">
        <w:tc>
          <w:tcPr>
            <w:tcW w:w="2518" w:type="dxa"/>
          </w:tcPr>
          <w:p w14:paraId="2F530DC3" w14:textId="77777777" w:rsidR="00674490" w:rsidRPr="00E93472" w:rsidRDefault="00674490" w:rsidP="000C79BB">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2043C11E" w14:textId="52372FED" w:rsidR="00674490" w:rsidRPr="00E93472" w:rsidRDefault="00674490" w:rsidP="000C79BB">
            <w:pPr>
              <w:rPr>
                <w:rFonts w:ascii="Arial" w:hAnsi="Arial" w:cs="Arial"/>
                <w:b/>
                <w:color w:val="000000"/>
                <w:sz w:val="24"/>
                <w:szCs w:val="24"/>
              </w:rPr>
            </w:pPr>
            <w:r w:rsidRPr="00E93472">
              <w:rPr>
                <w:rFonts w:ascii="Arial" w:hAnsi="Arial" w:cs="Arial"/>
                <w:color w:val="000000"/>
                <w:sz w:val="24"/>
                <w:szCs w:val="24"/>
              </w:rPr>
              <w:t>MA_04_04_REC130</w:t>
            </w:r>
          </w:p>
        </w:tc>
      </w:tr>
      <w:tr w:rsidR="00674490" w:rsidRPr="00E93472" w14:paraId="34C9FABA" w14:textId="77777777" w:rsidTr="000C79BB">
        <w:tc>
          <w:tcPr>
            <w:tcW w:w="2518" w:type="dxa"/>
          </w:tcPr>
          <w:p w14:paraId="58789BE8" w14:textId="77777777" w:rsidR="00674490" w:rsidRPr="00E93472" w:rsidRDefault="00674490" w:rsidP="000C79BB">
            <w:pPr>
              <w:rPr>
                <w:rFonts w:ascii="Arial" w:hAnsi="Arial" w:cs="Arial"/>
                <w:color w:val="000000"/>
                <w:sz w:val="24"/>
                <w:szCs w:val="24"/>
              </w:rPr>
            </w:pPr>
            <w:r w:rsidRPr="00E93472">
              <w:rPr>
                <w:rFonts w:ascii="Arial" w:hAnsi="Arial" w:cs="Arial"/>
                <w:b/>
                <w:color w:val="000000"/>
                <w:sz w:val="24"/>
                <w:szCs w:val="24"/>
              </w:rPr>
              <w:lastRenderedPageBreak/>
              <w:t>Ubicación en Aula Planeta</w:t>
            </w:r>
          </w:p>
        </w:tc>
        <w:tc>
          <w:tcPr>
            <w:tcW w:w="6536" w:type="dxa"/>
          </w:tcPr>
          <w:p w14:paraId="2601F969" w14:textId="302B76C5" w:rsidR="00674490" w:rsidRPr="00E93472" w:rsidRDefault="00674490" w:rsidP="005C5384">
            <w:pPr>
              <w:rPr>
                <w:rFonts w:ascii="Arial" w:hAnsi="Arial" w:cs="Arial"/>
                <w:color w:val="000000"/>
                <w:sz w:val="24"/>
                <w:szCs w:val="24"/>
              </w:rPr>
            </w:pPr>
            <w:r w:rsidRPr="00E93472">
              <w:rPr>
                <w:rFonts w:ascii="Arial" w:hAnsi="Arial" w:cs="Arial"/>
                <w:color w:val="000000"/>
                <w:sz w:val="24"/>
                <w:szCs w:val="24"/>
              </w:rPr>
              <w:t xml:space="preserve">5°ESO/Matemáticas/Las fracciones/2.2 Las fracciones impropias/Practica: </w:t>
            </w:r>
            <w:r w:rsidR="005C5384" w:rsidRPr="00E93472">
              <w:rPr>
                <w:rFonts w:ascii="Arial" w:hAnsi="Arial" w:cs="Arial"/>
                <w:color w:val="000000"/>
                <w:sz w:val="24"/>
                <w:szCs w:val="24"/>
              </w:rPr>
              <w:t>Resuelve un crucigrama sobre los números fraccionarios</w:t>
            </w:r>
          </w:p>
        </w:tc>
      </w:tr>
      <w:tr w:rsidR="00674490" w:rsidRPr="00E93472" w14:paraId="48B85686" w14:textId="77777777" w:rsidTr="000C79BB">
        <w:tc>
          <w:tcPr>
            <w:tcW w:w="2518" w:type="dxa"/>
          </w:tcPr>
          <w:p w14:paraId="43A47348" w14:textId="77777777" w:rsidR="00674490" w:rsidRPr="00E93472" w:rsidRDefault="00674490" w:rsidP="000C79BB">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16E77676" w14:textId="77777777" w:rsidR="00674490" w:rsidRPr="00E93472" w:rsidRDefault="00674490" w:rsidP="000C79BB">
            <w:pPr>
              <w:rPr>
                <w:rFonts w:ascii="Arial" w:hAnsi="Arial" w:cs="Arial"/>
                <w:b/>
                <w:color w:val="000000"/>
                <w:sz w:val="24"/>
                <w:szCs w:val="24"/>
              </w:rPr>
            </w:pPr>
            <w:r w:rsidRPr="00E93472">
              <w:rPr>
                <w:rFonts w:ascii="Arial" w:hAnsi="Arial" w:cs="Arial"/>
                <w:b/>
                <w:color w:val="FF0000"/>
                <w:sz w:val="24"/>
                <w:szCs w:val="24"/>
              </w:rPr>
              <w:t>Sin cambios</w:t>
            </w:r>
          </w:p>
        </w:tc>
      </w:tr>
      <w:tr w:rsidR="00674490" w:rsidRPr="00E93472" w14:paraId="2CCFF957" w14:textId="77777777" w:rsidTr="000C79BB">
        <w:tc>
          <w:tcPr>
            <w:tcW w:w="2518" w:type="dxa"/>
          </w:tcPr>
          <w:p w14:paraId="62DC1B5C" w14:textId="77777777" w:rsidR="00674490" w:rsidRPr="00E93472" w:rsidRDefault="00674490" w:rsidP="000C79BB">
            <w:pPr>
              <w:rPr>
                <w:rFonts w:ascii="Arial" w:hAnsi="Arial" w:cs="Arial"/>
                <w:b/>
                <w:color w:val="000000"/>
                <w:sz w:val="24"/>
                <w:szCs w:val="24"/>
              </w:rPr>
            </w:pPr>
            <w:r w:rsidRPr="00E93472">
              <w:rPr>
                <w:rFonts w:ascii="Arial" w:hAnsi="Arial" w:cs="Arial"/>
                <w:b/>
                <w:color w:val="000000"/>
                <w:sz w:val="24"/>
                <w:szCs w:val="24"/>
              </w:rPr>
              <w:t>Título</w:t>
            </w:r>
          </w:p>
        </w:tc>
        <w:tc>
          <w:tcPr>
            <w:tcW w:w="6536" w:type="dxa"/>
          </w:tcPr>
          <w:p w14:paraId="3112799B" w14:textId="583D2DFB" w:rsidR="00674490" w:rsidRPr="00E93472" w:rsidRDefault="00674490" w:rsidP="000C79BB">
            <w:pPr>
              <w:rPr>
                <w:rFonts w:ascii="Arial" w:hAnsi="Arial" w:cs="Arial"/>
                <w:color w:val="000000"/>
                <w:sz w:val="24"/>
                <w:szCs w:val="24"/>
              </w:rPr>
            </w:pPr>
            <w:r w:rsidRPr="00E93472">
              <w:rPr>
                <w:rFonts w:ascii="Arial" w:hAnsi="Arial" w:cs="Arial"/>
                <w:color w:val="000000"/>
                <w:sz w:val="24"/>
                <w:szCs w:val="24"/>
              </w:rPr>
              <w:t>Resolver el crucigrama sobre los números fraccionarios</w:t>
            </w:r>
          </w:p>
        </w:tc>
      </w:tr>
      <w:tr w:rsidR="00674490" w:rsidRPr="00E93472" w14:paraId="57CEFE8F" w14:textId="77777777" w:rsidTr="000C79BB">
        <w:tc>
          <w:tcPr>
            <w:tcW w:w="2518" w:type="dxa"/>
          </w:tcPr>
          <w:p w14:paraId="419D43C4" w14:textId="77777777" w:rsidR="00674490" w:rsidRPr="00E93472" w:rsidRDefault="00674490" w:rsidP="000C79BB">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493D82C8" w14:textId="47123539" w:rsidR="00674490" w:rsidRPr="00E93472" w:rsidRDefault="00674490" w:rsidP="005C5384">
            <w:pPr>
              <w:rPr>
                <w:rFonts w:ascii="Arial" w:hAnsi="Arial" w:cs="Arial"/>
                <w:color w:val="000000"/>
                <w:sz w:val="24"/>
                <w:szCs w:val="24"/>
              </w:rPr>
            </w:pPr>
            <w:r w:rsidRPr="00E93472">
              <w:rPr>
                <w:rFonts w:ascii="Arial" w:hAnsi="Arial" w:cs="Arial"/>
                <w:color w:val="000000"/>
                <w:sz w:val="24"/>
                <w:szCs w:val="24"/>
              </w:rPr>
              <w:t xml:space="preserve">Actividad para </w:t>
            </w:r>
            <w:r w:rsidR="005C5384" w:rsidRPr="00E93472">
              <w:rPr>
                <w:rFonts w:ascii="Arial" w:hAnsi="Arial" w:cs="Arial"/>
                <w:color w:val="000000"/>
                <w:sz w:val="24"/>
                <w:szCs w:val="24"/>
              </w:rPr>
              <w:t xml:space="preserve">repasar los principales conceptos o términos sobre fracciones. </w:t>
            </w:r>
            <w:r w:rsidRPr="00E93472">
              <w:rPr>
                <w:rFonts w:ascii="Arial" w:hAnsi="Arial" w:cs="Arial"/>
                <w:color w:val="000000"/>
                <w:sz w:val="24"/>
                <w:szCs w:val="24"/>
              </w:rPr>
              <w:t xml:space="preserve"> </w:t>
            </w:r>
          </w:p>
        </w:tc>
      </w:tr>
    </w:tbl>
    <w:p w14:paraId="0F51B866" w14:textId="77777777" w:rsidR="00674490" w:rsidRPr="00E93472" w:rsidRDefault="00674490"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80"/>
        <w:gridCol w:w="6348"/>
      </w:tblGrid>
      <w:tr w:rsidR="003D7773" w:rsidRPr="00E93472" w14:paraId="4863C103" w14:textId="77777777" w:rsidTr="000C79BB">
        <w:tc>
          <w:tcPr>
            <w:tcW w:w="9033" w:type="dxa"/>
            <w:gridSpan w:val="2"/>
            <w:shd w:val="clear" w:color="auto" w:fill="000000" w:themeFill="text1"/>
          </w:tcPr>
          <w:p w14:paraId="01482944" w14:textId="77777777" w:rsidR="003D7773" w:rsidRPr="00E93472" w:rsidRDefault="003D7773" w:rsidP="000C79BB">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3D7773" w:rsidRPr="00E93472" w14:paraId="486FBF9C" w14:textId="77777777" w:rsidTr="000C79BB">
        <w:tc>
          <w:tcPr>
            <w:tcW w:w="2518" w:type="dxa"/>
          </w:tcPr>
          <w:p w14:paraId="35F0697B" w14:textId="77777777" w:rsidR="003D7773" w:rsidRPr="00E93472" w:rsidRDefault="003D7773" w:rsidP="000C79BB">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630B6D5F" w14:textId="3C650D6B" w:rsidR="003D7773" w:rsidRPr="00E93472" w:rsidRDefault="003D7773" w:rsidP="000C79BB">
            <w:pPr>
              <w:rPr>
                <w:rFonts w:ascii="Arial" w:hAnsi="Arial" w:cs="Arial"/>
                <w:b/>
                <w:color w:val="000000"/>
                <w:sz w:val="24"/>
                <w:szCs w:val="24"/>
                <w:highlight w:val="cyan"/>
              </w:rPr>
            </w:pPr>
            <w:r w:rsidRPr="00E93472">
              <w:rPr>
                <w:rFonts w:ascii="Arial" w:hAnsi="Arial" w:cs="Arial"/>
                <w:color w:val="000000"/>
                <w:sz w:val="24"/>
                <w:szCs w:val="24"/>
                <w:highlight w:val="cyan"/>
              </w:rPr>
              <w:t>MA_04_04_REC140</w:t>
            </w:r>
          </w:p>
        </w:tc>
      </w:tr>
      <w:tr w:rsidR="003D7773" w:rsidRPr="00E93472" w14:paraId="0C37F45D" w14:textId="77777777" w:rsidTr="000C79BB">
        <w:tc>
          <w:tcPr>
            <w:tcW w:w="2518" w:type="dxa"/>
          </w:tcPr>
          <w:p w14:paraId="0216A54F" w14:textId="77777777" w:rsidR="003D7773" w:rsidRPr="00E93472" w:rsidRDefault="003D7773" w:rsidP="000C79BB">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39D06ED0" w14:textId="2B7E7BF4" w:rsidR="003D7773" w:rsidRPr="00E93472" w:rsidRDefault="003D7773" w:rsidP="000C79BB">
            <w:pPr>
              <w:rPr>
                <w:rFonts w:ascii="Arial" w:hAnsi="Arial" w:cs="Arial"/>
                <w:color w:val="000000"/>
                <w:sz w:val="24"/>
                <w:szCs w:val="24"/>
                <w:highlight w:val="cyan"/>
              </w:rPr>
            </w:pPr>
            <w:r w:rsidRPr="00E93472">
              <w:rPr>
                <w:rFonts w:ascii="Arial" w:hAnsi="Arial" w:cs="Arial"/>
                <w:color w:val="000000"/>
                <w:sz w:val="24"/>
                <w:szCs w:val="24"/>
                <w:highlight w:val="cyan"/>
              </w:rPr>
              <w:t>Resolver problemas con fracciones</w:t>
            </w:r>
          </w:p>
        </w:tc>
      </w:tr>
      <w:tr w:rsidR="003D7773" w:rsidRPr="00E93472" w14:paraId="61FE25FC" w14:textId="77777777" w:rsidTr="000C79BB">
        <w:tc>
          <w:tcPr>
            <w:tcW w:w="2518" w:type="dxa"/>
          </w:tcPr>
          <w:p w14:paraId="59A65340" w14:textId="77777777" w:rsidR="003D7773" w:rsidRPr="00E93472" w:rsidRDefault="003D7773" w:rsidP="000C79BB">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5CD49251" w14:textId="23D4D11B" w:rsidR="003D7773" w:rsidRPr="00E93472" w:rsidRDefault="003D7773" w:rsidP="000C79BB">
            <w:pPr>
              <w:rPr>
                <w:rFonts w:ascii="Arial" w:hAnsi="Arial" w:cs="Arial"/>
                <w:color w:val="000000"/>
                <w:sz w:val="24"/>
                <w:szCs w:val="24"/>
                <w:highlight w:val="cyan"/>
              </w:rPr>
            </w:pPr>
            <w:r w:rsidRPr="00E93472">
              <w:rPr>
                <w:rFonts w:ascii="Arial" w:hAnsi="Arial" w:cs="Arial"/>
                <w:color w:val="000000"/>
                <w:sz w:val="24"/>
                <w:szCs w:val="24"/>
                <w:highlight w:val="cyan"/>
              </w:rPr>
              <w:t>Recurso interactivo que propone problemas de aplicación de números fraccionarios</w:t>
            </w:r>
            <w:ins w:id="30" w:author="Johana Montejo Rozo" w:date="2015-05-03T16:02:00Z">
              <w:r w:rsidR="0033315A">
                <w:rPr>
                  <w:rFonts w:ascii="Arial" w:hAnsi="Arial" w:cs="Arial"/>
                  <w:color w:val="000000"/>
                  <w:sz w:val="24"/>
                  <w:szCs w:val="24"/>
                  <w:highlight w:val="cyan"/>
                </w:rPr>
                <w:t xml:space="preserve"> y sus clasificaciones.</w:t>
              </w:r>
            </w:ins>
            <w:del w:id="31" w:author="Johana Montejo Rozo" w:date="2015-05-03T16:02:00Z">
              <w:r w:rsidRPr="00E93472" w:rsidDel="0033315A">
                <w:rPr>
                  <w:rFonts w:ascii="Arial" w:hAnsi="Arial" w:cs="Arial"/>
                  <w:color w:val="000000"/>
                  <w:sz w:val="24"/>
                  <w:szCs w:val="24"/>
                  <w:highlight w:val="cyan"/>
                </w:rPr>
                <w:delText xml:space="preserve">. </w:delText>
              </w:r>
            </w:del>
          </w:p>
        </w:tc>
      </w:tr>
    </w:tbl>
    <w:p w14:paraId="2B7CB845" w14:textId="77777777" w:rsidR="00674490" w:rsidRPr="00E93472" w:rsidRDefault="00674490" w:rsidP="00081745">
      <w:pPr>
        <w:tabs>
          <w:tab w:val="right" w:pos="8498"/>
        </w:tabs>
        <w:spacing w:after="0"/>
        <w:rPr>
          <w:rFonts w:ascii="Arial" w:hAnsi="Arial" w:cs="Arial"/>
        </w:rPr>
      </w:pPr>
    </w:p>
    <w:p w14:paraId="03958DD3" w14:textId="77777777" w:rsidR="004576B7" w:rsidRPr="00E93472" w:rsidRDefault="004576B7" w:rsidP="00081745">
      <w:pPr>
        <w:tabs>
          <w:tab w:val="right" w:pos="8498"/>
        </w:tabs>
        <w:spacing w:after="0"/>
        <w:rPr>
          <w:rFonts w:ascii="Arial" w:hAnsi="Arial" w:cs="Arial"/>
        </w:rPr>
      </w:pPr>
    </w:p>
    <w:p w14:paraId="69C1C7A3" w14:textId="2B6B0109" w:rsidR="000C79BB" w:rsidRPr="00E93472" w:rsidRDefault="000C79BB" w:rsidP="000C79BB">
      <w:pPr>
        <w:spacing w:after="0"/>
        <w:rPr>
          <w:rFonts w:ascii="Arial" w:hAnsi="Arial" w:cs="Arial"/>
          <w:b/>
        </w:rPr>
      </w:pPr>
      <w:r w:rsidRPr="00E93472">
        <w:rPr>
          <w:rFonts w:ascii="Arial" w:hAnsi="Arial" w:cs="Arial"/>
          <w:highlight w:val="yellow"/>
        </w:rPr>
        <w:t>[SECCIÓN 1]</w:t>
      </w:r>
      <w:r w:rsidRPr="00E93472">
        <w:rPr>
          <w:rFonts w:ascii="Arial" w:hAnsi="Arial" w:cs="Arial"/>
        </w:rPr>
        <w:t xml:space="preserve"> </w:t>
      </w:r>
      <w:r w:rsidRPr="00E93472">
        <w:rPr>
          <w:rFonts w:ascii="Arial" w:hAnsi="Arial" w:cs="Arial"/>
          <w:b/>
        </w:rPr>
        <w:t>2 Fracciones equivalentes</w:t>
      </w:r>
    </w:p>
    <w:p w14:paraId="196F455E" w14:textId="77777777" w:rsidR="0051301F" w:rsidRPr="00E93472" w:rsidRDefault="0051301F" w:rsidP="00081745">
      <w:pPr>
        <w:tabs>
          <w:tab w:val="right" w:pos="8498"/>
        </w:tabs>
        <w:spacing w:after="0"/>
        <w:rPr>
          <w:rFonts w:ascii="Arial" w:hAnsi="Arial" w:cs="Arial"/>
        </w:rPr>
      </w:pPr>
    </w:p>
    <w:p w14:paraId="5CC4E197" w14:textId="1017A73A" w:rsidR="0051301F" w:rsidRPr="00E93472" w:rsidRDefault="00DF7AFA" w:rsidP="00081745">
      <w:pPr>
        <w:tabs>
          <w:tab w:val="right" w:pos="8498"/>
        </w:tabs>
        <w:spacing w:after="0"/>
        <w:rPr>
          <w:rFonts w:ascii="Arial" w:hAnsi="Arial" w:cs="Arial"/>
        </w:rPr>
      </w:pPr>
      <w:r w:rsidRPr="00E93472">
        <w:rPr>
          <w:rFonts w:ascii="Arial" w:hAnsi="Arial" w:cs="Arial"/>
        </w:rPr>
        <w:t xml:space="preserve">Las </w:t>
      </w:r>
      <w:r w:rsidRPr="00E93472">
        <w:rPr>
          <w:rFonts w:ascii="Arial" w:hAnsi="Arial" w:cs="Arial"/>
          <w:b/>
        </w:rPr>
        <w:t>fracciones equivalentes</w:t>
      </w:r>
      <w:r w:rsidRPr="00E93472">
        <w:rPr>
          <w:rFonts w:ascii="Arial" w:hAnsi="Arial" w:cs="Arial"/>
        </w:rPr>
        <w:t xml:space="preserve"> son aquellas fracciones que representan la misma parte de la unidad, aunque sus numeradores y denominadores sean diferentes. </w:t>
      </w:r>
    </w:p>
    <w:p w14:paraId="767717EF" w14:textId="77777777" w:rsidR="00DF7AFA" w:rsidRPr="00E93472" w:rsidRDefault="00DF7AFA" w:rsidP="00081745">
      <w:pPr>
        <w:tabs>
          <w:tab w:val="right" w:pos="8498"/>
        </w:tabs>
        <w:spacing w:after="0"/>
        <w:rPr>
          <w:rFonts w:ascii="Arial" w:hAnsi="Arial" w:cs="Arial"/>
        </w:rPr>
      </w:pPr>
    </w:p>
    <w:p w14:paraId="7DBEE1CA" w14:textId="30BAADDE" w:rsidR="006C374B" w:rsidRPr="00E93472" w:rsidRDefault="006C374B" w:rsidP="00081745">
      <w:pPr>
        <w:tabs>
          <w:tab w:val="right" w:pos="8498"/>
        </w:tabs>
        <w:spacing w:after="0"/>
        <w:rPr>
          <w:rFonts w:ascii="Arial" w:hAnsi="Arial" w:cs="Arial"/>
        </w:rPr>
      </w:pPr>
      <w:r w:rsidRPr="00E93472">
        <w:rPr>
          <w:rFonts w:ascii="Arial" w:hAnsi="Arial" w:cs="Arial"/>
        </w:rPr>
        <w:t>Veamos un ejemplo:</w:t>
      </w:r>
    </w:p>
    <w:p w14:paraId="5DA57D09" w14:textId="77777777" w:rsidR="006C374B" w:rsidRPr="00E93472" w:rsidRDefault="006C374B" w:rsidP="00081745">
      <w:pPr>
        <w:tabs>
          <w:tab w:val="right" w:pos="8498"/>
        </w:tabs>
        <w:spacing w:after="0"/>
        <w:rPr>
          <w:rFonts w:ascii="Arial" w:hAnsi="Arial" w:cs="Arial"/>
        </w:rPr>
      </w:pPr>
    </w:p>
    <w:p w14:paraId="04ACF133" w14:textId="2825AD50" w:rsidR="006C374B" w:rsidRPr="00E93472" w:rsidRDefault="006C374B" w:rsidP="00081745">
      <w:pPr>
        <w:tabs>
          <w:tab w:val="right" w:pos="8498"/>
        </w:tabs>
        <w:spacing w:after="0"/>
        <w:rPr>
          <w:rFonts w:ascii="Arial" w:eastAsiaTheme="minorEastAsia" w:hAnsi="Arial" w:cs="Arial"/>
        </w:rPr>
      </w:pPr>
      <w:r w:rsidRPr="00E93472">
        <w:rPr>
          <w:rFonts w:ascii="Arial" w:hAnsi="Arial" w:cs="Arial"/>
        </w:rPr>
        <w:t xml:space="preserve">Las fracciones </w:t>
      </w:r>
      <m:oMath>
        <m:f>
          <m:fPr>
            <m:ctrlPr>
              <w:ins w:id="32" w:author="Johana Montejo Rozo" w:date="2015-05-03T16:02:00Z">
                <w:rPr>
                  <w:rFonts w:ascii="Cambria Math" w:hAnsi="Cambria Math" w:cs="Arial"/>
                  <w:i/>
                </w:rPr>
              </w:ins>
            </m:ctrlPr>
          </m:fPr>
          <m:num>
            <w:ins w:id="33" w:author="Johana Montejo Rozo" w:date="2015-05-03T16:02:00Z">
              <m:r>
                <w:rPr>
                  <w:rFonts w:ascii="Cambria Math" w:hAnsi="Cambria Math" w:cs="Arial"/>
                </w:rPr>
                <m:t>1</m:t>
              </m:r>
            </w:ins>
          </m:num>
          <m:den>
            <w:ins w:id="34" w:author="Johana Montejo Rozo" w:date="2015-05-03T16:12:00Z">
              <m:r>
                <w:rPr>
                  <w:rFonts w:ascii="Cambria Math" w:hAnsi="Cambria Math" w:cs="Arial"/>
                </w:rPr>
                <m:t>2</m:t>
              </m:r>
            </w:ins>
          </m:den>
        </m:f>
      </m:oMath>
      <w:del w:id="35" w:author="Johana Montejo Rozo" w:date="2015-05-03T16:02:00Z">
        <w:r w:rsidRPr="00E93472" w:rsidDel="0033315A">
          <w:rPr>
            <w:rFonts w:ascii="Arial" w:hAnsi="Arial" w:cs="Arial"/>
          </w:rPr>
          <w:delText>½</w:delText>
        </w:r>
      </w:del>
      <w:r w:rsidRPr="00E93472">
        <w:rPr>
          <w:rFonts w:ascii="Arial" w:hAnsi="Arial" w:cs="Arial"/>
        </w:rPr>
        <w:t xml:space="preserve">, </w:t>
      </w:r>
      <m:oMath>
        <m:f>
          <m:fPr>
            <m:ctrlPr>
              <w:rPr>
                <w:rFonts w:ascii="Cambria Math" w:hAnsi="Cambria Math" w:cs="Arial"/>
                <w:i/>
              </w:rPr>
            </m:ctrlPr>
          </m:fPr>
          <m:num>
            <m:r>
              <w:rPr>
                <w:rFonts w:ascii="Cambria Math" w:hAnsi="Cambria Math" w:cs="Arial"/>
              </w:rPr>
              <m:t>2</m:t>
            </m:r>
          </m:num>
          <m:den>
            <m:r>
              <w:rPr>
                <w:rFonts w:ascii="Cambria Math" w:hAnsi="Cambria Math" w:cs="Arial"/>
              </w:rPr>
              <m:t>4</m:t>
            </m:r>
          </m:den>
        </m:f>
        <m:r>
          <w:rPr>
            <w:rFonts w:ascii="Cambria Math" w:eastAsiaTheme="minorEastAsia" w:hAnsi="Cambria Math" w:cs="Arial"/>
          </w:rPr>
          <m:t xml:space="preserve"> </m:t>
        </m:r>
      </m:oMath>
      <w:r w:rsidRPr="00E93472">
        <w:rPr>
          <w:rFonts w:ascii="Arial" w:hAnsi="Arial" w:cs="Arial"/>
        </w:rPr>
        <w:t xml:space="preserve">y </w:t>
      </w:r>
      <m:oMath>
        <m:f>
          <m:fPr>
            <m:ctrlPr>
              <w:rPr>
                <w:rFonts w:ascii="Cambria Math" w:hAnsi="Cambria Math" w:cs="Arial"/>
                <w:i/>
              </w:rPr>
            </m:ctrlPr>
          </m:fPr>
          <m:num>
            <m:r>
              <w:rPr>
                <w:rFonts w:ascii="Cambria Math" w:hAnsi="Cambria Math" w:cs="Arial"/>
              </w:rPr>
              <m:t>5</m:t>
            </m:r>
          </m:num>
          <m:den>
            <m:r>
              <w:rPr>
                <w:rFonts w:ascii="Cambria Math" w:hAnsi="Cambria Math" w:cs="Arial"/>
              </w:rPr>
              <m:t>10</m:t>
            </m:r>
          </m:den>
        </m:f>
        <m:r>
          <w:rPr>
            <w:rFonts w:ascii="Cambria Math" w:eastAsiaTheme="minorEastAsia" w:hAnsi="Cambria Math" w:cs="Arial"/>
          </w:rPr>
          <m:t xml:space="preserve"> </m:t>
        </m:r>
      </m:oMath>
      <w:r w:rsidRPr="00E93472">
        <w:rPr>
          <w:rFonts w:ascii="Arial" w:eastAsiaTheme="minorEastAsia" w:hAnsi="Arial" w:cs="Arial"/>
        </w:rPr>
        <w:t xml:space="preserve"> tienen numeradores y denominadores diferentes, sin embargo, son fracciones equivalentes, pues representan la misma </w:t>
      </w:r>
      <w:r w:rsidR="00370A3F" w:rsidRPr="00E93472">
        <w:rPr>
          <w:rFonts w:ascii="Arial" w:eastAsiaTheme="minorEastAsia" w:hAnsi="Arial" w:cs="Arial"/>
        </w:rPr>
        <w:t xml:space="preserve">cantidad </w:t>
      </w:r>
      <w:r w:rsidR="005A76D1" w:rsidRPr="00E93472">
        <w:rPr>
          <w:rFonts w:ascii="Arial" w:eastAsiaTheme="minorEastAsia" w:hAnsi="Arial" w:cs="Arial"/>
        </w:rPr>
        <w:t xml:space="preserve">que se ha tomado de la unidad. </w:t>
      </w:r>
    </w:p>
    <w:p w14:paraId="0B76BA32" w14:textId="77777777" w:rsidR="005A76D1" w:rsidRPr="00E93472" w:rsidRDefault="005A76D1" w:rsidP="00081745">
      <w:pPr>
        <w:tabs>
          <w:tab w:val="right" w:pos="8498"/>
        </w:tabs>
        <w:spacing w:after="0"/>
        <w:rPr>
          <w:rFonts w:ascii="Arial" w:eastAsiaTheme="minorEastAsia" w:hAnsi="Arial" w:cs="Arial"/>
        </w:rPr>
      </w:pPr>
    </w:p>
    <w:p w14:paraId="60B54071" w14:textId="19874029" w:rsidR="005A76D1" w:rsidRPr="00E93472" w:rsidRDefault="005A76D1" w:rsidP="00081745">
      <w:pPr>
        <w:tabs>
          <w:tab w:val="right" w:pos="8498"/>
        </w:tabs>
        <w:spacing w:after="0"/>
        <w:rPr>
          <w:rFonts w:ascii="Arial" w:eastAsiaTheme="minorEastAsia" w:hAnsi="Arial" w:cs="Arial"/>
        </w:rPr>
      </w:pPr>
      <w:r w:rsidRPr="00E93472">
        <w:rPr>
          <w:rFonts w:ascii="Arial" w:eastAsiaTheme="minorEastAsia" w:hAnsi="Arial" w:cs="Arial"/>
        </w:rPr>
        <w:t xml:space="preserve">Observa cómo a través de sus representaciones gráficas podemos compararlas y comprobar fácilmente si son equivalentes. </w:t>
      </w:r>
    </w:p>
    <w:p w14:paraId="080F51C6" w14:textId="77777777" w:rsidR="0051301F" w:rsidRPr="00E93472" w:rsidRDefault="0051301F"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359"/>
        <w:gridCol w:w="6469"/>
      </w:tblGrid>
      <w:tr w:rsidR="005A76D1" w:rsidRPr="00E93472" w14:paraId="44131B36" w14:textId="77777777" w:rsidTr="00A64E77">
        <w:tc>
          <w:tcPr>
            <w:tcW w:w="9033" w:type="dxa"/>
            <w:gridSpan w:val="2"/>
            <w:shd w:val="clear" w:color="auto" w:fill="0D0D0D" w:themeFill="text1" w:themeFillTint="F2"/>
          </w:tcPr>
          <w:p w14:paraId="48D59071" w14:textId="77777777" w:rsidR="005A76D1" w:rsidRPr="00E93472" w:rsidRDefault="005A76D1" w:rsidP="00A64E77">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5A76D1" w:rsidRPr="00E93472" w14:paraId="30288E57" w14:textId="77777777" w:rsidTr="00A64E77">
        <w:tc>
          <w:tcPr>
            <w:tcW w:w="2518" w:type="dxa"/>
          </w:tcPr>
          <w:p w14:paraId="2C07D07E" w14:textId="77777777" w:rsidR="005A76D1" w:rsidRPr="00E93472" w:rsidRDefault="005A76D1" w:rsidP="00A64E77">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42D63E80" w14:textId="4AD41631" w:rsidR="005A76D1" w:rsidRPr="00E93472" w:rsidRDefault="009344AB" w:rsidP="005A76D1">
            <w:pPr>
              <w:rPr>
                <w:rFonts w:ascii="Arial" w:hAnsi="Arial" w:cs="Arial"/>
                <w:b/>
                <w:color w:val="000000"/>
                <w:sz w:val="24"/>
                <w:szCs w:val="24"/>
              </w:rPr>
            </w:pPr>
            <w:r w:rsidRPr="00E93472">
              <w:rPr>
                <w:rFonts w:ascii="Arial" w:hAnsi="Arial" w:cs="Arial"/>
                <w:color w:val="000000"/>
                <w:sz w:val="24"/>
                <w:szCs w:val="24"/>
              </w:rPr>
              <w:t>MA_04_04_IMG14</w:t>
            </w:r>
          </w:p>
        </w:tc>
      </w:tr>
      <w:tr w:rsidR="005A76D1" w:rsidRPr="00E93472" w14:paraId="5BE0FB4C" w14:textId="77777777" w:rsidTr="00A64E77">
        <w:tc>
          <w:tcPr>
            <w:tcW w:w="2518" w:type="dxa"/>
          </w:tcPr>
          <w:p w14:paraId="1EE97148" w14:textId="77777777" w:rsidR="005A76D1" w:rsidRPr="00E93472" w:rsidRDefault="005A76D1" w:rsidP="00A64E77">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122A03E0" w14:textId="7657F5CD" w:rsidR="005A76D1" w:rsidRPr="00E93472" w:rsidRDefault="0008658F" w:rsidP="00A64E77">
            <w:pPr>
              <w:rPr>
                <w:rFonts w:ascii="Arial" w:hAnsi="Arial" w:cs="Arial"/>
                <w:color w:val="000000"/>
                <w:sz w:val="24"/>
                <w:szCs w:val="24"/>
              </w:rPr>
            </w:pPr>
            <w:r w:rsidRPr="00E93472">
              <w:rPr>
                <w:rFonts w:ascii="Arial" w:hAnsi="Arial" w:cs="Arial"/>
                <w:color w:val="000000"/>
                <w:sz w:val="24"/>
                <w:szCs w:val="24"/>
              </w:rPr>
              <w:t xml:space="preserve">Representaciones gráficas de las fracciones: ½, 2/4 y 5/10 sobre unidades con igual forma y tamaño. Sobre cada parte de la unidad se debe escribir la fracción correspondiente. </w:t>
            </w:r>
          </w:p>
          <w:p w14:paraId="70E3539B" w14:textId="5EF2EA08" w:rsidR="0008658F" w:rsidRPr="00E93472" w:rsidRDefault="00660C2D" w:rsidP="00A64E77">
            <w:pPr>
              <w:rPr>
                <w:rFonts w:ascii="Arial" w:hAnsi="Arial" w:cs="Arial"/>
                <w:color w:val="000000"/>
                <w:sz w:val="24"/>
                <w:szCs w:val="24"/>
              </w:rPr>
            </w:pPr>
            <w:r w:rsidRPr="00E93472">
              <w:rPr>
                <w:rFonts w:ascii="Arial" w:hAnsi="Arial" w:cs="Arial"/>
                <w:color w:val="000000"/>
                <w:sz w:val="24"/>
                <w:szCs w:val="24"/>
              </w:rPr>
              <w:t xml:space="preserve"> </w:t>
            </w:r>
          </w:p>
          <w:p w14:paraId="390B10C2" w14:textId="5F241251" w:rsidR="0008658F" w:rsidRPr="00E93472" w:rsidRDefault="0008658F" w:rsidP="00A64E77">
            <w:pPr>
              <w:rPr>
                <w:rFonts w:ascii="Arial" w:hAnsi="Arial" w:cs="Arial"/>
                <w:color w:val="000000"/>
                <w:sz w:val="24"/>
                <w:szCs w:val="24"/>
              </w:rPr>
            </w:pPr>
            <w:r w:rsidRPr="00E93472">
              <w:rPr>
                <w:rFonts w:ascii="Arial" w:hAnsi="Arial" w:cs="Arial"/>
                <w:sz w:val="24"/>
                <w:szCs w:val="24"/>
                <w:lang w:val="es-ES_tradnl"/>
              </w:rPr>
              <w:object w:dxaOrig="6060" w:dyaOrig="3825" w14:anchorId="2BB879C4">
                <v:shape id="_x0000_i1026" type="#_x0000_t75" style="width:303pt;height:190.5pt" o:ole="">
                  <v:imagedata r:id="rId54" o:title=""/>
                </v:shape>
                <o:OLEObject Type="Embed" ProgID="PBrush" ShapeID="_x0000_i1026" DrawAspect="Content" ObjectID="_1492189669" r:id="rId55"/>
              </w:object>
            </w:r>
          </w:p>
          <w:p w14:paraId="7CAB8A2E" w14:textId="6EE63FC9" w:rsidR="0008658F" w:rsidRPr="00E93472" w:rsidRDefault="0008658F" w:rsidP="00A64E77">
            <w:pPr>
              <w:rPr>
                <w:rFonts w:ascii="Arial" w:hAnsi="Arial" w:cs="Arial"/>
                <w:color w:val="000000"/>
                <w:sz w:val="24"/>
                <w:szCs w:val="24"/>
              </w:rPr>
            </w:pPr>
          </w:p>
        </w:tc>
      </w:tr>
      <w:tr w:rsidR="005A76D1" w:rsidRPr="00E93472" w14:paraId="1AA29EBF" w14:textId="77777777" w:rsidTr="00A64E77">
        <w:tc>
          <w:tcPr>
            <w:tcW w:w="2518" w:type="dxa"/>
          </w:tcPr>
          <w:p w14:paraId="611584B9" w14:textId="77777777" w:rsidR="005A76D1" w:rsidRPr="00E93472" w:rsidRDefault="005A76D1" w:rsidP="00A64E77">
            <w:pPr>
              <w:rPr>
                <w:rFonts w:ascii="Arial" w:hAnsi="Arial" w:cs="Arial"/>
                <w:color w:val="000000"/>
                <w:sz w:val="24"/>
                <w:szCs w:val="24"/>
              </w:rPr>
            </w:pPr>
            <w:r w:rsidRPr="00E93472">
              <w:rPr>
                <w:rFonts w:ascii="Arial" w:hAnsi="Arial" w:cs="Arial"/>
                <w:b/>
                <w:color w:val="000000"/>
                <w:sz w:val="24"/>
                <w:szCs w:val="24"/>
              </w:rPr>
              <w:lastRenderedPageBreak/>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515" w:type="dxa"/>
          </w:tcPr>
          <w:p w14:paraId="11919F8D" w14:textId="77777777" w:rsidR="005A76D1" w:rsidRPr="00E93472" w:rsidRDefault="005A76D1" w:rsidP="00A64E77">
            <w:pPr>
              <w:rPr>
                <w:rFonts w:ascii="Arial" w:hAnsi="Arial" w:cs="Arial"/>
                <w:color w:val="000000"/>
                <w:sz w:val="24"/>
                <w:szCs w:val="24"/>
              </w:rPr>
            </w:pPr>
          </w:p>
        </w:tc>
      </w:tr>
      <w:tr w:rsidR="005A76D1" w:rsidRPr="00E93472" w14:paraId="046C7D3C" w14:textId="77777777" w:rsidTr="00A64E77">
        <w:tc>
          <w:tcPr>
            <w:tcW w:w="2518" w:type="dxa"/>
          </w:tcPr>
          <w:p w14:paraId="6BB0B38A" w14:textId="77777777" w:rsidR="005A76D1" w:rsidRPr="00E93472" w:rsidRDefault="005A76D1" w:rsidP="00A64E77">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74E4B123" w14:textId="10617035" w:rsidR="005A76D1" w:rsidRPr="00E93472" w:rsidRDefault="0008658F" w:rsidP="00A64E77">
            <w:pPr>
              <w:rPr>
                <w:rFonts w:ascii="Arial" w:hAnsi="Arial" w:cs="Arial"/>
                <w:color w:val="000000"/>
                <w:sz w:val="24"/>
                <w:szCs w:val="24"/>
              </w:rPr>
            </w:pPr>
            <w:r w:rsidRPr="00E93472">
              <w:rPr>
                <w:rFonts w:ascii="Arial" w:hAnsi="Arial" w:cs="Arial"/>
                <w:color w:val="000000"/>
                <w:sz w:val="24"/>
                <w:szCs w:val="24"/>
              </w:rPr>
              <w:t xml:space="preserve">Las representaciones gráficas nos permiten comprobar si las </w:t>
            </w:r>
            <w:r w:rsidRPr="00E93472">
              <w:rPr>
                <w:rFonts w:ascii="Arial" w:hAnsi="Arial" w:cs="Arial"/>
                <w:b/>
                <w:color w:val="000000"/>
                <w:sz w:val="24"/>
                <w:szCs w:val="24"/>
              </w:rPr>
              <w:t>fracciones son equivalentes</w:t>
            </w:r>
            <w:r w:rsidRPr="00E93472">
              <w:rPr>
                <w:rFonts w:ascii="Arial" w:hAnsi="Arial" w:cs="Arial"/>
                <w:color w:val="000000"/>
                <w:sz w:val="24"/>
                <w:szCs w:val="24"/>
              </w:rPr>
              <w:t xml:space="preserve">, es decir, si representan la misma parte de la unidad. </w:t>
            </w:r>
          </w:p>
        </w:tc>
      </w:tr>
    </w:tbl>
    <w:p w14:paraId="3D037613" w14:textId="77777777" w:rsidR="005A76D1" w:rsidRPr="00E93472" w:rsidRDefault="005A76D1"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88"/>
        <w:gridCol w:w="6340"/>
      </w:tblGrid>
      <w:tr w:rsidR="00B93E97" w:rsidRPr="00E93472" w14:paraId="6FCEBC02" w14:textId="77777777" w:rsidTr="00A64E77">
        <w:tc>
          <w:tcPr>
            <w:tcW w:w="8978" w:type="dxa"/>
            <w:gridSpan w:val="2"/>
            <w:shd w:val="clear" w:color="auto" w:fill="000000" w:themeFill="text1"/>
          </w:tcPr>
          <w:p w14:paraId="3D5E9033" w14:textId="77777777" w:rsidR="00B93E97" w:rsidRPr="00E93472" w:rsidRDefault="00B93E97" w:rsidP="00A64E77">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Destacado</w:t>
            </w:r>
          </w:p>
        </w:tc>
      </w:tr>
      <w:tr w:rsidR="00B93E97" w:rsidRPr="00E93472" w14:paraId="6DE4D1A0" w14:textId="77777777" w:rsidTr="00A64E77">
        <w:tc>
          <w:tcPr>
            <w:tcW w:w="2518" w:type="dxa"/>
          </w:tcPr>
          <w:p w14:paraId="690F7D81" w14:textId="77777777" w:rsidR="00B93E97" w:rsidRPr="00E93472" w:rsidRDefault="00B93E97" w:rsidP="00A64E77">
            <w:pPr>
              <w:rPr>
                <w:rFonts w:ascii="Arial" w:hAnsi="Arial" w:cs="Arial"/>
                <w:b/>
                <w:sz w:val="24"/>
                <w:szCs w:val="24"/>
              </w:rPr>
            </w:pPr>
            <w:r w:rsidRPr="00E93472">
              <w:rPr>
                <w:rFonts w:ascii="Arial" w:hAnsi="Arial" w:cs="Arial"/>
                <w:b/>
                <w:sz w:val="24"/>
                <w:szCs w:val="24"/>
              </w:rPr>
              <w:t>Título</w:t>
            </w:r>
          </w:p>
        </w:tc>
        <w:tc>
          <w:tcPr>
            <w:tcW w:w="6460" w:type="dxa"/>
          </w:tcPr>
          <w:p w14:paraId="124EA38B" w14:textId="29F0D457" w:rsidR="00B93E97" w:rsidRPr="00E93472" w:rsidRDefault="006A3C12" w:rsidP="006A3C12">
            <w:pPr>
              <w:jc w:val="center"/>
              <w:rPr>
                <w:rFonts w:ascii="Arial" w:hAnsi="Arial" w:cs="Arial"/>
                <w:b/>
                <w:sz w:val="24"/>
                <w:szCs w:val="24"/>
              </w:rPr>
            </w:pPr>
            <w:r w:rsidRPr="00E93472">
              <w:rPr>
                <w:rFonts w:ascii="Arial" w:hAnsi="Arial" w:cs="Arial"/>
                <w:b/>
                <w:sz w:val="24"/>
                <w:szCs w:val="24"/>
              </w:rPr>
              <w:t>Representación gráfica de fracciones equivalentes</w:t>
            </w:r>
          </w:p>
        </w:tc>
      </w:tr>
      <w:tr w:rsidR="00B93E97" w:rsidRPr="00E93472" w14:paraId="794F60E5" w14:textId="77777777" w:rsidTr="00A64E77">
        <w:tc>
          <w:tcPr>
            <w:tcW w:w="2518" w:type="dxa"/>
          </w:tcPr>
          <w:p w14:paraId="7E4AE7EC" w14:textId="77777777" w:rsidR="00B93E97" w:rsidRPr="00E93472" w:rsidRDefault="00B93E97" w:rsidP="00A64E77">
            <w:pPr>
              <w:rPr>
                <w:rFonts w:ascii="Arial" w:hAnsi="Arial" w:cs="Arial"/>
                <w:sz w:val="24"/>
                <w:szCs w:val="24"/>
              </w:rPr>
            </w:pPr>
            <w:r w:rsidRPr="00E93472">
              <w:rPr>
                <w:rFonts w:ascii="Arial" w:hAnsi="Arial" w:cs="Arial"/>
                <w:b/>
                <w:sz w:val="24"/>
                <w:szCs w:val="24"/>
              </w:rPr>
              <w:t>Contenido</w:t>
            </w:r>
          </w:p>
        </w:tc>
        <w:tc>
          <w:tcPr>
            <w:tcW w:w="6460" w:type="dxa"/>
          </w:tcPr>
          <w:p w14:paraId="1AB0523B" w14:textId="4C60AEB6" w:rsidR="00B93E97" w:rsidRPr="00E93472" w:rsidRDefault="006A3C12" w:rsidP="00A64E77">
            <w:pPr>
              <w:rPr>
                <w:rFonts w:ascii="Arial" w:hAnsi="Arial" w:cs="Arial"/>
                <w:sz w:val="24"/>
                <w:szCs w:val="24"/>
              </w:rPr>
            </w:pPr>
            <w:r w:rsidRPr="00E93472">
              <w:rPr>
                <w:rFonts w:ascii="Arial" w:hAnsi="Arial" w:cs="Arial"/>
                <w:sz w:val="24"/>
                <w:szCs w:val="24"/>
              </w:rPr>
              <w:t xml:space="preserve">Ten en cuenta que para representar gráficamente fracciones equivalentes, debes usar la misma unidad, es decir, de igual tamaño y forma. </w:t>
            </w:r>
          </w:p>
        </w:tc>
      </w:tr>
    </w:tbl>
    <w:p w14:paraId="4EC0CC54" w14:textId="77777777" w:rsidR="0051301F" w:rsidRPr="00E93472" w:rsidRDefault="0051301F"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80"/>
        <w:gridCol w:w="6348"/>
      </w:tblGrid>
      <w:tr w:rsidR="000D7798" w:rsidRPr="00E93472" w14:paraId="44D57436" w14:textId="77777777" w:rsidTr="00A64E77">
        <w:tc>
          <w:tcPr>
            <w:tcW w:w="9033" w:type="dxa"/>
            <w:gridSpan w:val="2"/>
            <w:shd w:val="clear" w:color="auto" w:fill="000000" w:themeFill="text1"/>
          </w:tcPr>
          <w:p w14:paraId="2774BF23" w14:textId="77777777" w:rsidR="000D7798" w:rsidRPr="00E93472" w:rsidRDefault="000D7798" w:rsidP="00A64E77">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0D7798" w:rsidRPr="00E93472" w14:paraId="31B2E181" w14:textId="77777777" w:rsidTr="00A64E77">
        <w:tc>
          <w:tcPr>
            <w:tcW w:w="2518" w:type="dxa"/>
          </w:tcPr>
          <w:p w14:paraId="4BD814EE" w14:textId="77777777" w:rsidR="000D7798" w:rsidRPr="00E93472" w:rsidRDefault="000D7798" w:rsidP="00A64E77">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3BA7DC15" w14:textId="6580DDE5" w:rsidR="000D7798" w:rsidRPr="00E93472" w:rsidRDefault="002335A1" w:rsidP="002335A1">
            <w:pPr>
              <w:rPr>
                <w:rFonts w:ascii="Arial" w:hAnsi="Arial" w:cs="Arial"/>
                <w:b/>
                <w:color w:val="000000"/>
                <w:sz w:val="24"/>
                <w:szCs w:val="24"/>
                <w:highlight w:val="cyan"/>
              </w:rPr>
            </w:pPr>
            <w:r w:rsidRPr="00E93472">
              <w:rPr>
                <w:rFonts w:ascii="Arial" w:hAnsi="Arial" w:cs="Arial"/>
                <w:color w:val="000000"/>
                <w:sz w:val="24"/>
                <w:szCs w:val="24"/>
                <w:highlight w:val="cyan"/>
              </w:rPr>
              <w:t>MA</w:t>
            </w:r>
            <w:r w:rsidR="000D7798" w:rsidRPr="00E93472">
              <w:rPr>
                <w:rFonts w:ascii="Arial" w:hAnsi="Arial" w:cs="Arial"/>
                <w:color w:val="000000"/>
                <w:sz w:val="24"/>
                <w:szCs w:val="24"/>
                <w:highlight w:val="cyan"/>
              </w:rPr>
              <w:t>_</w:t>
            </w:r>
            <w:r w:rsidRPr="00E93472">
              <w:rPr>
                <w:rFonts w:ascii="Arial" w:hAnsi="Arial" w:cs="Arial"/>
                <w:color w:val="000000"/>
                <w:sz w:val="24"/>
                <w:szCs w:val="24"/>
                <w:highlight w:val="cyan"/>
              </w:rPr>
              <w:t>04</w:t>
            </w:r>
            <w:r w:rsidR="000D7798" w:rsidRPr="00E93472">
              <w:rPr>
                <w:rFonts w:ascii="Arial" w:hAnsi="Arial" w:cs="Arial"/>
                <w:color w:val="000000"/>
                <w:sz w:val="24"/>
                <w:szCs w:val="24"/>
                <w:highlight w:val="cyan"/>
              </w:rPr>
              <w:t>_0</w:t>
            </w:r>
            <w:r w:rsidRPr="00E93472">
              <w:rPr>
                <w:rFonts w:ascii="Arial" w:hAnsi="Arial" w:cs="Arial"/>
                <w:color w:val="000000"/>
                <w:sz w:val="24"/>
                <w:szCs w:val="24"/>
                <w:highlight w:val="cyan"/>
              </w:rPr>
              <w:t>4_REC150</w:t>
            </w:r>
          </w:p>
        </w:tc>
      </w:tr>
      <w:tr w:rsidR="000D7798" w:rsidRPr="00E93472" w14:paraId="13E3E9FB" w14:textId="77777777" w:rsidTr="00A64E77">
        <w:tc>
          <w:tcPr>
            <w:tcW w:w="2518" w:type="dxa"/>
          </w:tcPr>
          <w:p w14:paraId="3681DD78" w14:textId="77777777" w:rsidR="000D7798" w:rsidRPr="00E93472" w:rsidRDefault="000D7798" w:rsidP="00A64E77">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2F1A02A3" w14:textId="4A4A2454" w:rsidR="000D7798" w:rsidRPr="00E93472" w:rsidRDefault="002335A1" w:rsidP="00A64E77">
            <w:pPr>
              <w:rPr>
                <w:rFonts w:ascii="Arial" w:hAnsi="Arial" w:cs="Arial"/>
                <w:color w:val="000000"/>
                <w:sz w:val="24"/>
                <w:szCs w:val="24"/>
                <w:highlight w:val="cyan"/>
              </w:rPr>
            </w:pPr>
            <w:r w:rsidRPr="00E93472">
              <w:rPr>
                <w:rFonts w:ascii="Arial" w:hAnsi="Arial" w:cs="Arial"/>
                <w:color w:val="000000"/>
                <w:sz w:val="24"/>
                <w:szCs w:val="24"/>
                <w:highlight w:val="cyan"/>
              </w:rPr>
              <w:t>Relacionar fracciones equivalentes</w:t>
            </w:r>
          </w:p>
        </w:tc>
      </w:tr>
      <w:tr w:rsidR="000D7798" w:rsidRPr="00E93472" w14:paraId="692DB26B" w14:textId="77777777" w:rsidTr="00A64E77">
        <w:tc>
          <w:tcPr>
            <w:tcW w:w="2518" w:type="dxa"/>
          </w:tcPr>
          <w:p w14:paraId="2993EF98" w14:textId="77777777" w:rsidR="000D7798" w:rsidRPr="00E93472" w:rsidRDefault="000D7798" w:rsidP="00A64E77">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2B5B508B" w14:textId="6415FE20" w:rsidR="000D7798" w:rsidRPr="00E93472" w:rsidRDefault="002335A1" w:rsidP="00A64E77">
            <w:pPr>
              <w:rPr>
                <w:rFonts w:ascii="Arial" w:hAnsi="Arial" w:cs="Arial"/>
                <w:color w:val="000000"/>
                <w:sz w:val="24"/>
                <w:szCs w:val="24"/>
                <w:highlight w:val="cyan"/>
              </w:rPr>
            </w:pPr>
            <w:r w:rsidRPr="00E93472">
              <w:rPr>
                <w:rFonts w:ascii="Arial" w:hAnsi="Arial" w:cs="Arial"/>
                <w:color w:val="000000"/>
                <w:sz w:val="24"/>
                <w:szCs w:val="24"/>
                <w:highlight w:val="cyan"/>
              </w:rPr>
              <w:t xml:space="preserve">Actividad para identificar y relacionar fracciones equivalentes a partir de sus representaciones gráficas </w:t>
            </w:r>
          </w:p>
        </w:tc>
      </w:tr>
    </w:tbl>
    <w:p w14:paraId="76A7D784" w14:textId="77777777" w:rsidR="000D7798" w:rsidRPr="00E93472" w:rsidRDefault="000D7798" w:rsidP="00081745">
      <w:pPr>
        <w:tabs>
          <w:tab w:val="right" w:pos="8498"/>
        </w:tabs>
        <w:spacing w:after="0"/>
        <w:rPr>
          <w:rFonts w:ascii="Arial" w:hAnsi="Arial" w:cs="Arial"/>
        </w:rPr>
      </w:pPr>
    </w:p>
    <w:p w14:paraId="4AB1AD31" w14:textId="5ADE07A4" w:rsidR="002335A1" w:rsidRPr="00E93472" w:rsidRDefault="002335A1" w:rsidP="00081745">
      <w:pPr>
        <w:tabs>
          <w:tab w:val="right" w:pos="8498"/>
        </w:tabs>
        <w:spacing w:after="0"/>
        <w:rPr>
          <w:rFonts w:ascii="Arial" w:hAnsi="Arial" w:cs="Arial"/>
        </w:rPr>
      </w:pPr>
      <w:r w:rsidRPr="00E93472">
        <w:rPr>
          <w:rFonts w:ascii="Arial" w:hAnsi="Arial" w:cs="Arial"/>
        </w:rPr>
        <w:t xml:space="preserve">Existen dos métodos matemáticos para </w:t>
      </w:r>
      <w:r w:rsidR="00E01000" w:rsidRPr="00E93472">
        <w:rPr>
          <w:rFonts w:ascii="Arial" w:hAnsi="Arial" w:cs="Arial"/>
        </w:rPr>
        <w:t xml:space="preserve">hallar fracciones equivalentes, se denominan </w:t>
      </w:r>
      <w:r w:rsidR="00E01000" w:rsidRPr="00E93472">
        <w:rPr>
          <w:rFonts w:ascii="Arial" w:hAnsi="Arial" w:cs="Arial"/>
          <w:b/>
        </w:rPr>
        <w:t>amplificación</w:t>
      </w:r>
      <w:r w:rsidR="00E01000" w:rsidRPr="00E93472">
        <w:rPr>
          <w:rFonts w:ascii="Arial" w:hAnsi="Arial" w:cs="Arial"/>
        </w:rPr>
        <w:t xml:space="preserve"> y </w:t>
      </w:r>
      <w:r w:rsidR="00E01000" w:rsidRPr="00E93472">
        <w:rPr>
          <w:rFonts w:ascii="Arial" w:hAnsi="Arial" w:cs="Arial"/>
          <w:b/>
        </w:rPr>
        <w:t>simplificación</w:t>
      </w:r>
      <w:r w:rsidR="00E01000" w:rsidRPr="00E93472">
        <w:rPr>
          <w:rFonts w:ascii="Arial" w:hAnsi="Arial" w:cs="Arial"/>
        </w:rPr>
        <w:t xml:space="preserve"> de fracciones. </w:t>
      </w:r>
    </w:p>
    <w:p w14:paraId="16BB82FC" w14:textId="77777777" w:rsidR="00E01000" w:rsidRPr="00E93472" w:rsidRDefault="00E01000" w:rsidP="00081745">
      <w:pPr>
        <w:tabs>
          <w:tab w:val="right" w:pos="8498"/>
        </w:tabs>
        <w:spacing w:after="0"/>
        <w:rPr>
          <w:rFonts w:ascii="Arial" w:hAnsi="Arial" w:cs="Arial"/>
        </w:rPr>
      </w:pPr>
    </w:p>
    <w:p w14:paraId="5E7E67D0" w14:textId="6A49CAE9" w:rsidR="000D7798" w:rsidRPr="00E93472" w:rsidRDefault="000D7798" w:rsidP="000D7798">
      <w:pPr>
        <w:spacing w:after="0"/>
        <w:rPr>
          <w:rFonts w:ascii="Arial" w:hAnsi="Arial" w:cs="Arial"/>
          <w:highlight w:val="yellow"/>
        </w:rPr>
      </w:pPr>
      <w:r w:rsidRPr="00E93472">
        <w:rPr>
          <w:rFonts w:ascii="Arial" w:hAnsi="Arial" w:cs="Arial"/>
          <w:highlight w:val="yellow"/>
        </w:rPr>
        <w:t>[SECCIÓN 2]</w:t>
      </w:r>
      <w:r w:rsidRPr="00E93472">
        <w:rPr>
          <w:rFonts w:ascii="Arial" w:hAnsi="Arial" w:cs="Arial"/>
        </w:rPr>
        <w:t xml:space="preserve"> </w:t>
      </w:r>
      <w:r w:rsidR="002335A1" w:rsidRPr="00E93472">
        <w:rPr>
          <w:rFonts w:ascii="Arial" w:hAnsi="Arial" w:cs="Arial"/>
          <w:b/>
        </w:rPr>
        <w:t>2.1 Amplificación de fracciones</w:t>
      </w:r>
    </w:p>
    <w:p w14:paraId="2908A8AA" w14:textId="77777777" w:rsidR="006D2C35" w:rsidRPr="00E93472" w:rsidRDefault="006D2C35" w:rsidP="00081745">
      <w:pPr>
        <w:tabs>
          <w:tab w:val="right" w:pos="8498"/>
        </w:tabs>
        <w:spacing w:after="0"/>
        <w:rPr>
          <w:rFonts w:ascii="Arial" w:hAnsi="Arial" w:cs="Arial"/>
        </w:rPr>
      </w:pPr>
    </w:p>
    <w:p w14:paraId="2BFA4EF2" w14:textId="71A58A19" w:rsidR="002335A1" w:rsidRPr="00E93472" w:rsidRDefault="00E01000" w:rsidP="00081745">
      <w:pPr>
        <w:tabs>
          <w:tab w:val="right" w:pos="8498"/>
        </w:tabs>
        <w:spacing w:after="0"/>
        <w:rPr>
          <w:rFonts w:ascii="Arial" w:hAnsi="Arial" w:cs="Arial"/>
        </w:rPr>
      </w:pPr>
      <w:r w:rsidRPr="00E93472">
        <w:rPr>
          <w:rFonts w:ascii="Arial" w:hAnsi="Arial" w:cs="Arial"/>
          <w:b/>
        </w:rPr>
        <w:t>Amplificar</w:t>
      </w:r>
      <w:r w:rsidRPr="00E93472">
        <w:rPr>
          <w:rFonts w:ascii="Arial" w:hAnsi="Arial" w:cs="Arial"/>
        </w:rPr>
        <w:t xml:space="preserve"> una fracción </w:t>
      </w:r>
      <w:r w:rsidR="007131C3" w:rsidRPr="00E93472">
        <w:rPr>
          <w:rFonts w:ascii="Arial" w:hAnsi="Arial" w:cs="Arial"/>
        </w:rPr>
        <w:t xml:space="preserve">es un proceso que nos permite </w:t>
      </w:r>
      <w:r w:rsidR="00067C20" w:rsidRPr="00E93472">
        <w:rPr>
          <w:rFonts w:ascii="Arial" w:hAnsi="Arial" w:cs="Arial"/>
        </w:rPr>
        <w:t xml:space="preserve">encontrar </w:t>
      </w:r>
      <w:r w:rsidR="00067C20" w:rsidRPr="00E93472">
        <w:rPr>
          <w:rFonts w:ascii="Arial" w:hAnsi="Arial" w:cs="Arial"/>
          <w:b/>
        </w:rPr>
        <w:t>fracciones</w:t>
      </w:r>
      <w:r w:rsidR="00067C20" w:rsidRPr="00E93472">
        <w:rPr>
          <w:rFonts w:ascii="Arial" w:hAnsi="Arial" w:cs="Arial"/>
        </w:rPr>
        <w:t xml:space="preserve"> </w:t>
      </w:r>
      <w:r w:rsidR="00067C20" w:rsidRPr="00E93472">
        <w:rPr>
          <w:rFonts w:ascii="Arial" w:hAnsi="Arial" w:cs="Arial"/>
          <w:b/>
        </w:rPr>
        <w:t>equivalentes</w:t>
      </w:r>
      <w:r w:rsidR="00067C20" w:rsidRPr="00E93472">
        <w:rPr>
          <w:rFonts w:ascii="Arial" w:hAnsi="Arial" w:cs="Arial"/>
        </w:rPr>
        <w:t xml:space="preserve"> </w:t>
      </w:r>
      <w:r w:rsidR="00AD0318" w:rsidRPr="00E93472">
        <w:rPr>
          <w:rFonts w:ascii="Arial" w:hAnsi="Arial" w:cs="Arial"/>
        </w:rPr>
        <w:t xml:space="preserve">con numeradores y denominadores mayores, </w:t>
      </w:r>
      <w:r w:rsidR="00067C20" w:rsidRPr="00E93472">
        <w:rPr>
          <w:rFonts w:ascii="Arial" w:hAnsi="Arial" w:cs="Arial"/>
        </w:rPr>
        <w:t xml:space="preserve">por medio de la </w:t>
      </w:r>
      <w:r w:rsidR="00067C20" w:rsidRPr="00E93472">
        <w:rPr>
          <w:rFonts w:ascii="Arial" w:hAnsi="Arial" w:cs="Arial"/>
          <w:b/>
        </w:rPr>
        <w:t>multiplicación</w:t>
      </w:r>
      <w:r w:rsidR="00067C20" w:rsidRPr="00E93472">
        <w:rPr>
          <w:rFonts w:ascii="Arial" w:hAnsi="Arial" w:cs="Arial"/>
        </w:rPr>
        <w:t xml:space="preserve">. </w:t>
      </w:r>
    </w:p>
    <w:p w14:paraId="7B963A17" w14:textId="77777777" w:rsidR="00067C20" w:rsidRPr="00E93472" w:rsidRDefault="00067C20" w:rsidP="00081745">
      <w:pPr>
        <w:tabs>
          <w:tab w:val="right" w:pos="8498"/>
        </w:tabs>
        <w:spacing w:after="0"/>
        <w:rPr>
          <w:rFonts w:ascii="Arial" w:hAnsi="Arial" w:cs="Arial"/>
        </w:rPr>
      </w:pPr>
    </w:p>
    <w:p w14:paraId="76AFC7E1" w14:textId="14FA82A6" w:rsidR="00AD0318" w:rsidRPr="00E93472" w:rsidRDefault="003E3987" w:rsidP="00081745">
      <w:pPr>
        <w:tabs>
          <w:tab w:val="right" w:pos="8498"/>
        </w:tabs>
        <w:spacing w:after="0"/>
        <w:rPr>
          <w:rFonts w:ascii="Arial" w:hAnsi="Arial" w:cs="Arial"/>
        </w:rPr>
      </w:pPr>
      <w:r w:rsidRPr="00E93472">
        <w:rPr>
          <w:rFonts w:ascii="Arial" w:hAnsi="Arial" w:cs="Arial"/>
        </w:rPr>
        <w:t xml:space="preserve">Para amplificar una fracción, multiplicamos tanto numerador como denominador por el mismo número. </w:t>
      </w:r>
    </w:p>
    <w:p w14:paraId="6CDE7423" w14:textId="03C82B20" w:rsidR="003C29A9" w:rsidRPr="00E93472" w:rsidRDefault="003C29A9" w:rsidP="00081745">
      <w:pPr>
        <w:tabs>
          <w:tab w:val="right" w:pos="8498"/>
        </w:tabs>
        <w:spacing w:after="0"/>
        <w:rPr>
          <w:rFonts w:ascii="Arial" w:eastAsiaTheme="minorEastAsia" w:hAnsi="Arial" w:cs="Arial"/>
        </w:rPr>
      </w:pPr>
      <w:r w:rsidRPr="00E93472">
        <w:rPr>
          <w:rFonts w:ascii="Arial" w:hAnsi="Arial" w:cs="Arial"/>
        </w:rPr>
        <w:lastRenderedPageBreak/>
        <w:t xml:space="preserve">Veamos un ejemplo, amplifiquemos la fracción </w:t>
      </w:r>
      <m:oMath>
        <m:f>
          <m:fPr>
            <m:ctrlPr>
              <w:rPr>
                <w:rFonts w:ascii="Cambria Math" w:hAnsi="Cambria Math" w:cs="Arial"/>
                <w:i/>
              </w:rPr>
            </m:ctrlPr>
          </m:fPr>
          <m:num>
            <m:r>
              <w:rPr>
                <w:rFonts w:ascii="Cambria Math" w:hAnsi="Cambria Math" w:cs="Arial"/>
              </w:rPr>
              <m:t>3</m:t>
            </m:r>
          </m:num>
          <m:den>
            <m:r>
              <w:rPr>
                <w:rFonts w:ascii="Cambria Math" w:hAnsi="Cambria Math" w:cs="Arial"/>
              </w:rPr>
              <m:t>7</m:t>
            </m:r>
          </m:den>
        </m:f>
      </m:oMath>
    </w:p>
    <w:p w14:paraId="63131BF5" w14:textId="77777777" w:rsidR="002052D9" w:rsidRPr="00E93472" w:rsidRDefault="002052D9" w:rsidP="00081745">
      <w:pPr>
        <w:tabs>
          <w:tab w:val="right" w:pos="8498"/>
        </w:tabs>
        <w:spacing w:after="0"/>
        <w:rPr>
          <w:rFonts w:ascii="Arial" w:eastAsiaTheme="minorEastAsia" w:hAnsi="Arial" w:cs="Arial"/>
        </w:rPr>
      </w:pPr>
    </w:p>
    <w:tbl>
      <w:tblPr>
        <w:tblStyle w:val="Tablaconcuadrcula"/>
        <w:tblW w:w="0" w:type="auto"/>
        <w:tblLook w:val="04A0" w:firstRow="1" w:lastRow="0" w:firstColumn="1" w:lastColumn="0" w:noHBand="0" w:noVBand="1"/>
      </w:tblPr>
      <w:tblGrid>
        <w:gridCol w:w="2182"/>
        <w:gridCol w:w="6646"/>
      </w:tblGrid>
      <w:tr w:rsidR="003C29A9" w:rsidRPr="00E93472" w14:paraId="62471D44" w14:textId="77777777" w:rsidTr="002052D9">
        <w:tc>
          <w:tcPr>
            <w:tcW w:w="9054" w:type="dxa"/>
            <w:gridSpan w:val="2"/>
            <w:shd w:val="clear" w:color="auto" w:fill="0D0D0D" w:themeFill="text1" w:themeFillTint="F2"/>
          </w:tcPr>
          <w:p w14:paraId="2CCA2701" w14:textId="77777777" w:rsidR="003C29A9" w:rsidRPr="00E93472" w:rsidRDefault="003C29A9" w:rsidP="00A64E77">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3C29A9" w:rsidRPr="00E93472" w14:paraId="01BB6DE8" w14:textId="77777777" w:rsidTr="002052D9">
        <w:tc>
          <w:tcPr>
            <w:tcW w:w="2408" w:type="dxa"/>
          </w:tcPr>
          <w:p w14:paraId="5D3A939E" w14:textId="77777777" w:rsidR="003C29A9" w:rsidRPr="00E93472" w:rsidRDefault="003C29A9" w:rsidP="00A64E77">
            <w:pPr>
              <w:rPr>
                <w:rFonts w:ascii="Arial" w:hAnsi="Arial" w:cs="Arial"/>
                <w:b/>
                <w:color w:val="000000"/>
                <w:sz w:val="24"/>
                <w:szCs w:val="24"/>
              </w:rPr>
            </w:pPr>
            <w:r w:rsidRPr="00E93472">
              <w:rPr>
                <w:rFonts w:ascii="Arial" w:hAnsi="Arial" w:cs="Arial"/>
                <w:b/>
                <w:color w:val="000000"/>
                <w:sz w:val="24"/>
                <w:szCs w:val="24"/>
              </w:rPr>
              <w:t>Código</w:t>
            </w:r>
          </w:p>
        </w:tc>
        <w:tc>
          <w:tcPr>
            <w:tcW w:w="6646" w:type="dxa"/>
          </w:tcPr>
          <w:p w14:paraId="2B3DED0A" w14:textId="0FC0B601" w:rsidR="003C29A9" w:rsidRPr="00E93472" w:rsidRDefault="009344AB" w:rsidP="003C29A9">
            <w:pPr>
              <w:rPr>
                <w:rFonts w:ascii="Arial" w:hAnsi="Arial" w:cs="Arial"/>
                <w:b/>
                <w:color w:val="000000"/>
                <w:sz w:val="24"/>
                <w:szCs w:val="24"/>
              </w:rPr>
            </w:pPr>
            <w:r w:rsidRPr="00E93472">
              <w:rPr>
                <w:rFonts w:ascii="Arial" w:hAnsi="Arial" w:cs="Arial"/>
                <w:color w:val="000000"/>
                <w:sz w:val="24"/>
                <w:szCs w:val="24"/>
              </w:rPr>
              <w:t>MA_04_04_IMG15</w:t>
            </w:r>
          </w:p>
        </w:tc>
      </w:tr>
      <w:tr w:rsidR="003C29A9" w:rsidRPr="00E93472" w14:paraId="0CD0FA9A" w14:textId="77777777" w:rsidTr="002052D9">
        <w:tc>
          <w:tcPr>
            <w:tcW w:w="2408" w:type="dxa"/>
          </w:tcPr>
          <w:p w14:paraId="0E740585" w14:textId="77777777" w:rsidR="003C29A9" w:rsidRPr="00E93472" w:rsidRDefault="003C29A9" w:rsidP="00A64E77">
            <w:pPr>
              <w:rPr>
                <w:rFonts w:ascii="Arial" w:hAnsi="Arial" w:cs="Arial"/>
                <w:color w:val="000000"/>
                <w:sz w:val="24"/>
                <w:szCs w:val="24"/>
              </w:rPr>
            </w:pPr>
            <w:r w:rsidRPr="00E93472">
              <w:rPr>
                <w:rFonts w:ascii="Arial" w:hAnsi="Arial" w:cs="Arial"/>
                <w:b/>
                <w:color w:val="000000"/>
                <w:sz w:val="24"/>
                <w:szCs w:val="24"/>
              </w:rPr>
              <w:t>Descripción</w:t>
            </w:r>
          </w:p>
        </w:tc>
        <w:tc>
          <w:tcPr>
            <w:tcW w:w="6646" w:type="dxa"/>
          </w:tcPr>
          <w:p w14:paraId="000B9E11" w14:textId="4E4F857E" w:rsidR="003C29A9" w:rsidRPr="00E93472" w:rsidRDefault="003C29A9" w:rsidP="00A64E77">
            <w:pPr>
              <w:rPr>
                <w:rFonts w:ascii="Arial" w:hAnsi="Arial" w:cs="Arial"/>
                <w:color w:val="000000"/>
                <w:sz w:val="24"/>
                <w:szCs w:val="24"/>
              </w:rPr>
            </w:pPr>
            <w:r w:rsidRPr="00E93472">
              <w:rPr>
                <w:rFonts w:ascii="Arial" w:hAnsi="Arial" w:cs="Arial"/>
                <w:color w:val="000000"/>
                <w:sz w:val="24"/>
                <w:szCs w:val="24"/>
              </w:rPr>
              <w:t>Diagrama que muestra la amplificación de la fracción 3/7</w:t>
            </w:r>
          </w:p>
          <w:p w14:paraId="5BC106B1" w14:textId="77777777" w:rsidR="003C29A9" w:rsidRPr="00E93472" w:rsidRDefault="003C29A9" w:rsidP="00A64E77">
            <w:pPr>
              <w:rPr>
                <w:rFonts w:ascii="Arial" w:hAnsi="Arial" w:cs="Arial"/>
                <w:color w:val="000000"/>
                <w:sz w:val="24"/>
                <w:szCs w:val="24"/>
              </w:rPr>
            </w:pPr>
          </w:p>
          <w:p w14:paraId="591FAFC8" w14:textId="4220F159" w:rsidR="003C29A9" w:rsidRPr="00E93472" w:rsidRDefault="00111255" w:rsidP="00A64E77">
            <w:pP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04D7CBA3" wp14:editId="6BAB8D14">
                  <wp:extent cx="4083585" cy="903767"/>
                  <wp:effectExtent l="0" t="0" r="0" b="0"/>
                  <wp:docPr id="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2176" cy="905668"/>
                          </a:xfrm>
                          <a:prstGeom prst="rect">
                            <a:avLst/>
                          </a:prstGeom>
                          <a:noFill/>
                          <a:ln>
                            <a:noFill/>
                          </a:ln>
                          <a:effectLst/>
                          <a:extLst/>
                        </pic:spPr>
                      </pic:pic>
                    </a:graphicData>
                  </a:graphic>
                </wp:inline>
              </w:drawing>
            </w:r>
          </w:p>
          <w:p w14:paraId="4777CFB1" w14:textId="77777777" w:rsidR="00A0519F" w:rsidRPr="00E93472" w:rsidRDefault="00A0519F" w:rsidP="00A0519F">
            <w:pPr>
              <w:jc w:val="center"/>
              <w:rPr>
                <w:rFonts w:ascii="Arial" w:hAnsi="Arial" w:cs="Arial"/>
                <w:color w:val="000000"/>
                <w:sz w:val="24"/>
                <w:szCs w:val="24"/>
              </w:rPr>
            </w:pPr>
          </w:p>
          <w:p w14:paraId="260267AA" w14:textId="19D36EEB" w:rsidR="003C29A9" w:rsidRPr="00E93472" w:rsidRDefault="00A0519F" w:rsidP="00A0519F">
            <w:pPr>
              <w:jc w:val="cente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5F52DC0D" wp14:editId="68956CB2">
                  <wp:extent cx="1903228" cy="536808"/>
                  <wp:effectExtent l="0" t="0" r="190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26987" cy="543509"/>
                          </a:xfrm>
                          <a:prstGeom prst="rect">
                            <a:avLst/>
                          </a:prstGeom>
                          <a:noFill/>
                          <a:ln>
                            <a:noFill/>
                          </a:ln>
                          <a:effectLst/>
                          <a:extLst/>
                        </pic:spPr>
                      </pic:pic>
                    </a:graphicData>
                  </a:graphic>
                </wp:inline>
              </w:drawing>
            </w:r>
          </w:p>
          <w:p w14:paraId="1404878D" w14:textId="77777777" w:rsidR="003C29A9" w:rsidRPr="00E93472" w:rsidRDefault="003C29A9" w:rsidP="00A64E77">
            <w:pPr>
              <w:rPr>
                <w:rFonts w:ascii="Arial" w:hAnsi="Arial" w:cs="Arial"/>
                <w:color w:val="000000"/>
                <w:sz w:val="24"/>
                <w:szCs w:val="24"/>
              </w:rPr>
            </w:pPr>
          </w:p>
        </w:tc>
      </w:tr>
      <w:tr w:rsidR="003C29A9" w:rsidRPr="00E93472" w14:paraId="2992EAE4" w14:textId="77777777" w:rsidTr="002052D9">
        <w:tc>
          <w:tcPr>
            <w:tcW w:w="2408" w:type="dxa"/>
          </w:tcPr>
          <w:p w14:paraId="482A9945" w14:textId="172A9EED" w:rsidR="003C29A9" w:rsidRPr="00E93472" w:rsidRDefault="003C29A9" w:rsidP="00A64E77">
            <w:pPr>
              <w:rPr>
                <w:rFonts w:ascii="Arial" w:hAnsi="Arial" w:cs="Arial"/>
                <w:color w:val="000000"/>
                <w:sz w:val="24"/>
                <w:szCs w:val="24"/>
              </w:rPr>
            </w:pPr>
            <w:r w:rsidRPr="00E93472">
              <w:rPr>
                <w:rFonts w:ascii="Arial" w:hAnsi="Arial" w:cs="Arial"/>
                <w:b/>
                <w:color w:val="000000"/>
                <w:sz w:val="24"/>
                <w:szCs w:val="24"/>
              </w:rPr>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646" w:type="dxa"/>
          </w:tcPr>
          <w:p w14:paraId="2546D62B" w14:textId="77777777" w:rsidR="003C29A9" w:rsidRPr="00E93472" w:rsidRDefault="003C29A9" w:rsidP="00A64E77">
            <w:pPr>
              <w:rPr>
                <w:rFonts w:ascii="Arial" w:hAnsi="Arial" w:cs="Arial"/>
                <w:color w:val="000000"/>
                <w:sz w:val="24"/>
                <w:szCs w:val="24"/>
              </w:rPr>
            </w:pPr>
          </w:p>
        </w:tc>
      </w:tr>
      <w:tr w:rsidR="003C29A9" w:rsidRPr="00E93472" w14:paraId="1812C82E" w14:textId="77777777" w:rsidTr="002052D9">
        <w:tc>
          <w:tcPr>
            <w:tcW w:w="2408" w:type="dxa"/>
          </w:tcPr>
          <w:p w14:paraId="0449FA4F" w14:textId="77777777" w:rsidR="003C29A9" w:rsidRPr="00E93472" w:rsidRDefault="003C29A9" w:rsidP="00A64E77">
            <w:pPr>
              <w:rPr>
                <w:rFonts w:ascii="Arial" w:hAnsi="Arial" w:cs="Arial"/>
                <w:color w:val="000000"/>
                <w:sz w:val="24"/>
                <w:szCs w:val="24"/>
              </w:rPr>
            </w:pPr>
            <w:r w:rsidRPr="00E93472">
              <w:rPr>
                <w:rFonts w:ascii="Arial" w:hAnsi="Arial" w:cs="Arial"/>
                <w:b/>
                <w:color w:val="000000"/>
                <w:sz w:val="24"/>
                <w:szCs w:val="24"/>
              </w:rPr>
              <w:t>Pie de imagen</w:t>
            </w:r>
          </w:p>
        </w:tc>
        <w:tc>
          <w:tcPr>
            <w:tcW w:w="6646" w:type="dxa"/>
          </w:tcPr>
          <w:p w14:paraId="25145522" w14:textId="1630C929" w:rsidR="003C29A9" w:rsidRPr="00E93472" w:rsidRDefault="00111255" w:rsidP="00A64E77">
            <w:pPr>
              <w:rPr>
                <w:rFonts w:ascii="Arial" w:hAnsi="Arial" w:cs="Arial"/>
                <w:color w:val="000000"/>
                <w:sz w:val="24"/>
                <w:szCs w:val="24"/>
              </w:rPr>
            </w:pPr>
            <w:r w:rsidRPr="00E93472">
              <w:rPr>
                <w:rFonts w:ascii="Arial" w:hAnsi="Arial" w:cs="Arial"/>
                <w:color w:val="000000"/>
                <w:sz w:val="24"/>
                <w:szCs w:val="24"/>
              </w:rPr>
              <w:t xml:space="preserve">Amplificación de la fracción 3/7. </w:t>
            </w:r>
          </w:p>
        </w:tc>
      </w:tr>
    </w:tbl>
    <w:p w14:paraId="312B0EE4" w14:textId="549DBD41" w:rsidR="003C29A9" w:rsidRPr="00E93472" w:rsidRDefault="003C29A9" w:rsidP="003C29A9">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90"/>
        <w:gridCol w:w="6338"/>
      </w:tblGrid>
      <w:tr w:rsidR="008C1320" w:rsidRPr="00E93472" w14:paraId="2423078D" w14:textId="77777777" w:rsidTr="00A64E77">
        <w:tc>
          <w:tcPr>
            <w:tcW w:w="8978" w:type="dxa"/>
            <w:gridSpan w:val="2"/>
            <w:shd w:val="clear" w:color="auto" w:fill="000000" w:themeFill="text1"/>
          </w:tcPr>
          <w:p w14:paraId="571A39AA" w14:textId="77777777" w:rsidR="008C1320" w:rsidRPr="00E93472" w:rsidRDefault="008C1320" w:rsidP="00A64E77">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Recuerda</w:t>
            </w:r>
          </w:p>
        </w:tc>
      </w:tr>
      <w:tr w:rsidR="008C1320" w:rsidRPr="00E93472" w14:paraId="7D828BD2" w14:textId="77777777" w:rsidTr="00A64E77">
        <w:tc>
          <w:tcPr>
            <w:tcW w:w="2518" w:type="dxa"/>
          </w:tcPr>
          <w:p w14:paraId="6EE56910" w14:textId="77777777" w:rsidR="008C1320" w:rsidRPr="00E93472" w:rsidRDefault="008C1320" w:rsidP="00A64E77">
            <w:pPr>
              <w:rPr>
                <w:rFonts w:ascii="Arial" w:hAnsi="Arial" w:cs="Arial"/>
                <w:b/>
                <w:sz w:val="24"/>
                <w:szCs w:val="24"/>
              </w:rPr>
            </w:pPr>
            <w:r w:rsidRPr="00E93472">
              <w:rPr>
                <w:rFonts w:ascii="Arial" w:hAnsi="Arial" w:cs="Arial"/>
                <w:b/>
                <w:sz w:val="24"/>
                <w:szCs w:val="24"/>
              </w:rPr>
              <w:t>Contenido</w:t>
            </w:r>
          </w:p>
        </w:tc>
        <w:tc>
          <w:tcPr>
            <w:tcW w:w="6460" w:type="dxa"/>
          </w:tcPr>
          <w:p w14:paraId="71FC7788" w14:textId="687A0A21" w:rsidR="008C1320" w:rsidRPr="00E93472" w:rsidRDefault="008C1320" w:rsidP="008C1320">
            <w:pPr>
              <w:rPr>
                <w:rFonts w:ascii="Arial" w:hAnsi="Arial" w:cs="Arial"/>
                <w:sz w:val="24"/>
                <w:szCs w:val="24"/>
              </w:rPr>
            </w:pPr>
            <w:r w:rsidRPr="00E93472">
              <w:rPr>
                <w:rFonts w:ascii="Arial" w:hAnsi="Arial" w:cs="Arial"/>
                <w:sz w:val="24"/>
                <w:szCs w:val="24"/>
              </w:rPr>
              <w:t xml:space="preserve">Se puede amplificar una fracción multiplicando por cualquier número, tanto el numerador como el denominador. </w:t>
            </w:r>
          </w:p>
        </w:tc>
      </w:tr>
    </w:tbl>
    <w:p w14:paraId="3261830F" w14:textId="77777777" w:rsidR="000D7798" w:rsidRPr="00E93472" w:rsidRDefault="000D7798"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80"/>
        <w:gridCol w:w="6348"/>
      </w:tblGrid>
      <w:tr w:rsidR="00327444" w:rsidRPr="00E93472" w14:paraId="3B24ED9B" w14:textId="77777777" w:rsidTr="00A64E77">
        <w:tc>
          <w:tcPr>
            <w:tcW w:w="9033" w:type="dxa"/>
            <w:gridSpan w:val="2"/>
            <w:shd w:val="clear" w:color="auto" w:fill="000000" w:themeFill="text1"/>
          </w:tcPr>
          <w:p w14:paraId="729AE3E0" w14:textId="77777777" w:rsidR="00327444" w:rsidRPr="00E93472" w:rsidRDefault="00327444" w:rsidP="00A64E77">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327444" w:rsidRPr="00E93472" w14:paraId="11CE3E9D" w14:textId="77777777" w:rsidTr="00A64E77">
        <w:tc>
          <w:tcPr>
            <w:tcW w:w="2518" w:type="dxa"/>
          </w:tcPr>
          <w:p w14:paraId="12BC244F" w14:textId="77777777" w:rsidR="00327444" w:rsidRPr="00E93472" w:rsidRDefault="00327444" w:rsidP="00A64E77">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56C9ABBC" w14:textId="1191DAB3" w:rsidR="00327444" w:rsidRPr="00E93472" w:rsidRDefault="00327444" w:rsidP="00327444">
            <w:pPr>
              <w:rPr>
                <w:rFonts w:ascii="Arial" w:hAnsi="Arial" w:cs="Arial"/>
                <w:b/>
                <w:color w:val="000000"/>
                <w:sz w:val="24"/>
                <w:szCs w:val="24"/>
                <w:highlight w:val="cyan"/>
              </w:rPr>
            </w:pPr>
            <w:r w:rsidRPr="00E93472">
              <w:rPr>
                <w:rFonts w:ascii="Arial" w:hAnsi="Arial" w:cs="Arial"/>
                <w:color w:val="000000"/>
                <w:sz w:val="24"/>
                <w:szCs w:val="24"/>
                <w:highlight w:val="cyan"/>
              </w:rPr>
              <w:t>MA_04_04_REC160</w:t>
            </w:r>
          </w:p>
        </w:tc>
      </w:tr>
      <w:tr w:rsidR="00327444" w:rsidRPr="00E93472" w14:paraId="5D6AD239" w14:textId="77777777" w:rsidTr="00A64E77">
        <w:tc>
          <w:tcPr>
            <w:tcW w:w="2518" w:type="dxa"/>
          </w:tcPr>
          <w:p w14:paraId="3044D56B" w14:textId="77777777" w:rsidR="00327444" w:rsidRPr="00E93472" w:rsidRDefault="00327444" w:rsidP="00A64E77">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5BBC2F2E" w14:textId="3401AC1C" w:rsidR="00327444" w:rsidRPr="00E93472" w:rsidRDefault="00327444" w:rsidP="00A64E77">
            <w:pPr>
              <w:rPr>
                <w:rFonts w:ascii="Arial" w:hAnsi="Arial" w:cs="Arial"/>
                <w:color w:val="000000"/>
                <w:sz w:val="24"/>
                <w:szCs w:val="24"/>
                <w:highlight w:val="cyan"/>
              </w:rPr>
            </w:pPr>
            <w:r w:rsidRPr="00E93472">
              <w:rPr>
                <w:rFonts w:ascii="Arial" w:hAnsi="Arial" w:cs="Arial"/>
                <w:color w:val="000000"/>
                <w:sz w:val="24"/>
                <w:szCs w:val="24"/>
                <w:highlight w:val="cyan"/>
              </w:rPr>
              <w:t>Amplificar fracciones</w:t>
            </w:r>
          </w:p>
        </w:tc>
      </w:tr>
      <w:tr w:rsidR="00327444" w:rsidRPr="00E93472" w14:paraId="0DDF4D2F" w14:textId="77777777" w:rsidTr="00A64E77">
        <w:tc>
          <w:tcPr>
            <w:tcW w:w="2518" w:type="dxa"/>
          </w:tcPr>
          <w:p w14:paraId="660FBEBB" w14:textId="77777777" w:rsidR="00327444" w:rsidRPr="00E93472" w:rsidRDefault="00327444" w:rsidP="00A64E77">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0514E69A" w14:textId="09379CB5" w:rsidR="00327444" w:rsidRPr="00E93472" w:rsidRDefault="00327444" w:rsidP="00A64E77">
            <w:pPr>
              <w:rPr>
                <w:rFonts w:ascii="Arial" w:hAnsi="Arial" w:cs="Arial"/>
                <w:color w:val="000000"/>
                <w:sz w:val="24"/>
                <w:szCs w:val="24"/>
                <w:highlight w:val="cyan"/>
              </w:rPr>
            </w:pPr>
            <w:r w:rsidRPr="00E93472">
              <w:rPr>
                <w:rFonts w:ascii="Arial" w:hAnsi="Arial" w:cs="Arial"/>
                <w:color w:val="000000"/>
                <w:sz w:val="24"/>
                <w:szCs w:val="24"/>
                <w:highlight w:val="cyan"/>
              </w:rPr>
              <w:t xml:space="preserve">Actividad que propone la amplificación de fracciones para hallar fracciones equivalentes.  </w:t>
            </w:r>
          </w:p>
        </w:tc>
      </w:tr>
    </w:tbl>
    <w:p w14:paraId="61EDB0E3" w14:textId="77777777" w:rsidR="000D7798" w:rsidRPr="00E93472" w:rsidRDefault="000D7798" w:rsidP="00081745">
      <w:pPr>
        <w:tabs>
          <w:tab w:val="right" w:pos="8498"/>
        </w:tabs>
        <w:spacing w:after="0"/>
        <w:rPr>
          <w:rFonts w:ascii="Arial" w:hAnsi="Arial" w:cs="Arial"/>
        </w:rPr>
      </w:pPr>
    </w:p>
    <w:p w14:paraId="425934A3" w14:textId="200489BD" w:rsidR="007F5B27" w:rsidRPr="00E93472" w:rsidRDefault="007F5B27" w:rsidP="007F5B27">
      <w:pPr>
        <w:spacing w:after="0"/>
        <w:rPr>
          <w:rFonts w:ascii="Arial" w:hAnsi="Arial" w:cs="Arial"/>
          <w:highlight w:val="yellow"/>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2.2 Simplificación de fracciones</w:t>
      </w:r>
    </w:p>
    <w:p w14:paraId="0BC858C6" w14:textId="77777777" w:rsidR="00B92B8A" w:rsidRPr="00E93472" w:rsidRDefault="00B92B8A" w:rsidP="00081745">
      <w:pPr>
        <w:tabs>
          <w:tab w:val="right" w:pos="8498"/>
        </w:tabs>
        <w:spacing w:after="0"/>
        <w:rPr>
          <w:rFonts w:ascii="Arial" w:hAnsi="Arial" w:cs="Arial"/>
        </w:rPr>
      </w:pPr>
    </w:p>
    <w:p w14:paraId="25CC3ACD" w14:textId="77777777" w:rsidR="00121B17" w:rsidRPr="00E93472" w:rsidRDefault="00B15075" w:rsidP="00B15075">
      <w:pPr>
        <w:tabs>
          <w:tab w:val="right" w:pos="8498"/>
        </w:tabs>
        <w:spacing w:after="0"/>
        <w:rPr>
          <w:rFonts w:ascii="Arial" w:hAnsi="Arial" w:cs="Arial"/>
          <w:lang w:val="es-CO"/>
        </w:rPr>
      </w:pPr>
      <w:r w:rsidRPr="00E93472">
        <w:rPr>
          <w:rFonts w:ascii="Arial" w:hAnsi="Arial" w:cs="Arial"/>
          <w:lang w:val="es-CO"/>
        </w:rPr>
        <w:t xml:space="preserve">Cuando </w:t>
      </w:r>
      <w:r w:rsidRPr="00E93472">
        <w:rPr>
          <w:rFonts w:ascii="Arial" w:hAnsi="Arial" w:cs="Arial"/>
          <w:b/>
          <w:lang w:val="es-CO"/>
        </w:rPr>
        <w:t>simplificamos</w:t>
      </w:r>
      <w:r w:rsidRPr="00E93472">
        <w:rPr>
          <w:rFonts w:ascii="Arial" w:hAnsi="Arial" w:cs="Arial"/>
          <w:lang w:val="es-CO"/>
        </w:rPr>
        <w:t xml:space="preserve"> una fracción </w:t>
      </w:r>
      <w:r w:rsidR="00121B17" w:rsidRPr="00E93472">
        <w:rPr>
          <w:rFonts w:ascii="Arial" w:hAnsi="Arial" w:cs="Arial"/>
          <w:lang w:val="es-CO"/>
        </w:rPr>
        <w:t>en</w:t>
      </w:r>
      <w:r w:rsidRPr="00E93472">
        <w:rPr>
          <w:rFonts w:ascii="Arial" w:hAnsi="Arial" w:cs="Arial"/>
          <w:lang w:val="es-CO"/>
        </w:rPr>
        <w:t>contra</w:t>
      </w:r>
      <w:r w:rsidR="00121B17" w:rsidRPr="00E93472">
        <w:rPr>
          <w:rFonts w:ascii="Arial" w:hAnsi="Arial" w:cs="Arial"/>
          <w:lang w:val="es-CO"/>
        </w:rPr>
        <w:t xml:space="preserve">mos </w:t>
      </w:r>
      <w:r w:rsidRPr="00E93472">
        <w:rPr>
          <w:rFonts w:ascii="Arial" w:hAnsi="Arial" w:cs="Arial"/>
          <w:lang w:val="es-CO"/>
        </w:rPr>
        <w:t>una fracción equivalente formada por números m</w:t>
      </w:r>
      <w:r w:rsidR="00121B17" w:rsidRPr="00E93472">
        <w:rPr>
          <w:rFonts w:ascii="Arial" w:hAnsi="Arial" w:cs="Arial"/>
          <w:lang w:val="es-CO"/>
        </w:rPr>
        <w:t>enore</w:t>
      </w:r>
      <w:r w:rsidRPr="00E93472">
        <w:rPr>
          <w:rFonts w:ascii="Arial" w:hAnsi="Arial" w:cs="Arial"/>
          <w:lang w:val="es-CO"/>
        </w:rPr>
        <w:t xml:space="preserve">s. </w:t>
      </w:r>
    </w:p>
    <w:p w14:paraId="42991910" w14:textId="77777777" w:rsidR="009E65A2" w:rsidRPr="00E93472" w:rsidRDefault="009E65A2" w:rsidP="00B15075">
      <w:pPr>
        <w:tabs>
          <w:tab w:val="right" w:pos="8498"/>
        </w:tabs>
        <w:spacing w:after="0"/>
        <w:rPr>
          <w:rFonts w:ascii="Arial" w:hAnsi="Arial" w:cs="Arial"/>
          <w:lang w:val="es-CO"/>
        </w:rPr>
      </w:pPr>
    </w:p>
    <w:p w14:paraId="06634A8A" w14:textId="15D6EA81" w:rsidR="009E65A2" w:rsidRPr="00E93472" w:rsidRDefault="009E65A2" w:rsidP="00B15075">
      <w:pPr>
        <w:tabs>
          <w:tab w:val="right" w:pos="8498"/>
        </w:tabs>
        <w:spacing w:after="0"/>
        <w:rPr>
          <w:rFonts w:ascii="Arial" w:hAnsi="Arial" w:cs="Arial"/>
          <w:lang w:val="es-CO"/>
        </w:rPr>
      </w:pPr>
      <w:r w:rsidRPr="00E93472">
        <w:rPr>
          <w:rFonts w:ascii="Arial" w:hAnsi="Arial" w:cs="Arial"/>
          <w:lang w:val="es-CO"/>
        </w:rPr>
        <w:t xml:space="preserve">Para </w:t>
      </w:r>
      <w:r w:rsidRPr="00E93472">
        <w:rPr>
          <w:rFonts w:ascii="Arial" w:hAnsi="Arial" w:cs="Arial"/>
          <w:b/>
          <w:lang w:val="es-CO"/>
        </w:rPr>
        <w:t>simplificar</w:t>
      </w:r>
      <w:r w:rsidRPr="00E93472">
        <w:rPr>
          <w:rFonts w:ascii="Arial" w:hAnsi="Arial" w:cs="Arial"/>
          <w:lang w:val="es-CO"/>
        </w:rPr>
        <w:t xml:space="preserve"> una fracción, </w:t>
      </w:r>
      <w:r w:rsidRPr="00E93472">
        <w:rPr>
          <w:rFonts w:ascii="Arial" w:hAnsi="Arial" w:cs="Arial"/>
          <w:b/>
          <w:lang w:val="es-CO"/>
        </w:rPr>
        <w:t>dividimos</w:t>
      </w:r>
      <w:r w:rsidRPr="00E93472">
        <w:rPr>
          <w:rFonts w:ascii="Arial" w:hAnsi="Arial" w:cs="Arial"/>
          <w:lang w:val="es-CO"/>
        </w:rPr>
        <w:t xml:space="preserve"> tanto el numerador como el denominador </w:t>
      </w:r>
      <w:r w:rsidR="00AB77D8" w:rsidRPr="00E93472">
        <w:rPr>
          <w:rFonts w:ascii="Arial" w:hAnsi="Arial" w:cs="Arial"/>
          <w:lang w:val="es-CO"/>
        </w:rPr>
        <w:t xml:space="preserve">por el </w:t>
      </w:r>
      <w:r w:rsidR="00AB77D8" w:rsidRPr="00E93472">
        <w:rPr>
          <w:rFonts w:ascii="Arial" w:hAnsi="Arial" w:cs="Arial"/>
          <w:b/>
          <w:lang w:val="es-CO"/>
        </w:rPr>
        <w:t>mismo número</w:t>
      </w:r>
      <w:r w:rsidR="00AB77D8" w:rsidRPr="00E93472">
        <w:rPr>
          <w:rFonts w:ascii="Arial" w:hAnsi="Arial" w:cs="Arial"/>
          <w:lang w:val="es-CO"/>
        </w:rPr>
        <w:t xml:space="preserve">. Cada vez que dividimos, hallamos una nueva </w:t>
      </w:r>
      <w:r w:rsidR="00AB77D8" w:rsidRPr="00E93472">
        <w:rPr>
          <w:rFonts w:ascii="Arial" w:hAnsi="Arial" w:cs="Arial"/>
          <w:b/>
          <w:lang w:val="es-CO"/>
        </w:rPr>
        <w:t>fracción equivalente</w:t>
      </w:r>
      <w:r w:rsidR="00AB77D8" w:rsidRPr="00E93472">
        <w:rPr>
          <w:rFonts w:ascii="Arial" w:hAnsi="Arial" w:cs="Arial"/>
          <w:lang w:val="es-CO"/>
        </w:rPr>
        <w:t xml:space="preserve">. </w:t>
      </w:r>
      <w:r w:rsidRPr="00E93472">
        <w:rPr>
          <w:rFonts w:ascii="Arial" w:hAnsi="Arial" w:cs="Arial"/>
          <w:lang w:val="es-CO"/>
        </w:rPr>
        <w:t xml:space="preserve"> </w:t>
      </w:r>
    </w:p>
    <w:p w14:paraId="2ABBEEA2" w14:textId="77777777" w:rsidR="00121B17" w:rsidRPr="00E93472" w:rsidRDefault="00121B17" w:rsidP="00B15075">
      <w:pPr>
        <w:tabs>
          <w:tab w:val="right" w:pos="8498"/>
        </w:tabs>
        <w:spacing w:after="0"/>
        <w:rPr>
          <w:rFonts w:ascii="Arial" w:hAnsi="Arial" w:cs="Arial"/>
          <w:lang w:val="es-CO"/>
        </w:rPr>
      </w:pPr>
    </w:p>
    <w:p w14:paraId="72689AD5" w14:textId="67127584" w:rsidR="00C62621" w:rsidRPr="00E93472" w:rsidRDefault="002052D9" w:rsidP="00B15075">
      <w:pPr>
        <w:tabs>
          <w:tab w:val="right" w:pos="8498"/>
        </w:tabs>
        <w:spacing w:after="0"/>
        <w:rPr>
          <w:rFonts w:ascii="Arial" w:hAnsi="Arial" w:cs="Arial"/>
          <w:lang w:val="es-CO"/>
        </w:rPr>
      </w:pPr>
      <w:r w:rsidRPr="00E93472">
        <w:rPr>
          <w:rFonts w:ascii="Arial" w:hAnsi="Arial" w:cs="Arial"/>
          <w:lang w:val="es-CO"/>
        </w:rPr>
        <w:t xml:space="preserve">Observa un ejemplo, simplifiquemos la fracción </w:t>
      </w:r>
      <m:oMath>
        <m:f>
          <m:fPr>
            <m:ctrlPr>
              <w:rPr>
                <w:rFonts w:ascii="Cambria Math" w:hAnsi="Cambria Math" w:cs="Arial"/>
                <w:i/>
                <w:lang w:val="es-CO"/>
              </w:rPr>
            </m:ctrlPr>
          </m:fPr>
          <m:num>
            <m:r>
              <w:rPr>
                <w:rFonts w:ascii="Cambria Math" w:hAnsi="Cambria Math" w:cs="Arial"/>
                <w:lang w:val="es-CO"/>
              </w:rPr>
              <m:t>18</m:t>
            </m:r>
          </m:num>
          <m:den>
            <m:r>
              <w:rPr>
                <w:rFonts w:ascii="Cambria Math" w:hAnsi="Cambria Math" w:cs="Arial"/>
                <w:lang w:val="es-CO"/>
              </w:rPr>
              <m:t>42</m:t>
            </m:r>
          </m:den>
        </m:f>
      </m:oMath>
      <w:r w:rsidR="00C62621" w:rsidRPr="00E93472">
        <w:rPr>
          <w:rFonts w:ascii="Arial" w:hAnsi="Arial" w:cs="Arial"/>
          <w:lang w:val="es-CO"/>
        </w:rPr>
        <w:t xml:space="preserve"> </w:t>
      </w:r>
    </w:p>
    <w:p w14:paraId="0EA521A2" w14:textId="77777777" w:rsidR="002052D9" w:rsidRPr="00E93472" w:rsidRDefault="002052D9" w:rsidP="00B15075">
      <w:pPr>
        <w:tabs>
          <w:tab w:val="right" w:pos="8498"/>
        </w:tabs>
        <w:spacing w:after="0"/>
        <w:rPr>
          <w:rFonts w:ascii="Arial" w:hAnsi="Arial" w:cs="Arial"/>
          <w:lang w:val="es-CO"/>
        </w:rPr>
      </w:pPr>
    </w:p>
    <w:p w14:paraId="777829AB" w14:textId="77777777" w:rsidR="00A64E77" w:rsidRPr="00E93472" w:rsidRDefault="00A64E77" w:rsidP="00B15075">
      <w:pPr>
        <w:tabs>
          <w:tab w:val="right" w:pos="8498"/>
        </w:tabs>
        <w:spacing w:after="0"/>
        <w:rPr>
          <w:rFonts w:ascii="Arial" w:hAnsi="Arial" w:cs="Arial"/>
          <w:lang w:val="es-CO"/>
        </w:rPr>
      </w:pPr>
    </w:p>
    <w:tbl>
      <w:tblPr>
        <w:tblStyle w:val="Tablaconcuadrcula"/>
        <w:tblW w:w="0" w:type="auto"/>
        <w:tblLook w:val="04A0" w:firstRow="1" w:lastRow="0" w:firstColumn="1" w:lastColumn="0" w:noHBand="0" w:noVBand="1"/>
      </w:tblPr>
      <w:tblGrid>
        <w:gridCol w:w="2469"/>
        <w:gridCol w:w="6359"/>
      </w:tblGrid>
      <w:tr w:rsidR="002052D9" w:rsidRPr="00E93472" w14:paraId="0C4588E4" w14:textId="77777777" w:rsidTr="002C518A">
        <w:tc>
          <w:tcPr>
            <w:tcW w:w="9033" w:type="dxa"/>
            <w:gridSpan w:val="2"/>
            <w:shd w:val="clear" w:color="auto" w:fill="0D0D0D" w:themeFill="text1" w:themeFillTint="F2"/>
          </w:tcPr>
          <w:p w14:paraId="64D64C99" w14:textId="77777777" w:rsidR="002052D9" w:rsidRPr="00E93472" w:rsidRDefault="002052D9" w:rsidP="002C518A">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lastRenderedPageBreak/>
              <w:t>Imagen (fotografía, gráfica o ilustración)</w:t>
            </w:r>
          </w:p>
        </w:tc>
      </w:tr>
      <w:tr w:rsidR="002052D9" w:rsidRPr="00E93472" w14:paraId="3C453218" w14:textId="77777777" w:rsidTr="002C518A">
        <w:tc>
          <w:tcPr>
            <w:tcW w:w="2518" w:type="dxa"/>
          </w:tcPr>
          <w:p w14:paraId="62A1373E" w14:textId="77777777" w:rsidR="002052D9" w:rsidRPr="00E93472" w:rsidRDefault="002052D9" w:rsidP="002C518A">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5DD12A00" w14:textId="0B1F2572" w:rsidR="002052D9" w:rsidRPr="00E93472" w:rsidRDefault="002052D9" w:rsidP="002C518A">
            <w:pPr>
              <w:rPr>
                <w:rFonts w:ascii="Arial" w:hAnsi="Arial" w:cs="Arial"/>
                <w:b/>
                <w:color w:val="000000"/>
                <w:sz w:val="24"/>
                <w:szCs w:val="24"/>
              </w:rPr>
            </w:pPr>
            <w:r w:rsidRPr="00E93472">
              <w:rPr>
                <w:rFonts w:ascii="Arial" w:hAnsi="Arial" w:cs="Arial"/>
                <w:color w:val="000000"/>
                <w:sz w:val="24"/>
                <w:szCs w:val="24"/>
              </w:rPr>
              <w:t>MA_04_0</w:t>
            </w:r>
            <w:r w:rsidR="009344AB" w:rsidRPr="00E93472">
              <w:rPr>
                <w:rFonts w:ascii="Arial" w:hAnsi="Arial" w:cs="Arial"/>
                <w:color w:val="000000"/>
                <w:sz w:val="24"/>
                <w:szCs w:val="24"/>
              </w:rPr>
              <w:t>4_IMG16</w:t>
            </w:r>
          </w:p>
        </w:tc>
      </w:tr>
      <w:tr w:rsidR="002052D9" w:rsidRPr="00E93472" w14:paraId="1F8A0857" w14:textId="77777777" w:rsidTr="002C518A">
        <w:tc>
          <w:tcPr>
            <w:tcW w:w="2518" w:type="dxa"/>
          </w:tcPr>
          <w:p w14:paraId="459F925E" w14:textId="77777777" w:rsidR="002052D9" w:rsidRPr="00E93472" w:rsidRDefault="002052D9" w:rsidP="002C518A">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5B04CB05" w14:textId="429B6272" w:rsidR="002052D9" w:rsidRPr="00E93472" w:rsidRDefault="002052D9" w:rsidP="002C518A">
            <w:pPr>
              <w:rPr>
                <w:rFonts w:ascii="Arial" w:hAnsi="Arial" w:cs="Arial"/>
                <w:color w:val="000000"/>
                <w:sz w:val="24"/>
                <w:szCs w:val="24"/>
              </w:rPr>
            </w:pPr>
            <w:r w:rsidRPr="00E93472">
              <w:rPr>
                <w:rFonts w:ascii="Arial" w:hAnsi="Arial" w:cs="Arial"/>
                <w:color w:val="000000"/>
                <w:sz w:val="24"/>
                <w:szCs w:val="24"/>
              </w:rPr>
              <w:t xml:space="preserve">Diagrama que muestra la </w:t>
            </w:r>
            <w:r w:rsidR="00625F5B" w:rsidRPr="00E93472">
              <w:rPr>
                <w:rFonts w:ascii="Arial" w:hAnsi="Arial" w:cs="Arial"/>
                <w:color w:val="000000"/>
                <w:sz w:val="24"/>
                <w:szCs w:val="24"/>
              </w:rPr>
              <w:t>simplificación de la fracción 18/42</w:t>
            </w:r>
          </w:p>
          <w:p w14:paraId="0E5A6080" w14:textId="18EE24E4" w:rsidR="00625F5B" w:rsidRPr="00E93472" w:rsidRDefault="00625F5B" w:rsidP="00625F5B">
            <w:pPr>
              <w:jc w:val="cente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030A0796" wp14:editId="16BA6BFB">
                  <wp:extent cx="2328530" cy="1360572"/>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25147" cy="1358595"/>
                          </a:xfrm>
                          <a:prstGeom prst="rect">
                            <a:avLst/>
                          </a:prstGeom>
                          <a:noFill/>
                          <a:ln>
                            <a:noFill/>
                          </a:ln>
                          <a:effectLst/>
                          <a:extLst/>
                        </pic:spPr>
                      </pic:pic>
                    </a:graphicData>
                  </a:graphic>
                </wp:inline>
              </w:drawing>
            </w:r>
          </w:p>
          <w:p w14:paraId="0EE26D5B" w14:textId="1808827F" w:rsidR="002052D9" w:rsidRPr="00E93472" w:rsidRDefault="00625F5B" w:rsidP="00625F5B">
            <w:pPr>
              <w:jc w:val="cente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730119B2" wp14:editId="0C43B85B">
                  <wp:extent cx="1238250" cy="579437"/>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38250" cy="57943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2052D9" w:rsidRPr="00E93472" w14:paraId="5498A464" w14:textId="77777777" w:rsidTr="002C518A">
        <w:tc>
          <w:tcPr>
            <w:tcW w:w="2518" w:type="dxa"/>
          </w:tcPr>
          <w:p w14:paraId="0D6EA1A3" w14:textId="77777777" w:rsidR="002052D9" w:rsidRPr="00E93472" w:rsidRDefault="002052D9" w:rsidP="002C518A">
            <w:pPr>
              <w:rPr>
                <w:rFonts w:ascii="Arial" w:hAnsi="Arial" w:cs="Arial"/>
                <w:color w:val="000000"/>
                <w:sz w:val="24"/>
                <w:szCs w:val="24"/>
              </w:rPr>
            </w:pPr>
            <w:r w:rsidRPr="00E93472">
              <w:rPr>
                <w:rFonts w:ascii="Arial" w:hAnsi="Arial" w:cs="Arial"/>
                <w:b/>
                <w:color w:val="000000"/>
                <w:sz w:val="24"/>
                <w:szCs w:val="24"/>
              </w:rPr>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515" w:type="dxa"/>
          </w:tcPr>
          <w:p w14:paraId="683BAE3F" w14:textId="77777777" w:rsidR="002052D9" w:rsidRPr="00E93472" w:rsidRDefault="002052D9" w:rsidP="002C518A">
            <w:pPr>
              <w:rPr>
                <w:rFonts w:ascii="Arial" w:hAnsi="Arial" w:cs="Arial"/>
                <w:color w:val="000000"/>
                <w:sz w:val="24"/>
                <w:szCs w:val="24"/>
              </w:rPr>
            </w:pPr>
          </w:p>
        </w:tc>
      </w:tr>
      <w:tr w:rsidR="002052D9" w:rsidRPr="00E93472" w14:paraId="14EC2FD4" w14:textId="77777777" w:rsidTr="002C518A">
        <w:tc>
          <w:tcPr>
            <w:tcW w:w="2518" w:type="dxa"/>
          </w:tcPr>
          <w:p w14:paraId="7EE773AE" w14:textId="77777777" w:rsidR="002052D9" w:rsidRPr="00E93472" w:rsidRDefault="002052D9" w:rsidP="002C518A">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104DD4DF" w14:textId="37078799" w:rsidR="002052D9" w:rsidRPr="00E93472" w:rsidRDefault="001F4033" w:rsidP="001F4033">
            <w:pPr>
              <w:rPr>
                <w:rFonts w:ascii="Arial" w:hAnsi="Arial" w:cs="Arial"/>
                <w:color w:val="000000"/>
                <w:sz w:val="24"/>
                <w:szCs w:val="24"/>
              </w:rPr>
            </w:pPr>
            <w:r w:rsidRPr="00E93472">
              <w:rPr>
                <w:rFonts w:ascii="Arial" w:hAnsi="Arial" w:cs="Arial"/>
                <w:color w:val="000000"/>
                <w:sz w:val="24"/>
                <w:szCs w:val="24"/>
              </w:rPr>
              <w:t>Simplificación de la fracción 18/42</w:t>
            </w:r>
            <w:r w:rsidR="002052D9" w:rsidRPr="00E93472">
              <w:rPr>
                <w:rFonts w:ascii="Arial" w:hAnsi="Arial" w:cs="Arial"/>
                <w:color w:val="000000"/>
                <w:sz w:val="24"/>
                <w:szCs w:val="24"/>
              </w:rPr>
              <w:t xml:space="preserve"> </w:t>
            </w:r>
          </w:p>
        </w:tc>
      </w:tr>
    </w:tbl>
    <w:p w14:paraId="6F24762B" w14:textId="77777777" w:rsidR="002052D9" w:rsidRPr="00E93472" w:rsidRDefault="002052D9" w:rsidP="00B15075">
      <w:pPr>
        <w:tabs>
          <w:tab w:val="right" w:pos="8498"/>
        </w:tabs>
        <w:spacing w:after="0"/>
        <w:rPr>
          <w:rFonts w:ascii="Arial" w:hAnsi="Arial" w:cs="Arial"/>
          <w:lang w:val="es-CO"/>
        </w:rPr>
      </w:pPr>
    </w:p>
    <w:p w14:paraId="01282AAF" w14:textId="26F89D6C" w:rsidR="00B15075" w:rsidRPr="00E93472" w:rsidRDefault="00B15075" w:rsidP="00B15075">
      <w:pPr>
        <w:tabs>
          <w:tab w:val="right" w:pos="8498"/>
        </w:tabs>
        <w:spacing w:after="0"/>
        <w:rPr>
          <w:rFonts w:ascii="Arial" w:hAnsi="Arial" w:cs="Arial"/>
          <w:lang w:val="es-CO"/>
        </w:rPr>
      </w:pPr>
      <w:r w:rsidRPr="00E93472">
        <w:rPr>
          <w:rFonts w:ascii="Arial" w:hAnsi="Arial" w:cs="Arial"/>
          <w:lang w:val="es-CO"/>
        </w:rPr>
        <w:t xml:space="preserve">Cuando no es posible </w:t>
      </w:r>
      <w:r w:rsidRPr="00E93472">
        <w:rPr>
          <w:rFonts w:ascii="Arial" w:hAnsi="Arial" w:cs="Arial"/>
          <w:b/>
          <w:lang w:val="es-CO"/>
        </w:rPr>
        <w:t>simplificar</w:t>
      </w:r>
      <w:r w:rsidRPr="00E93472">
        <w:rPr>
          <w:rFonts w:ascii="Arial" w:hAnsi="Arial" w:cs="Arial"/>
          <w:lang w:val="es-CO"/>
        </w:rPr>
        <w:t xml:space="preserve"> más una fracción, decimos que es </w:t>
      </w:r>
      <w:r w:rsidRPr="00E93472">
        <w:rPr>
          <w:rFonts w:ascii="Arial" w:hAnsi="Arial" w:cs="Arial"/>
          <w:b/>
          <w:lang w:val="es-CO"/>
        </w:rPr>
        <w:t>irreducible</w:t>
      </w:r>
      <w:r w:rsidRPr="00E93472">
        <w:rPr>
          <w:rFonts w:ascii="Arial" w:hAnsi="Arial" w:cs="Arial"/>
          <w:lang w:val="es-CO"/>
        </w:rPr>
        <w:t>.</w:t>
      </w:r>
    </w:p>
    <w:p w14:paraId="03BCA772" w14:textId="77777777" w:rsidR="00F9727A" w:rsidRPr="00E93472" w:rsidRDefault="00F9727A" w:rsidP="00B15075">
      <w:pPr>
        <w:tabs>
          <w:tab w:val="right" w:pos="8498"/>
        </w:tabs>
        <w:spacing w:after="0"/>
        <w:rPr>
          <w:rFonts w:ascii="Arial" w:hAnsi="Arial" w:cs="Arial"/>
          <w:lang w:val="es-CO"/>
        </w:rPr>
      </w:pPr>
    </w:p>
    <w:p w14:paraId="7CFA2DFF" w14:textId="110DCDE2" w:rsidR="00B15075" w:rsidRPr="00E93472" w:rsidRDefault="00F9727A" w:rsidP="00B15075">
      <w:pPr>
        <w:tabs>
          <w:tab w:val="right" w:pos="8498"/>
        </w:tabs>
        <w:spacing w:after="0"/>
        <w:rPr>
          <w:rFonts w:ascii="Arial" w:eastAsiaTheme="minorEastAsia" w:hAnsi="Arial" w:cs="Arial"/>
          <w:lang w:val="es-CO"/>
        </w:rPr>
      </w:pPr>
      <w:r w:rsidRPr="00E93472">
        <w:rPr>
          <w:rFonts w:ascii="Arial" w:hAnsi="Arial" w:cs="Arial"/>
          <w:lang w:val="es-CO"/>
        </w:rPr>
        <w:t xml:space="preserve">En nuestro ejemplo, la fracción </w:t>
      </w:r>
      <m:oMath>
        <m:f>
          <m:fPr>
            <m:ctrlPr>
              <w:rPr>
                <w:rFonts w:ascii="Cambria Math" w:hAnsi="Cambria Math" w:cs="Arial"/>
                <w:i/>
                <w:lang w:val="es-CO"/>
              </w:rPr>
            </m:ctrlPr>
          </m:fPr>
          <m:num>
            <m:r>
              <w:rPr>
                <w:rFonts w:ascii="Cambria Math" w:hAnsi="Cambria Math" w:cs="Arial"/>
                <w:lang w:val="es-CO"/>
              </w:rPr>
              <m:t>3</m:t>
            </m:r>
          </m:num>
          <m:den>
            <m:r>
              <w:rPr>
                <w:rFonts w:ascii="Cambria Math" w:hAnsi="Cambria Math" w:cs="Arial"/>
                <w:lang w:val="es-CO"/>
              </w:rPr>
              <m:t>7</m:t>
            </m:r>
          </m:den>
        </m:f>
      </m:oMath>
      <w:r w:rsidRPr="00E93472">
        <w:rPr>
          <w:rFonts w:ascii="Arial" w:eastAsiaTheme="minorEastAsia" w:hAnsi="Arial" w:cs="Arial"/>
          <w:lang w:val="es-CO"/>
        </w:rPr>
        <w:t xml:space="preserve"> es </w:t>
      </w:r>
      <w:r w:rsidR="00191FC7" w:rsidRPr="00E93472">
        <w:rPr>
          <w:rFonts w:ascii="Arial" w:eastAsiaTheme="minorEastAsia" w:hAnsi="Arial" w:cs="Arial"/>
          <w:lang w:val="es-CO"/>
        </w:rPr>
        <w:t>una</w:t>
      </w:r>
      <w:r w:rsidRPr="00E93472">
        <w:rPr>
          <w:rFonts w:ascii="Arial" w:eastAsiaTheme="minorEastAsia" w:hAnsi="Arial" w:cs="Arial"/>
          <w:lang w:val="es-CO"/>
        </w:rPr>
        <w:t xml:space="preserve"> </w:t>
      </w:r>
      <w:r w:rsidRPr="00E93472">
        <w:rPr>
          <w:rFonts w:ascii="Arial" w:eastAsiaTheme="minorEastAsia" w:hAnsi="Arial" w:cs="Arial"/>
          <w:b/>
          <w:lang w:val="es-CO"/>
        </w:rPr>
        <w:t>fracción irreducible</w:t>
      </w:r>
      <w:r w:rsidR="00BB13AE" w:rsidRPr="00E93472">
        <w:rPr>
          <w:rFonts w:ascii="Arial" w:eastAsiaTheme="minorEastAsia" w:hAnsi="Arial" w:cs="Arial"/>
          <w:lang w:val="es-CO"/>
        </w:rPr>
        <w:t xml:space="preserve">, pues </w:t>
      </w:r>
      <w:r w:rsidR="00EB170A" w:rsidRPr="00E93472">
        <w:rPr>
          <w:rFonts w:ascii="Arial" w:eastAsiaTheme="minorEastAsia" w:hAnsi="Arial" w:cs="Arial"/>
          <w:lang w:val="es-CO"/>
        </w:rPr>
        <w:t xml:space="preserve">ya </w:t>
      </w:r>
      <w:r w:rsidR="00BB13AE" w:rsidRPr="00E93472">
        <w:rPr>
          <w:rFonts w:ascii="Arial" w:eastAsiaTheme="minorEastAsia" w:hAnsi="Arial" w:cs="Arial"/>
          <w:lang w:val="es-CO"/>
        </w:rPr>
        <w:t xml:space="preserve">no es posible dividir tanto el numerador como el denominador por el mismo número. </w:t>
      </w:r>
    </w:p>
    <w:p w14:paraId="374A7337" w14:textId="77777777" w:rsidR="00F42F8F" w:rsidRPr="00E93472" w:rsidRDefault="00F42F8F" w:rsidP="00B15075">
      <w:pPr>
        <w:tabs>
          <w:tab w:val="right" w:pos="8498"/>
        </w:tabs>
        <w:spacing w:after="0"/>
        <w:rPr>
          <w:rFonts w:ascii="Arial" w:eastAsiaTheme="minorEastAsia" w:hAnsi="Arial" w:cs="Arial"/>
          <w:lang w:val="es-CO"/>
        </w:rPr>
      </w:pPr>
    </w:p>
    <w:p w14:paraId="3E32E869" w14:textId="707DBFA7" w:rsidR="00F42F8F" w:rsidRPr="00E93472" w:rsidRDefault="00F42F8F" w:rsidP="00B15075">
      <w:pPr>
        <w:tabs>
          <w:tab w:val="right" w:pos="8498"/>
        </w:tabs>
        <w:spacing w:after="0"/>
        <w:rPr>
          <w:rFonts w:ascii="Arial" w:eastAsiaTheme="minorEastAsia" w:hAnsi="Arial" w:cs="Arial"/>
          <w:lang w:val="es-CO"/>
        </w:rPr>
      </w:pPr>
      <w:r w:rsidRPr="00E93472">
        <w:rPr>
          <w:rFonts w:ascii="Arial" w:eastAsiaTheme="minorEastAsia" w:hAnsi="Arial" w:cs="Arial"/>
          <w:lang w:val="es-CO"/>
        </w:rPr>
        <w:t xml:space="preserve">Practica la </w:t>
      </w:r>
      <w:r w:rsidRPr="00E93472">
        <w:rPr>
          <w:rFonts w:ascii="Arial" w:eastAsiaTheme="minorEastAsia" w:hAnsi="Arial" w:cs="Arial"/>
          <w:b/>
          <w:lang w:val="es-CO"/>
        </w:rPr>
        <w:t>simplificación</w:t>
      </w:r>
      <w:r w:rsidRPr="00E93472">
        <w:rPr>
          <w:rFonts w:ascii="Arial" w:eastAsiaTheme="minorEastAsia" w:hAnsi="Arial" w:cs="Arial"/>
          <w:lang w:val="es-CO"/>
        </w:rPr>
        <w:t xml:space="preserve"> de fracciones con la siguiente actividad. </w:t>
      </w:r>
    </w:p>
    <w:p w14:paraId="232E6560" w14:textId="77777777" w:rsidR="00F42F8F" w:rsidRPr="00E93472" w:rsidRDefault="00F42F8F" w:rsidP="00B15075">
      <w:pPr>
        <w:tabs>
          <w:tab w:val="right" w:pos="8498"/>
        </w:tabs>
        <w:spacing w:after="0"/>
        <w:rPr>
          <w:rFonts w:ascii="Arial" w:eastAsiaTheme="minorEastAsia" w:hAnsi="Arial" w:cs="Arial"/>
          <w:lang w:val="es-CO"/>
        </w:rPr>
      </w:pPr>
    </w:p>
    <w:tbl>
      <w:tblPr>
        <w:tblStyle w:val="Tablaconcuadrcula"/>
        <w:tblW w:w="0" w:type="auto"/>
        <w:tblLook w:val="04A0" w:firstRow="1" w:lastRow="0" w:firstColumn="1" w:lastColumn="0" w:noHBand="0" w:noVBand="1"/>
      </w:tblPr>
      <w:tblGrid>
        <w:gridCol w:w="2480"/>
        <w:gridCol w:w="6348"/>
      </w:tblGrid>
      <w:tr w:rsidR="009B24F9" w:rsidRPr="00E93472" w14:paraId="46DFD33E" w14:textId="77777777" w:rsidTr="002C518A">
        <w:tc>
          <w:tcPr>
            <w:tcW w:w="9033" w:type="dxa"/>
            <w:gridSpan w:val="2"/>
            <w:shd w:val="clear" w:color="auto" w:fill="000000" w:themeFill="text1"/>
          </w:tcPr>
          <w:p w14:paraId="4979207A" w14:textId="77777777" w:rsidR="009B24F9" w:rsidRPr="00E93472" w:rsidRDefault="009B24F9" w:rsidP="002C518A">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9B24F9" w:rsidRPr="00E93472" w14:paraId="6BFE7CA1" w14:textId="77777777" w:rsidTr="002C518A">
        <w:tc>
          <w:tcPr>
            <w:tcW w:w="2518" w:type="dxa"/>
          </w:tcPr>
          <w:p w14:paraId="13B7D315" w14:textId="77777777" w:rsidR="009B24F9" w:rsidRPr="00E93472" w:rsidRDefault="009B24F9" w:rsidP="002C518A">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0E299324" w14:textId="77777777" w:rsidR="009B24F9" w:rsidRPr="00E93472" w:rsidRDefault="009B24F9" w:rsidP="002C518A">
            <w:pPr>
              <w:rPr>
                <w:rFonts w:ascii="Arial" w:hAnsi="Arial" w:cs="Arial"/>
                <w:b/>
                <w:color w:val="000000"/>
                <w:sz w:val="24"/>
                <w:szCs w:val="24"/>
                <w:highlight w:val="cyan"/>
              </w:rPr>
            </w:pPr>
            <w:r w:rsidRPr="00E93472">
              <w:rPr>
                <w:rFonts w:ascii="Arial" w:hAnsi="Arial" w:cs="Arial"/>
                <w:color w:val="000000"/>
                <w:sz w:val="24"/>
                <w:szCs w:val="24"/>
                <w:highlight w:val="cyan"/>
              </w:rPr>
              <w:t>MA_04_04_REC170</w:t>
            </w:r>
          </w:p>
        </w:tc>
      </w:tr>
      <w:tr w:rsidR="009B24F9" w:rsidRPr="00E93472" w14:paraId="0F395157" w14:textId="77777777" w:rsidTr="002C518A">
        <w:tc>
          <w:tcPr>
            <w:tcW w:w="2518" w:type="dxa"/>
          </w:tcPr>
          <w:p w14:paraId="1D00214E" w14:textId="77777777" w:rsidR="009B24F9" w:rsidRPr="00E93472" w:rsidRDefault="009B24F9" w:rsidP="002C518A">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290A67B5" w14:textId="1D306109" w:rsidR="009B24F9" w:rsidRPr="00E93472" w:rsidRDefault="009B24F9" w:rsidP="002C518A">
            <w:pPr>
              <w:rPr>
                <w:rFonts w:ascii="Arial" w:hAnsi="Arial" w:cs="Arial"/>
                <w:color w:val="000000"/>
                <w:sz w:val="24"/>
                <w:szCs w:val="24"/>
                <w:highlight w:val="cyan"/>
              </w:rPr>
            </w:pPr>
            <w:r w:rsidRPr="00E93472">
              <w:rPr>
                <w:rFonts w:ascii="Arial" w:hAnsi="Arial" w:cs="Arial"/>
                <w:color w:val="000000"/>
                <w:sz w:val="24"/>
                <w:szCs w:val="24"/>
                <w:highlight w:val="cyan"/>
              </w:rPr>
              <w:t>Simplificar fracciones</w:t>
            </w:r>
          </w:p>
        </w:tc>
      </w:tr>
      <w:tr w:rsidR="009B24F9" w:rsidRPr="00E93472" w14:paraId="328E6E76" w14:textId="77777777" w:rsidTr="002C518A">
        <w:tc>
          <w:tcPr>
            <w:tcW w:w="2518" w:type="dxa"/>
          </w:tcPr>
          <w:p w14:paraId="24F22E21" w14:textId="77777777" w:rsidR="009B24F9" w:rsidRPr="00E93472" w:rsidRDefault="009B24F9" w:rsidP="002C518A">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79E07250" w14:textId="3CDD8556" w:rsidR="009B24F9" w:rsidRPr="00E93472" w:rsidRDefault="009B24F9" w:rsidP="002C518A">
            <w:pPr>
              <w:rPr>
                <w:rFonts w:ascii="Arial" w:hAnsi="Arial" w:cs="Arial"/>
                <w:color w:val="000000"/>
                <w:sz w:val="24"/>
                <w:szCs w:val="24"/>
                <w:highlight w:val="cyan"/>
              </w:rPr>
            </w:pPr>
            <w:r w:rsidRPr="00E93472">
              <w:rPr>
                <w:rFonts w:ascii="Arial" w:hAnsi="Arial" w:cs="Arial"/>
                <w:color w:val="000000"/>
                <w:sz w:val="24"/>
                <w:szCs w:val="24"/>
                <w:highlight w:val="cyan"/>
              </w:rPr>
              <w:t xml:space="preserve">Actividad que permite la práctica de la simplificación de fracciones hasta hallar la fracción irreducible. </w:t>
            </w:r>
            <w:r w:rsidR="00534ACF" w:rsidRPr="00E93472">
              <w:rPr>
                <w:rFonts w:ascii="Arial" w:hAnsi="Arial" w:cs="Arial"/>
                <w:color w:val="FF0000"/>
                <w:sz w:val="24"/>
                <w:szCs w:val="24"/>
                <w:highlight w:val="cyan"/>
              </w:rPr>
              <w:t>(Completar los divisores en esquema de completar espacios en blanco)</w:t>
            </w:r>
          </w:p>
        </w:tc>
      </w:tr>
    </w:tbl>
    <w:p w14:paraId="1A42F266" w14:textId="77777777" w:rsidR="00BB13AE" w:rsidRPr="00E93472" w:rsidRDefault="00BB13AE" w:rsidP="00B15075">
      <w:pPr>
        <w:tabs>
          <w:tab w:val="right" w:pos="8498"/>
        </w:tabs>
        <w:spacing w:after="0"/>
        <w:rPr>
          <w:rFonts w:ascii="Arial" w:hAnsi="Arial" w:cs="Arial"/>
          <w:lang w:val="es-CO"/>
        </w:rPr>
      </w:pPr>
    </w:p>
    <w:tbl>
      <w:tblPr>
        <w:tblStyle w:val="Tablaconcuadrcula"/>
        <w:tblW w:w="0" w:type="auto"/>
        <w:tblLook w:val="04A0" w:firstRow="1" w:lastRow="0" w:firstColumn="1" w:lastColumn="0" w:noHBand="0" w:noVBand="1"/>
      </w:tblPr>
      <w:tblGrid>
        <w:gridCol w:w="1532"/>
        <w:gridCol w:w="7296"/>
      </w:tblGrid>
      <w:tr w:rsidR="00215C85" w:rsidRPr="00E93472" w14:paraId="66620C9D" w14:textId="77777777" w:rsidTr="002C518A">
        <w:tc>
          <w:tcPr>
            <w:tcW w:w="9054" w:type="dxa"/>
            <w:gridSpan w:val="2"/>
            <w:shd w:val="clear" w:color="auto" w:fill="000000" w:themeFill="text1"/>
          </w:tcPr>
          <w:p w14:paraId="09499191" w14:textId="77777777" w:rsidR="00215C85" w:rsidRPr="00E93472" w:rsidRDefault="00215C85" w:rsidP="002C518A">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Profundiza: recurso aprovechado</w:t>
            </w:r>
          </w:p>
        </w:tc>
      </w:tr>
      <w:tr w:rsidR="00215C85" w:rsidRPr="00E93472" w14:paraId="309E7407" w14:textId="77777777" w:rsidTr="002C518A">
        <w:tc>
          <w:tcPr>
            <w:tcW w:w="2518" w:type="dxa"/>
          </w:tcPr>
          <w:p w14:paraId="5A8AD1ED" w14:textId="77777777" w:rsidR="00215C85" w:rsidRPr="00E93472" w:rsidRDefault="00215C85" w:rsidP="002C518A">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1AA46AB5" w14:textId="5EFF5D7C" w:rsidR="00215C85" w:rsidRPr="00E93472" w:rsidRDefault="00215C85" w:rsidP="002C518A">
            <w:pPr>
              <w:rPr>
                <w:rFonts w:ascii="Arial" w:hAnsi="Arial" w:cs="Arial"/>
                <w:b/>
                <w:color w:val="000000"/>
                <w:sz w:val="24"/>
                <w:szCs w:val="24"/>
              </w:rPr>
            </w:pPr>
            <w:r w:rsidRPr="00E93472">
              <w:rPr>
                <w:rFonts w:ascii="Arial" w:hAnsi="Arial" w:cs="Arial"/>
                <w:color w:val="000000"/>
                <w:sz w:val="24"/>
                <w:szCs w:val="24"/>
              </w:rPr>
              <w:t>MA_04_04_REC180</w:t>
            </w:r>
          </w:p>
        </w:tc>
      </w:tr>
      <w:tr w:rsidR="00960654" w:rsidRPr="00E93472" w14:paraId="4B00C117" w14:textId="77777777" w:rsidTr="002C518A">
        <w:tc>
          <w:tcPr>
            <w:tcW w:w="2518" w:type="dxa"/>
          </w:tcPr>
          <w:p w14:paraId="49D5F4F4" w14:textId="77777777" w:rsidR="00960654" w:rsidRPr="00E93472" w:rsidRDefault="00960654" w:rsidP="002C518A">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30230843" w14:textId="59CB3E9F" w:rsidR="00960654" w:rsidRPr="00E93472" w:rsidRDefault="00960654" w:rsidP="00960654">
            <w:pPr>
              <w:rPr>
                <w:rFonts w:ascii="Arial" w:hAnsi="Arial" w:cs="Arial"/>
                <w:color w:val="000000"/>
                <w:sz w:val="24"/>
                <w:szCs w:val="24"/>
              </w:rPr>
            </w:pPr>
            <w:r w:rsidRPr="00E93472">
              <w:rPr>
                <w:rFonts w:ascii="Arial" w:hAnsi="Arial" w:cs="Arial"/>
                <w:color w:val="000000"/>
                <w:sz w:val="24"/>
                <w:szCs w:val="24"/>
              </w:rPr>
              <w:t>5°ESO/Matemáticas/Las fracciones/6.2 Simplif</w:t>
            </w:r>
            <w:r w:rsidR="006D0AB0" w:rsidRPr="00E93472">
              <w:rPr>
                <w:rFonts w:ascii="Arial" w:hAnsi="Arial" w:cs="Arial"/>
                <w:color w:val="000000"/>
                <w:sz w:val="24"/>
                <w:szCs w:val="24"/>
              </w:rPr>
              <w:t>ic</w:t>
            </w:r>
            <w:r w:rsidRPr="00E93472">
              <w:rPr>
                <w:rFonts w:ascii="Arial" w:hAnsi="Arial" w:cs="Arial"/>
                <w:color w:val="000000"/>
                <w:sz w:val="24"/>
                <w:szCs w:val="24"/>
              </w:rPr>
              <w:t xml:space="preserve">ando la fracción/Profundiza: Las fracciones equivalentes, simplificación y comparación. </w:t>
            </w:r>
          </w:p>
        </w:tc>
      </w:tr>
      <w:tr w:rsidR="00960654" w:rsidRPr="00E93472" w14:paraId="7680CA90" w14:textId="77777777" w:rsidTr="002C518A">
        <w:tc>
          <w:tcPr>
            <w:tcW w:w="2518" w:type="dxa"/>
          </w:tcPr>
          <w:p w14:paraId="76FC6585" w14:textId="77777777" w:rsidR="00960654" w:rsidRPr="00E93472" w:rsidRDefault="00960654" w:rsidP="002C518A">
            <w:pPr>
              <w:rPr>
                <w:rFonts w:ascii="Arial" w:hAnsi="Arial" w:cs="Arial"/>
                <w:color w:val="000000"/>
                <w:sz w:val="24"/>
                <w:szCs w:val="24"/>
              </w:rPr>
            </w:pPr>
            <w:r w:rsidRPr="00E93472">
              <w:rPr>
                <w:rFonts w:ascii="Arial" w:hAnsi="Arial" w:cs="Arial"/>
                <w:b/>
                <w:color w:val="000000"/>
                <w:sz w:val="24"/>
                <w:szCs w:val="24"/>
              </w:rPr>
              <w:t xml:space="preserve">Cambio (descripción o capturas </w:t>
            </w:r>
            <w:r w:rsidRPr="00E93472">
              <w:rPr>
                <w:rFonts w:ascii="Arial" w:hAnsi="Arial" w:cs="Arial"/>
                <w:b/>
                <w:color w:val="000000"/>
                <w:sz w:val="24"/>
                <w:szCs w:val="24"/>
              </w:rPr>
              <w:lastRenderedPageBreak/>
              <w:t>de pantallas)</w:t>
            </w:r>
          </w:p>
        </w:tc>
        <w:tc>
          <w:tcPr>
            <w:tcW w:w="6536" w:type="dxa"/>
          </w:tcPr>
          <w:p w14:paraId="0B9B938D" w14:textId="77777777" w:rsidR="00F80BB4" w:rsidRPr="00E93472" w:rsidRDefault="00F80BB4" w:rsidP="002C518A">
            <w:pPr>
              <w:rPr>
                <w:rFonts w:ascii="Arial" w:hAnsi="Arial" w:cs="Arial"/>
                <w:color w:val="000000"/>
                <w:sz w:val="24"/>
                <w:szCs w:val="24"/>
              </w:rPr>
            </w:pPr>
          </w:p>
          <w:p w14:paraId="216BF5A4" w14:textId="238D37B7" w:rsidR="00F80BB4" w:rsidRPr="00E93472" w:rsidRDefault="00F80BB4" w:rsidP="002C518A">
            <w:pPr>
              <w:rPr>
                <w:rFonts w:ascii="Arial" w:hAnsi="Arial" w:cs="Arial"/>
                <w:color w:val="FF0000"/>
                <w:sz w:val="24"/>
                <w:szCs w:val="24"/>
              </w:rPr>
            </w:pPr>
            <w:r w:rsidRPr="00E93472">
              <w:rPr>
                <w:rFonts w:ascii="Arial" w:hAnsi="Arial" w:cs="Arial"/>
                <w:color w:val="FF0000"/>
                <w:sz w:val="24"/>
                <w:szCs w:val="24"/>
              </w:rPr>
              <w:t xml:space="preserve">Se elimina toda la sección de “Comparación de fracciones”. </w:t>
            </w:r>
          </w:p>
          <w:p w14:paraId="7B9F25BF" w14:textId="05B5A6BA" w:rsidR="00F80BB4" w:rsidRPr="00E93472" w:rsidRDefault="00F80BB4" w:rsidP="002C518A">
            <w:pPr>
              <w:rPr>
                <w:rFonts w:ascii="Arial" w:hAnsi="Arial" w:cs="Arial"/>
                <w:color w:val="FF0000"/>
                <w:sz w:val="24"/>
                <w:szCs w:val="24"/>
              </w:rPr>
            </w:pPr>
            <w:r w:rsidRPr="00E93472">
              <w:rPr>
                <w:rFonts w:ascii="Arial" w:hAnsi="Arial" w:cs="Arial"/>
                <w:color w:val="FF0000"/>
                <w:sz w:val="24"/>
                <w:szCs w:val="24"/>
              </w:rPr>
              <w:t>Se inserta la sección de “Amplificación de fracciones”</w:t>
            </w:r>
          </w:p>
          <w:p w14:paraId="46E1A74B" w14:textId="77777777" w:rsidR="00960654" w:rsidRPr="00E93472" w:rsidRDefault="00FA1149" w:rsidP="002C518A">
            <w:pPr>
              <w:rPr>
                <w:rFonts w:ascii="Arial" w:hAnsi="Arial" w:cs="Arial"/>
                <w:color w:val="000000"/>
                <w:sz w:val="24"/>
                <w:szCs w:val="24"/>
              </w:rPr>
            </w:pPr>
            <w:r w:rsidRPr="00E93472">
              <w:rPr>
                <w:rFonts w:ascii="Arial" w:hAnsi="Arial" w:cs="Arial"/>
                <w:noProof/>
                <w:lang w:val="es-CO" w:eastAsia="es-CO"/>
              </w:rPr>
              <w:lastRenderedPageBreak/>
              <mc:AlternateContent>
                <mc:Choice Requires="wps">
                  <w:drawing>
                    <wp:anchor distT="0" distB="0" distL="114300" distR="114300" simplePos="0" relativeHeight="251701248" behindDoc="0" locked="0" layoutInCell="1" allowOverlap="1" wp14:anchorId="515B9A02" wp14:editId="72E7EFA6">
                      <wp:simplePos x="0" y="0"/>
                      <wp:positionH relativeFrom="column">
                        <wp:posOffset>1270</wp:posOffset>
                      </wp:positionH>
                      <wp:positionV relativeFrom="paragraph">
                        <wp:posOffset>1209276</wp:posOffset>
                      </wp:positionV>
                      <wp:extent cx="1881963" cy="287079"/>
                      <wp:effectExtent l="0" t="0" r="23495" b="17780"/>
                      <wp:wrapNone/>
                      <wp:docPr id="8" name="8 Cuadro de texto"/>
                      <wp:cNvGraphicFramePr/>
                      <a:graphic xmlns:a="http://schemas.openxmlformats.org/drawingml/2006/main">
                        <a:graphicData uri="http://schemas.microsoft.com/office/word/2010/wordprocessingShape">
                          <wps:wsp>
                            <wps:cNvSpPr txBox="1"/>
                            <wps:spPr>
                              <a:xfrm>
                                <a:off x="0" y="0"/>
                                <a:ext cx="1881963" cy="287079"/>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38D1807" w14:textId="3B1FBD27" w:rsidR="00A8151A" w:rsidRPr="00FA1149" w:rsidRDefault="00A8151A" w:rsidP="00FA1149">
                                  <w:pPr>
                                    <w:jc w:val="center"/>
                                    <w:rPr>
                                      <w:color w:val="FF0000"/>
                                      <w:sz w:val="20"/>
                                      <w:lang w:val="es-CO"/>
                                    </w:rPr>
                                  </w:pPr>
                                  <w:r w:rsidRPr="00FA1149">
                                    <w:rPr>
                                      <w:color w:val="FF0000"/>
                                      <w:sz w:val="20"/>
                                      <w:lang w:val="es-CO"/>
                                    </w:rPr>
                                    <w:t>Amplificación de fracciones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5B9A02" id="8 Cuadro de texto" o:spid="_x0000_s1036" type="#_x0000_t202" style="position:absolute;margin-left:.1pt;margin-top:95.2pt;width:148.2pt;height:22.6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ADrmAIAAJoFAAAOAAAAZHJzL2Uyb0RvYy54bWysVFtv0zAUfkfiP1h+Z0m7W1ctnUqnIqSJ&#10;TWxoz65jtxGOj7HdJuXXc46TdGXwMkQenGOf79wv1zdtbdhO+VCBLfjoJOdMWQllZdcF//a0/DDh&#10;LERhS2HAqoLvVeA3s/fvrhs3VWPYgCmVZ6jEhmnjCr6J0U2zLMiNqkU4AacsMjX4WkS8+nVWetGg&#10;9tpk4zy/yBrwpfMgVQj4etsx+Szp11rJeK91UJGZgqNvMZ0+nSs6s9m1mK69cJtK9m6If/CiFpVF&#10;owdVtyIKtvXVH6rqSnoIoOOJhDoDrSupUgwYzSh/Fc3jRjiVYsHkBHdIU/h/auWX3YNnVVlwLJQV&#10;NZZowhZbUXpgpWJRtREoSY0LU8Q+OkTH9iO0WOzhPeAjxd5qX9Mfo2LIx3TvDylGPUyS0GQyuro4&#10;5Uwibzy5zC+vSE32Iu18iJ8U1IyIgnssYcqs2N2F2EEHCBmzsKyMSWU0ljUFvzg9z5NAAFOVxCRY&#10;8OvVwni2E9gIy2WOX2/3CIZeGEtolTqnt0ehdyEmKu6NIoyxX5XGzKVIkwnqWXUwIqRUNqYkJb2I&#10;JpRGh94i2ONfvHqLcBfHYBlsPAjXlQXfpel3t8vvg8u6w2NxjuImMrarNrXMaDy0wArKPXaGh27A&#10;gpPLCst3J0J8EB4nCpsBt0S8x0MbwDJBT3G2Af/zb++Ex0ZHLmcNTmjBw4+t8Ioz89niCFyNzs5o&#10;pNPl7PxyjBd/zFkdc+y2XgDWfoT7yMlEEj6agdQe6mdcJnOyiixhJdoueBzIRez2Bi4jqebzBMIh&#10;diLe2UcnSTVViZrzqX0W3vUdTDP0BYZZFtNXjdxhSdLCfBtBV6nLKdFdVvsC4AJIc9IvK9owx/eE&#10;elmps18AAAD//wMAUEsDBBQABgAIAAAAIQAGnJrU3AAAAAgBAAAPAAAAZHJzL2Rvd25yZXYueG1s&#10;TI9BT8MwDIXvSPyHyEhc0Ja2bNVWmk6sEtwpHDh6jWkrmqQk6Vb+PeYEN9vv6fl75WExoziTD4Oz&#10;CtJ1AoJs6/RgOwVvr0+rHYgQ0WocnSUF3xTgUF1flVhod7EvdG5iJzjEhgIV9DFOhZSh7clgWLuJ&#10;LGsfzhuMvPpOao8XDjejzJIklwYHyx96nKjuqf1sZqPgDjM/+zqE+nlz3IbjV/remFSp25vl8QFE&#10;pCX+meEXn9GhYqaTm60OYlSQsY+v+2QDguVsn+cgTjzcb3OQVSn/F6h+AAAA//8DAFBLAQItABQA&#10;BgAIAAAAIQC2gziS/gAAAOEBAAATAAAAAAAAAAAAAAAAAAAAAABbQ29udGVudF9UeXBlc10ueG1s&#10;UEsBAi0AFAAGAAgAAAAhADj9If/WAAAAlAEAAAsAAAAAAAAAAAAAAAAALwEAAF9yZWxzLy5yZWxz&#10;UEsBAi0AFAAGAAgAAAAhALJAAOuYAgAAmgUAAA4AAAAAAAAAAAAAAAAALgIAAGRycy9lMm9Eb2Mu&#10;eG1sUEsBAi0AFAAGAAgAAAAhAAacmtTcAAAACAEAAA8AAAAAAAAAAAAAAAAA8gQAAGRycy9kb3du&#10;cmV2LnhtbFBLBQYAAAAABAAEAPMAAAD7BQAAAAA=&#10;" filled="f" strokecolor="red" strokeweight=".5pt">
                      <v:textbox>
                        <w:txbxContent>
                          <w:p w14:paraId="338D1807" w14:textId="3B1FBD27" w:rsidR="00A8151A" w:rsidRPr="00FA1149" w:rsidRDefault="00A8151A" w:rsidP="00FA1149">
                            <w:pPr>
                              <w:jc w:val="center"/>
                              <w:rPr>
                                <w:color w:val="FF0000"/>
                                <w:sz w:val="20"/>
                                <w:lang w:val="es-CO"/>
                              </w:rPr>
                            </w:pPr>
                            <w:r w:rsidRPr="00FA1149">
                              <w:rPr>
                                <w:color w:val="FF0000"/>
                                <w:sz w:val="20"/>
                                <w:lang w:val="es-CO"/>
                              </w:rPr>
                              <w:t>Amplificación de fracciones</w:t>
                            </w:r>
                          </w:p>
                        </w:txbxContent>
                      </v:textbox>
                    </v:shape>
                  </w:pict>
                </mc:Fallback>
              </mc:AlternateContent>
            </w:r>
            <w:r w:rsidR="00F80BB4" w:rsidRPr="00E93472">
              <w:rPr>
                <w:rFonts w:ascii="Arial" w:hAnsi="Arial" w:cs="Arial"/>
                <w:noProof/>
                <w:lang w:val="es-CO" w:eastAsia="es-CO"/>
              </w:rPr>
              <w:drawing>
                <wp:inline distT="0" distB="0" distL="0" distR="0" wp14:anchorId="51BB8D93" wp14:editId="3F6472F9">
                  <wp:extent cx="4174457" cy="2030819"/>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9926" t="38788" r="35034" b="33939"/>
                          <a:stretch/>
                        </pic:blipFill>
                        <pic:spPr bwMode="auto">
                          <a:xfrm>
                            <a:off x="0" y="0"/>
                            <a:ext cx="4173262" cy="2030238"/>
                          </a:xfrm>
                          <a:prstGeom prst="rect">
                            <a:avLst/>
                          </a:prstGeom>
                          <a:ln>
                            <a:noFill/>
                          </a:ln>
                          <a:extLst>
                            <a:ext uri="{53640926-AAD7-44D8-BBD7-CCE9431645EC}">
                              <a14:shadowObscured xmlns:a14="http://schemas.microsoft.com/office/drawing/2010/main"/>
                            </a:ext>
                          </a:extLst>
                        </pic:spPr>
                      </pic:pic>
                    </a:graphicData>
                  </a:graphic>
                </wp:inline>
              </w:drawing>
            </w:r>
          </w:p>
          <w:p w14:paraId="59DBC8FA" w14:textId="3E1D1B8C" w:rsidR="00FA1149" w:rsidRPr="00E93472" w:rsidRDefault="00FA672D" w:rsidP="002C518A">
            <w:pPr>
              <w:rPr>
                <w:rFonts w:ascii="Arial" w:hAnsi="Arial" w:cs="Arial"/>
                <w:color w:val="FF0000"/>
                <w:sz w:val="24"/>
                <w:szCs w:val="24"/>
              </w:rPr>
            </w:pPr>
            <w:r w:rsidRPr="00E93472">
              <w:rPr>
                <w:rFonts w:ascii="Arial" w:hAnsi="Arial" w:cs="Arial"/>
                <w:color w:val="FF0000"/>
                <w:sz w:val="24"/>
                <w:szCs w:val="24"/>
              </w:rPr>
              <w:t xml:space="preserve">Se debe cambiar en toda la presentación el signo de división “:” por “÷”. </w:t>
            </w:r>
          </w:p>
          <w:p w14:paraId="7DB69EAD" w14:textId="77777777" w:rsidR="00FA672D" w:rsidRPr="00E93472" w:rsidRDefault="00FA672D" w:rsidP="002C518A">
            <w:pPr>
              <w:rPr>
                <w:rFonts w:ascii="Arial" w:hAnsi="Arial" w:cs="Arial"/>
                <w:color w:val="000000"/>
                <w:sz w:val="24"/>
                <w:szCs w:val="24"/>
              </w:rPr>
            </w:pPr>
          </w:p>
          <w:p w14:paraId="5FBA0BC4" w14:textId="0107F4F8" w:rsidR="00FA1149" w:rsidRPr="00E93472" w:rsidRDefault="00B364F5" w:rsidP="002C518A">
            <w:pPr>
              <w:rPr>
                <w:rFonts w:ascii="Arial" w:hAnsi="Arial" w:cs="Arial"/>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09440" behindDoc="0" locked="0" layoutInCell="1" allowOverlap="1" wp14:anchorId="294D8BD6" wp14:editId="5E4894A9">
                      <wp:simplePos x="0" y="0"/>
                      <wp:positionH relativeFrom="column">
                        <wp:posOffset>2860321</wp:posOffset>
                      </wp:positionH>
                      <wp:positionV relativeFrom="paragraph">
                        <wp:posOffset>761365</wp:posOffset>
                      </wp:positionV>
                      <wp:extent cx="116958" cy="212651"/>
                      <wp:effectExtent l="57150" t="19050" r="16510" b="92710"/>
                      <wp:wrapNone/>
                      <wp:docPr id="22" name="22 Elipse"/>
                      <wp:cNvGraphicFramePr/>
                      <a:graphic xmlns:a="http://schemas.openxmlformats.org/drawingml/2006/main">
                        <a:graphicData uri="http://schemas.microsoft.com/office/word/2010/wordprocessingShape">
                          <wps:wsp>
                            <wps:cNvSpPr/>
                            <wps:spPr>
                              <a:xfrm>
                                <a:off x="0" y="0"/>
                                <a:ext cx="116958" cy="21265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B5BE43" id="22 Elipse" o:spid="_x0000_s1026" style="position:absolute;margin-left:225.2pt;margin-top:59.95pt;width:9.2pt;height:16.7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MUgQIAAG0FAAAOAAAAZHJzL2Uyb0RvYy54bWysVFlrGzEQfi/0Pwi9N3s0ThPjdTBOXQoh&#10;CU1KnmWtZAu0GlWSvXZ/fUfaI6YJBEr3QTvSfHMfs+tDo8leOK/AVLQ4yykRhkOtzKaiP59Wny4p&#10;8YGZmmkwoqJH4en1/OOHWWunooQt6Fo4gkqMn7a2otsQ7DTLPN+KhvkzsMIgU4JrWMCr22S1Yy1q&#10;b3RW5vlF1oKrrQMuvMfXm45J50m/lIKHeym9CERXFH0L6XTpXMczm8/YdOOY3Sreu8H+wYuGKYNG&#10;R1U3LDCyc+qVqkZxBx5kOOPQZCCl4iLFgNEU+V/RPG6ZFSkWTI63Y5r8/1PL7/YPjqi6omVJiWEN&#10;1qgsyVetrBcxO631UwQ92gfX3zySMdSDdE38YxDkkDJ6HDMqDoFwfCyKi6sJtgBHVlmUF5Mi6sxe&#10;hK3z4ZuAhkSiokJ3hqNetr/1oUMPqPhsYKW0xnc21Ya0aOMqn+Qp+R60qiM3Mr3brJfakT3D0q9W&#10;OX697RMYeqINOhSj7OJKVDhq0Rn4ISRmJ0bSWYh9KUa1jHNhwhCTNoiOYhJdGAU/vy/Y46OoSD07&#10;CpfvC48SyTKYMAo3yoB7S4EeXZYdfshAF3dMwRrqIzaGg25ivOUrhRW6ZT48MIcjgsOEYx/u8ZAa&#10;sAzQU5Rswf1+6z3isXORS0mLI1dR/2vHnKBEfzfY01fF+Xmc0XQ5n3wp8eJOOetTjtk1S8DSFrhg&#10;LE9kxAc9kNJB84zbYRGtIosZjrYryoMbLsvQrQLcL1wsFgmGc2lZuDWPlg9Vj+33dHhmzvZtGrC/&#10;72AYz1et2mFjPQwsdgGkSn38ktc+3zjTaRj6/ROXxuk9oV625PwPAAAA//8DAFBLAwQUAAYACAAA&#10;ACEAdHgJW98AAAALAQAADwAAAGRycy9kb3ducmV2LnhtbEyPwU7DMBBE70j8g7VI3OgmkFZuiFMh&#10;JC5cKkoPPbqxiUPjdYjdNvD1LKdy3Jmn2ZlqNflenOwYu0AK8lkGwlITTEetgu37y50EEZMmo/tA&#10;VsG3jbCqr68qXZpwpjd72qRWcAjFUitwKQ0lYmyc9TrOwmCJvY8wep34HFs0oz5zuO/xPssW6HVH&#10;/MHpwT472xw2R6/glaTcunw4fP4EufNrxN3XGpW6vZmeHkEkO6ULDH/1uTrU3GkfjmSi6BUU86xg&#10;lI18uQTBRLGQPGbPyvyhAKwr/L+h/gUAAP//AwBQSwECLQAUAAYACAAAACEAtoM4kv4AAADhAQAA&#10;EwAAAAAAAAAAAAAAAAAAAAAAW0NvbnRlbnRfVHlwZXNdLnhtbFBLAQItABQABgAIAAAAIQA4/SH/&#10;1gAAAJQBAAALAAAAAAAAAAAAAAAAAC8BAABfcmVscy8ucmVsc1BLAQItABQABgAIAAAAIQDORAMU&#10;gQIAAG0FAAAOAAAAAAAAAAAAAAAAAC4CAABkcnMvZTJvRG9jLnhtbFBLAQItABQABgAIAAAAIQB0&#10;eAlb3wAAAAsBAAAPAAAAAAAAAAAAAAAAANsEAABkcnMvZG93bnJldi54bWxQSwUGAAAAAAQABADz&#10;AAAA5wU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10464" behindDoc="0" locked="0" layoutInCell="1" allowOverlap="1" wp14:anchorId="05F4C908" wp14:editId="217C067A">
                      <wp:simplePos x="0" y="0"/>
                      <wp:positionH relativeFrom="column">
                        <wp:posOffset>2860321</wp:posOffset>
                      </wp:positionH>
                      <wp:positionV relativeFrom="paragraph">
                        <wp:posOffset>1080135</wp:posOffset>
                      </wp:positionV>
                      <wp:extent cx="116958" cy="212651"/>
                      <wp:effectExtent l="57150" t="19050" r="16510" b="92710"/>
                      <wp:wrapNone/>
                      <wp:docPr id="23" name="23 Elipse"/>
                      <wp:cNvGraphicFramePr/>
                      <a:graphic xmlns:a="http://schemas.openxmlformats.org/drawingml/2006/main">
                        <a:graphicData uri="http://schemas.microsoft.com/office/word/2010/wordprocessingShape">
                          <wps:wsp>
                            <wps:cNvSpPr/>
                            <wps:spPr>
                              <a:xfrm>
                                <a:off x="0" y="0"/>
                                <a:ext cx="116958" cy="21265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5D97B0" id="23 Elipse" o:spid="_x0000_s1026" style="position:absolute;margin-left:225.2pt;margin-top:85.05pt;width:9.2pt;height:16.7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pYWgQIAAG0FAAAOAAAAZHJzL2Uyb0RvYy54bWysVFlrGzEQfi/0Pwi9N3s4ThvjdTBJXQoh&#10;CU1KnmWtZAu0GlWSvXZ/fUfaI6YJBEr3QTvSfHMf86tDo8leOK/AVLQ4yykRhkOtzKaiP59Wn75Q&#10;4gMzNdNgREWPwtOrxccP89bORAlb0LVwBJUYP2ttRbch2FmWeb4VDfNnYIVBpgTXsIBXt8lqx1rU&#10;3uiszPOLrAVXWwdceI+vNx2TLpJ+KQUP91J6EYiuKPoW0unSuY5ntpiz2cYxu1W8d4P9gxcNUwaN&#10;jqpuWGBk59QrVY3iDjzIcMahyUBKxUWKAaMp8r+iedwyK1IsmBxvxzT5/6eW3+0fHFF1RcsJJYY1&#10;WKNyQr5qZb2I2WmtnyHo0T64/uaRjKEepGviH4Mgh5TR45hRcQiE42NRXFxOsQU4ssqivJgWUWf2&#10;ImydD98ENCQSFRW6Mxz1sv2tDx16QMVnAyulNb6zmTakRRuX+TRPyfegVR25kendZn2tHdkzLP1q&#10;lePX2z6BoSfaoEMxyi6uRIWjFp2BH0JidmIknYXYl2JUyzgXJgwxaYPoKCbRhVFw8r5gj4+iIvXs&#10;KFy+LzxKJMtgwijcKAPuLQV6dFl2+CEDXdwxBWuoj9gYDrqJ8ZavFFbolvnwwByOCA4Tjn24x0Nq&#10;wDJAT1GyBff7rfeIx85FLiUtjlxF/a8dc4IS/d1gT18W5+dxRtPlfPq5xIs75axPOWbXXAOWtsAF&#10;Y3kiIz7ogZQOmmfcDstoFVnMcLRdUR7ccLkO3SrA/cLFcplgOJeWhVvzaPlQ9dh+T4dn5mzfpgH7&#10;+w6G8XzVqh021sPAchdAqtTHL3nt840znYah3z9xaZzeE+plSy7+AAAA//8DAFBLAwQUAAYACAAA&#10;ACEAXcHuAd8AAAALAQAADwAAAGRycy9kb3ducmV2LnhtbEyPMU/DMBCFdyT+g3VIbNROCcEKcSqE&#10;xMJSUTp0dOMjCY3PIXbbwK/nmGA8vU/vvletZj+IE06xD2QgWygQSE1wPbUGtm/PNxpETJacHQKh&#10;gS+MsKovLypbunCmVzxtUiu4hGJpDXQpjaWUsenQ27gIIxJn72HyNvE5tdJN9szlfpBLpQrpbU/8&#10;obMjPnXYHDZHb+CFtN522Xj4+A5659dS7j7X0pjrq/nxAUTCOf3B8KvP6lCz0z4cyUUxGMjvVM4o&#10;B/cqA8FEXmgeszewVLcFyLqS/zfUPwAAAP//AwBQSwECLQAUAAYACAAAACEAtoM4kv4AAADhAQAA&#10;EwAAAAAAAAAAAAAAAAAAAAAAW0NvbnRlbnRfVHlwZXNdLnhtbFBLAQItABQABgAIAAAAIQA4/SH/&#10;1gAAAJQBAAALAAAAAAAAAAAAAAAAAC8BAABfcmVscy8ucmVsc1BLAQItABQABgAIAAAAIQCPUpYW&#10;gQIAAG0FAAAOAAAAAAAAAAAAAAAAAC4CAABkcnMvZTJvRG9jLnhtbFBLAQItABQABgAIAAAAIQBd&#10;we4B3wAAAAsBAAAPAAAAAAAAAAAAAAAAANsEAABkcnMvZG93bnJldi54bWxQSwUGAAAAAAQABADz&#10;AAAA5wU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06368" behindDoc="0" locked="0" layoutInCell="1" allowOverlap="1" wp14:anchorId="0F096359" wp14:editId="3AD3EBE2">
                      <wp:simplePos x="0" y="0"/>
                      <wp:positionH relativeFrom="column">
                        <wp:posOffset>1840038</wp:posOffset>
                      </wp:positionH>
                      <wp:positionV relativeFrom="paragraph">
                        <wp:posOffset>761365</wp:posOffset>
                      </wp:positionV>
                      <wp:extent cx="116958" cy="212651"/>
                      <wp:effectExtent l="57150" t="19050" r="16510" b="92710"/>
                      <wp:wrapNone/>
                      <wp:docPr id="20" name="20 Elipse"/>
                      <wp:cNvGraphicFramePr/>
                      <a:graphic xmlns:a="http://schemas.openxmlformats.org/drawingml/2006/main">
                        <a:graphicData uri="http://schemas.microsoft.com/office/word/2010/wordprocessingShape">
                          <wps:wsp>
                            <wps:cNvSpPr/>
                            <wps:spPr>
                              <a:xfrm>
                                <a:off x="0" y="0"/>
                                <a:ext cx="116958" cy="21265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4083F3" id="20 Elipse" o:spid="_x0000_s1026" style="position:absolute;margin-left:144.9pt;margin-top:59.95pt;width:9.2pt;height:16.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CkRgQIAAG0FAAAOAAAAZHJzL2Uyb0RvYy54bWysVEtrGzEQvhf6H4TuzT4ap4nxOhinLoWQ&#10;hCYlZ1kr2QKtRpVkr91f35H2EdMEAqV70I4075lvZnZ9aDTZC+cVmIoWZzklwnColdlU9OfT6tMl&#10;JT4wUzMNRlT0KDy9nn/8MGvtVJSwBV0LR9CI8dPWVnQbgp1mmedb0TB/BlYYZEpwDQt4dZusdqxF&#10;643Oyjy/yFpwtXXAhff4etMx6TzZl1LwcC+lF4HoimJsIZ0unet4ZvMZm24cs1vF+zDYP0TRMGXQ&#10;6WjqhgVGdk69MtUo7sCDDGccmgykVFykHDCbIv8rm8ctsyLlgsXxdiyT/39m+d3+wRFVV7TE8hjW&#10;YI/KnHzVynoRq9NaP0WhR/vg+ptHMqZ6kK6Jf0yCHFJFj2NFxSEQjo9FcXE1QQhwZJVFeTEpos3s&#10;Rdk6H74JaEgkKip05zjaZftbHzrpQSo+G1gprfGdTbUhLfq4yid5Kr4HrerIjUzvNuuldmTPsPWr&#10;VY5f7/tEDCPRBgOKWXZ5JSoctegc/BASqxMz6TxEXIrRLONcmDDkpA1KRzWJIYyKn99X7OWjqkiY&#10;HZXL95VHjeQZTBiVG2XAvWVAjyHLTn6oQJd3LMEa6iMCw0E3Md7ylcIO3TIfHpjDEUG04NiHezyk&#10;BmwD9BQlW3C/33qP8ohc5FLS4shV1P/aMSco0d8NYvqqOD+PM5ou55MvEZHulLM+5ZhdswRsbYEL&#10;xvJERvmgB1I6aJ5xOyyiV2Qxw9F3RXlww2UZulWA+4WLxSKJ4VxaFm7No+VD1yP8ng7PzNkepgHx&#10;fQfDeL6Caicb+2FgsQsgVcLxS137euNMp2Ho909cGqf3JPWyJed/AAAA//8DAFBLAwQUAAYACAAA&#10;ACEAnI8oZN8AAAALAQAADwAAAGRycy9kb3ducmV2LnhtbEyPwU7DMBBE70j8g7VI3OgmKSAnxKkQ&#10;EhcuFaWHHt3YxKHxOsRuG/h6lhMcZ2c087ZezX4QJzvFPpCCfJGBsNQG01OnYPv2fCNBxKTJ6CGQ&#10;VfBlI6yay4taVyac6dWeNqkTXEKx0gpcSmOFGFtnvY6LMFpi7z1MXieWU4dm0mcu9wMWWXaPXvfE&#10;C06P9snZ9rA5egUvJOXW5ePh4zvInV8j7j7XqNT11fz4ACLZOf2F4Ref0aFhpn04koliUFDIktET&#10;G3lZguDEMpMFiD1f7pa3gE2N/39ofgAAAP//AwBQSwECLQAUAAYACAAAACEAtoM4kv4AAADhAQAA&#10;EwAAAAAAAAAAAAAAAAAAAAAAW0NvbnRlbnRfVHlwZXNdLnhtbFBLAQItABQABgAIAAAAIQA4/SH/&#10;1gAAAJQBAAALAAAAAAAAAAAAAAAAAC8BAABfcmVscy8ucmVsc1BLAQItABQABgAIAAAAIQBMaCkR&#10;gQIAAG0FAAAOAAAAAAAAAAAAAAAAAC4CAABkcnMvZTJvRG9jLnhtbFBLAQItABQABgAIAAAAIQCc&#10;jyhk3wAAAAsBAAAPAAAAAAAAAAAAAAAAANsEAABkcnMvZG93bnJldi54bWxQSwUGAAAAAAQABADz&#10;AAAA5wU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07392" behindDoc="0" locked="0" layoutInCell="1" allowOverlap="1" wp14:anchorId="6C6F5FB8" wp14:editId="6F0D2181">
                      <wp:simplePos x="0" y="0"/>
                      <wp:positionH relativeFrom="column">
                        <wp:posOffset>1840038</wp:posOffset>
                      </wp:positionH>
                      <wp:positionV relativeFrom="paragraph">
                        <wp:posOffset>1080135</wp:posOffset>
                      </wp:positionV>
                      <wp:extent cx="116958" cy="212651"/>
                      <wp:effectExtent l="57150" t="19050" r="16510" b="92710"/>
                      <wp:wrapNone/>
                      <wp:docPr id="21" name="21 Elipse"/>
                      <wp:cNvGraphicFramePr/>
                      <a:graphic xmlns:a="http://schemas.openxmlformats.org/drawingml/2006/main">
                        <a:graphicData uri="http://schemas.microsoft.com/office/word/2010/wordprocessingShape">
                          <wps:wsp>
                            <wps:cNvSpPr/>
                            <wps:spPr>
                              <a:xfrm>
                                <a:off x="0" y="0"/>
                                <a:ext cx="116958" cy="21265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387221" id="21 Elipse" o:spid="_x0000_s1026" style="position:absolute;margin-left:144.9pt;margin-top:85.05pt;width:9.2pt;height:16.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rwTgQIAAG0FAAAOAAAAZHJzL2Uyb0RvYy54bWysVEtrGzEQvhf6H4TuzT4ap4nxOhinLoWQ&#10;hCYlZ1kr2QKtRpVkr91f35H2EdMEAqV70I4075lvZnZ9aDTZC+cVmIoWZzklwnColdlU9OfT6tMl&#10;JT4wUzMNRlT0KDy9nn/8MGvtVJSwBV0LR9CI8dPWVnQbgp1mmedb0TB/BlYYZEpwDQt4dZusdqxF&#10;643Oyjy/yFpwtXXAhff4etMx6TzZl1LwcC+lF4HoimJsIZ0unet4ZvMZm24cs1vF+zDYP0TRMGXQ&#10;6WjqhgVGdk69MtUo7sCDDGccmgykVFykHDCbIv8rm8ctsyLlgsXxdiyT/39m+d3+wRFVV7QsKDGs&#10;wR6VBfmqlfUiVqe1fopCj/bB9TePZEz1IF0T/5gEOaSKHseKikMgHB+L4uJqghDgyCqL8mJSRJvZ&#10;i7J1PnwT0JBIVFToznG0y/a3PnTSg1R8NrBSWuM7m2pDWvRxlU/yVHwPWtWRG5nebdZL7cieYetX&#10;qxy/3veJGEaiDQYUs+zySlQ4atE5+CEkVidm0nmIuBSjWca5MGHISRuUjmoSQxgVP7+v2MtHVZEw&#10;OyqX7yuPGskzmDAqN8qAe8uAHkOWnfxQgS7vWII11EcEhoNuYrzlK4UdumU+PDCHI4LDhGMf7vGQ&#10;GrAN0FOUbMH9fus9yiNykUtJiyNXUf9rx5ygRH83iOmr4vw8zmi6nE++lHhxp5z1KcfsmiVgaxG2&#10;GF0io3zQAykdNM+4HRbRK7KY4ei7ojy44bIM3SrA/cLFYpHEcC4tC7fm0fKh6xF+T4dn5mwP04D4&#10;voNhPF9BtZON/TCw2AWQKuH4pa59vXGm0zD0+ycujdN7knrZkvM/AAAA//8DAFBLAwQUAAYACAAA&#10;ACEAtTbPPt4AAAALAQAADwAAAGRycy9kb3ducmV2LnhtbEyPMU/DMBCFdyT+g3VIbPScVComxKkQ&#10;EgtLRenQ0Y1NEhqfQ+y2aX89x0TH0/f03nflcvK9OLoxdoE0ZDMJwlEdbEeNhs3n24MCEZMha/pA&#10;TsPZRVhWtzelKWw40Yc7rlMjuIRiYTS0KQ0FYqxb502chcERs68wepP4HBu0ozlxue8xl3KB3nTE&#10;C60Z3Gvr6v364DW8k1KbNhv235egtn6FuP1Zodb3d9PLM4jkpvQfhj99VoeKnXbhQDaKXkOunlg9&#10;MXiUGQhOzKXKQewYyfkCsCrx+ofqFwAA//8DAFBLAQItABQABgAIAAAAIQC2gziS/gAAAOEBAAAT&#10;AAAAAAAAAAAAAAAAAAAAAABbQ29udGVudF9UeXBlc10ueG1sUEsBAi0AFAAGAAgAAAAhADj9If/W&#10;AAAAlAEAAAsAAAAAAAAAAAAAAAAALwEAAF9yZWxzLy5yZWxzUEsBAi0AFAAGAAgAAAAhAA1+vBOB&#10;AgAAbQUAAA4AAAAAAAAAAAAAAAAALgIAAGRycy9lMm9Eb2MueG1sUEsBAi0AFAAGAAgAAAAhALU2&#10;zz7eAAAACwEAAA8AAAAAAAAAAAAAAAAA2wQAAGRycy9kb3ducmV2LnhtbFBLBQYAAAAABAAEAPMA&#10;AADmBQ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04320" behindDoc="0" locked="0" layoutInCell="1" allowOverlap="1" wp14:anchorId="3509CEEC" wp14:editId="3BF29D30">
                      <wp:simplePos x="0" y="0"/>
                      <wp:positionH relativeFrom="column">
                        <wp:posOffset>777240</wp:posOffset>
                      </wp:positionH>
                      <wp:positionV relativeFrom="paragraph">
                        <wp:posOffset>1080341</wp:posOffset>
                      </wp:positionV>
                      <wp:extent cx="116958" cy="212651"/>
                      <wp:effectExtent l="57150" t="19050" r="16510" b="92710"/>
                      <wp:wrapNone/>
                      <wp:docPr id="12" name="12 Elipse"/>
                      <wp:cNvGraphicFramePr/>
                      <a:graphic xmlns:a="http://schemas.openxmlformats.org/drawingml/2006/main">
                        <a:graphicData uri="http://schemas.microsoft.com/office/word/2010/wordprocessingShape">
                          <wps:wsp>
                            <wps:cNvSpPr/>
                            <wps:spPr>
                              <a:xfrm>
                                <a:off x="0" y="0"/>
                                <a:ext cx="116958" cy="21265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1E962A" id="12 Elipse" o:spid="_x0000_s1026" style="position:absolute;margin-left:61.2pt;margin-top:85.05pt;width:9.2pt;height:16.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WgAIAAG0FAAAOAAAAZHJzL2Uyb0RvYy54bWysVFlrGzEQfi/0Pwi9N3s0ThPjdTBOXQoh&#10;CU1KnmWtZAu0GlWSvXZ/fUfaI6YJBEr3QTvSfHMfs+tDo8leOK/AVLQ4yykRhkOtzKaiP59Wny4p&#10;8YGZmmkwoqJH4en1/OOHWWunooQt6Fo4gkqMn7a2otsQ7DTLPN+KhvkzsMIgU4JrWMCr22S1Yy1q&#10;b3RW5vlF1oKrrQMuvMfXm45J50m/lIKHeym9CERXFH0L6XTpXMczm8/YdOOY3Sreu8H+wYuGKYNG&#10;R1U3LDCyc+qVqkZxBx5kOOPQZCCl4iLFgNEU+V/RPG6ZFSkWTI63Y5r8/1PL7/YPjqgaa1dSYliD&#10;NSpK8lUr60XMTmv9FEGP9sH1N49kDPUgXRP/GAQ5pIwex4yKQyAcH4vi4mqCLcCRVRblxaSIOrMX&#10;Yet8+CagIZGoqNCd4aiX7W996NADKj4bWCmt8Z1NtSEt2rjKJ3lKvget6siNTO8266V2ZM+w9KtV&#10;jl9v+wSGnmiDDsUou7gSFY5adAZ+CInZiZF0FmJfilEt41yYMMSkDaKjmEQXRsHP7wv2+CgqUs+O&#10;wuX7wqNEsgwmjMKNMuDeUqBHl2WHHzLQxR1TsIb6iI3hoJsYb/lKYYVumQ8PzOGI4DDh2Id7PKQG&#10;LAP0FCVbcL/feo947FzkUtLiyFXU/9oxJyjR3w329FVxfh5nNF3OJ19KvLhTzvqUY3bNErC0BS4Y&#10;yxMZ8UEPpHTQPON2WESryGKGo+2K8uCGyzJ0qwD3CxeLRYLhXFoWbs2j5UPVY/s9HZ6Zs32bBuzv&#10;OxjG81WrdthYDwOLXQCpUh+/5LXPN850GoZ+/8SlcXpPqJctOf8DAAD//wMAUEsDBBQABgAIAAAA&#10;IQA4gMdf3gAAAAsBAAAPAAAAZHJzL2Rvd25yZXYueG1sTI89T8MwEIZ3JP6DdZXY6DmhKlGIUyEk&#10;FpaK0qGjG5s4bXwOsdsGfj3XCbZ7dY/ej2o1+V6c7Ri7QAqyuQRhqQmmo1bB9uP1vgARkyaj+0BW&#10;wbeNsKpvbypdmnChd3vepFawCcVSK3ApDSVibJz1Os7DYIl/n2H0OrEcWzSjvrC57zGXcoled8QJ&#10;Tg/2xdnmuDl5BW9UFFuXDcfDTyh2fo24+1qjUnez6fkJRLJT+oPhWp+rQ82d9uFEJoqedZ4vGOXj&#10;UWYgrsRC8pi9glw+LAHrCv9vqH8BAAD//wMAUEsBAi0AFAAGAAgAAAAhALaDOJL+AAAA4QEAABMA&#10;AAAAAAAAAAAAAAAAAAAAAFtDb250ZW50X1R5cGVzXS54bWxQSwECLQAUAAYACAAAACEAOP0h/9YA&#10;AACUAQAACwAAAAAAAAAAAAAAAAAvAQAAX3JlbHMvLnJlbHNQSwECLQAUAAYACAAAACEA/mhpFoAC&#10;AABtBQAADgAAAAAAAAAAAAAAAAAuAgAAZHJzL2Uyb0RvYy54bWxQSwECLQAUAAYACAAAACEAOIDH&#10;X94AAAALAQAADwAAAAAAAAAAAAAAAADaBAAAZHJzL2Rvd25yZXYueG1sUEsFBgAAAAAEAAQA8wAA&#10;AOUFA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02272" behindDoc="0" locked="0" layoutInCell="1" allowOverlap="1" wp14:anchorId="29AB8259" wp14:editId="6584FD92">
                      <wp:simplePos x="0" y="0"/>
                      <wp:positionH relativeFrom="column">
                        <wp:posOffset>777683</wp:posOffset>
                      </wp:positionH>
                      <wp:positionV relativeFrom="paragraph">
                        <wp:posOffset>761483</wp:posOffset>
                      </wp:positionV>
                      <wp:extent cx="116958" cy="212651"/>
                      <wp:effectExtent l="57150" t="19050" r="16510" b="92710"/>
                      <wp:wrapNone/>
                      <wp:docPr id="10" name="10 Elipse"/>
                      <wp:cNvGraphicFramePr/>
                      <a:graphic xmlns:a="http://schemas.openxmlformats.org/drawingml/2006/main">
                        <a:graphicData uri="http://schemas.microsoft.com/office/word/2010/wordprocessingShape">
                          <wps:wsp>
                            <wps:cNvSpPr/>
                            <wps:spPr>
                              <a:xfrm>
                                <a:off x="0" y="0"/>
                                <a:ext cx="116958" cy="21265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4C83CC" id="10 Elipse" o:spid="_x0000_s1026" style="position:absolute;margin-left:61.25pt;margin-top:59.95pt;width:9.2pt;height:16.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EMTgQIAAG0FAAAOAAAAZHJzL2Uyb0RvYy54bWysVEtrGzEQvhf6H4Tuze66cZqYrINJ6lII&#10;SWhScpa1ki2QNKoke+3++o60j5gmECjdg3akec98M5dXe6PJTvigwNa0OikpEZZDo+y6pj+flp/O&#10;KQmR2YZpsKKmBxHo1fzjh8vWzcQENqAb4QkasWHWuppuYnSzogh8IwwLJ+CERaYEb1jEq18XjWct&#10;Wje6mJTlWdGCb5wHLkLA15uOSefZvpSCx3spg4hE1xRji/n0+Vyls5hfstnaM7dRvA+D/UMUhimL&#10;TkdTNywysvXqlSmjuIcAMp5wMAVIqbjIOWA2VflXNo8b5kTOBYsT3Fim8P/M8rvdgyeqwd5heSwz&#10;2KOqJF+1ckGk6rQuzFDo0T34/haQTKnupTfpj0mQfa7oYayo2EfC8bGqzi6mCAGOrEk1OZtWyWbx&#10;oux8iN8EGJKImgrdOU522e42xE56kErPFpZKa3xnM21Jiz4uymmZix9AqyZxEzP49epae7Jj2Prl&#10;ssSv930khpFoiwGlLLu8MhUPWnQOfgiJ1UmZdB4SLsVolnEubBxy0halk5rEEEbFz+8r9vJJVWTM&#10;jsqT95VHjewZbByVjbLg3zKgx5BlJz9UoMs7lWAFzQGB4aGbmOD4UmGHblmID8zjiCBacOzjPR5S&#10;A7YBeoqSDfjfb70neUQucilpceRqGn5tmReU6O8WMX1RnZ6mGc2X0+mXCV78MWd1zLFbcw3Y2goX&#10;jOOZTPJRD6T0YJ5xOyySV2Qxy9F3TXn0w+U6dqsA9wsXi0UWw7l0LN7aR8eHrif4Pe2fmXc9TCPi&#10;+w6G8XwF1U429cPCYhtBqozjl7r29caZzsPQ75+0NI7vWeplS87/AAAA//8DAFBLAwQUAAYACAAA&#10;ACEAn19ce94AAAALAQAADwAAAGRycy9kb3ducmV2LnhtbEyPsU7DQBBEeyT+4bRIdGRtkyDH+Bwh&#10;JBqaiJAi5cW32Ca+PeO7JIavZ1NBN6Mdzb4pV5Pr1YnG0HnWkM4SUMS1tx03GrbvL3c5qBANW9N7&#10;Jg3fFGBVXV+VprD+zG902sRGSQmHwmhoYxwKxFC35EyY+YFYbh9+dCaKHRu0ozlLuesxS5IHdKZj&#10;+dCagZ5bqg+bo9Pwynm+bdPh8Pnj851bI+6+1qj17c309Agq0hT/wnDBF3SohGnvj2yD6sVn2UKi&#10;ItLlEtQlMU9E7EUs7ueAVYn/N1S/AAAA//8DAFBLAQItABQABgAIAAAAIQC2gziS/gAAAOEBAAAT&#10;AAAAAAAAAAAAAAAAAAAAAABbQ29udGVudF9UeXBlc10ueG1sUEsBAi0AFAAGAAgAAAAhADj9If/W&#10;AAAAlAEAAAsAAAAAAAAAAAAAAAAALwEAAF9yZWxzLy5yZWxzUEsBAi0AFAAGAAgAAAAhAHxEQxOB&#10;AgAAbQUAAA4AAAAAAAAAAAAAAAAALgIAAGRycy9lMm9Eb2MueG1sUEsBAi0AFAAGAAgAAAAhAJ9f&#10;XHveAAAACwEAAA8AAAAAAAAAAAAAAAAA2wQAAGRycy9kb3ducmV2LnhtbFBLBQYAAAAABAAEAPMA&#10;AADmBQAAAAA=&#10;" filled="f" strokecolor="red" strokeweight="1.5pt">
                      <v:shadow on="t" color="black" opacity="22937f" origin=",.5" offset="0,.63889mm"/>
                    </v:oval>
                  </w:pict>
                </mc:Fallback>
              </mc:AlternateContent>
            </w:r>
            <w:r w:rsidRPr="00E93472">
              <w:rPr>
                <w:rFonts w:ascii="Arial" w:hAnsi="Arial" w:cs="Arial"/>
                <w:noProof/>
                <w:lang w:val="es-CO" w:eastAsia="es-CO"/>
              </w:rPr>
              <w:drawing>
                <wp:inline distT="0" distB="0" distL="0" distR="0" wp14:anchorId="30BCF4F0" wp14:editId="3C348B8F">
                  <wp:extent cx="3774558" cy="200848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7086" t="31515" r="31625" b="33333"/>
                          <a:stretch/>
                        </pic:blipFill>
                        <pic:spPr bwMode="auto">
                          <a:xfrm>
                            <a:off x="0" y="0"/>
                            <a:ext cx="3773478" cy="2007906"/>
                          </a:xfrm>
                          <a:prstGeom prst="rect">
                            <a:avLst/>
                          </a:prstGeom>
                          <a:ln>
                            <a:noFill/>
                          </a:ln>
                          <a:extLst>
                            <a:ext uri="{53640926-AAD7-44D8-BBD7-CCE9431645EC}">
                              <a14:shadowObscured xmlns:a14="http://schemas.microsoft.com/office/drawing/2010/main"/>
                            </a:ext>
                          </a:extLst>
                        </pic:spPr>
                      </pic:pic>
                    </a:graphicData>
                  </a:graphic>
                </wp:inline>
              </w:drawing>
            </w:r>
          </w:p>
          <w:p w14:paraId="7F623C16" w14:textId="03C999A2" w:rsidR="00FA1149" w:rsidRPr="00E93472" w:rsidRDefault="00B5130C" w:rsidP="002C518A">
            <w:pPr>
              <w:rPr>
                <w:rFonts w:ascii="Arial" w:hAnsi="Arial" w:cs="Arial"/>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18656" behindDoc="0" locked="0" layoutInCell="1" allowOverlap="1" wp14:anchorId="406EB720" wp14:editId="37653AD4">
                      <wp:simplePos x="0" y="0"/>
                      <wp:positionH relativeFrom="column">
                        <wp:posOffset>1370965</wp:posOffset>
                      </wp:positionH>
                      <wp:positionV relativeFrom="paragraph">
                        <wp:posOffset>2600325</wp:posOffset>
                      </wp:positionV>
                      <wp:extent cx="116840" cy="212090"/>
                      <wp:effectExtent l="57150" t="19050" r="16510" b="92710"/>
                      <wp:wrapNone/>
                      <wp:docPr id="2057" name="2057 Elipse"/>
                      <wp:cNvGraphicFramePr/>
                      <a:graphic xmlns:a="http://schemas.openxmlformats.org/drawingml/2006/main">
                        <a:graphicData uri="http://schemas.microsoft.com/office/word/2010/wordprocessingShape">
                          <wps:wsp>
                            <wps:cNvSpPr/>
                            <wps:spPr>
                              <a:xfrm>
                                <a:off x="0" y="0"/>
                                <a:ext cx="116840" cy="21209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2FC921" id="2057 Elipse" o:spid="_x0000_s1026" style="position:absolute;margin-left:107.95pt;margin-top:204.75pt;width:9.2pt;height:16.7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sHVgwIAAHEFAAAOAAAAZHJzL2Uyb0RvYy54bWysVEtrGzEQvhf6H4TuzT6ap8k6mKQuhZCE&#10;JCVnWSvZAkmjSrLX7q/vSLvemCYQKN2DdkbzzYzmeXm1NZpshA8KbEOro5ISYTm0yi4b+vN5/uWc&#10;khCZbZkGKxq6E4FeTT9/uuzcRNSwAt0KT9CIDZPONXQVo5sUReArYVg4AicsCiV4wyKyflm0nnVo&#10;3eiiLsvTogPfOg9chIC3N72QTrN9KQWP91IGEYluKL4t5tPnc5HOYnrJJkvP3Erx4RnsH15hmLLo&#10;dDR1wyIja6/emDKKewgg4xEHU4CUioscA0ZTlX9F87RiTuRYMDnBjWkK/88sv9s8eKLahtblyRkl&#10;lhmsUqLJN61cEClDnQsTBD65Bz9wAckU7lZ6k/4YCNnmrO7GrIptJBwvq+r0/Bhzz1FUV3V5kbNe&#10;vCo7H+J3AYYkoqFC946TXba5DRF9InqPStcW5krrXDttSYc+LsqTMhcggFZtkiZc8MvFtfZkw7D8&#10;83mJX4oHrR3AkNMWL1OUfVyZijstkg1tH4XEDKVIeg+pN8VolnEubKwGuxmd1CQ+YVT8+rHigE+q&#10;IvftqFx/rDxqZM9g46hslAX/ngE9Pln2+H0G+rhTChbQ7rA5PPRTExyfK6zQLQvxgXkcEywqjn68&#10;x0NqwDLAQFGyAv/7vfuEx+5FKSUdjl1Dw68184IS/cNiX19Ux6lXYmaOT85qZPyhZHEosWtzDVja&#10;CpeM45lM+Kj3pPRgXnBDzJJXFDHL0XdDefR75jr26wB3DBezWYbhbDoWb+2T4/uqp/Z73r4w74Y2&#10;jdjfd7Af0Tet2mNTPSzM1hGkyn38mtch3zjXuSGHHZQWxyGfUa+bcvoHAAD//wMAUEsDBBQABgAI&#10;AAAAIQB9jfYk4AAAAAsBAAAPAAAAZHJzL2Rvd25yZXYueG1sTI/BTsMwDIbvSLxDZCRuzG3XobY0&#10;nRASFy4TY4cdsyY0ZY1TmmwrPD3mBEfbn35/f72e3SDOZgq9JwnpIgFhqPW6p07C7u35rgARoiKt&#10;Bk9GwpcJsG6ur2pVaX+hV3Pexk5wCIVKSbAxjhViaK1xKiz8aIhv735yKvI4dagndeFwN2CWJPfo&#10;VE/8warRPFnTHrcnJ+GFimJn0/H48e2Lvdsg7j83KOXtzfz4ACKaOf7B8KvP6tCw08GfSAcxSMjS&#10;VcmohDwpVyCYyJb5EsSBN3lWAjY1/u/Q/AAAAP//AwBQSwECLQAUAAYACAAAACEAtoM4kv4AAADh&#10;AQAAEwAAAAAAAAAAAAAAAAAAAAAAW0NvbnRlbnRfVHlwZXNdLnhtbFBLAQItABQABgAIAAAAIQA4&#10;/SH/1gAAAJQBAAALAAAAAAAAAAAAAAAAAC8BAABfcmVscy8ucmVsc1BLAQItABQABgAIAAAAIQAa&#10;bsHVgwIAAHEFAAAOAAAAAAAAAAAAAAAAAC4CAABkcnMvZTJvRG9jLnhtbFBLAQItABQABgAIAAAA&#10;IQB9jfYk4AAAAAsBAAAPAAAAAAAAAAAAAAAAAN0EAABkcnMvZG93bnJldi54bWxQSwUGAAAAAAQA&#10;BADzAAAA6gU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19680" behindDoc="0" locked="0" layoutInCell="1" allowOverlap="1" wp14:anchorId="6C9840B1" wp14:editId="77CDBEE0">
                      <wp:simplePos x="0" y="0"/>
                      <wp:positionH relativeFrom="column">
                        <wp:posOffset>1370965</wp:posOffset>
                      </wp:positionH>
                      <wp:positionV relativeFrom="paragraph">
                        <wp:posOffset>2228215</wp:posOffset>
                      </wp:positionV>
                      <wp:extent cx="116840" cy="212090"/>
                      <wp:effectExtent l="57150" t="19050" r="16510" b="92710"/>
                      <wp:wrapNone/>
                      <wp:docPr id="2074" name="2074 Elipse"/>
                      <wp:cNvGraphicFramePr/>
                      <a:graphic xmlns:a="http://schemas.openxmlformats.org/drawingml/2006/main">
                        <a:graphicData uri="http://schemas.microsoft.com/office/word/2010/wordprocessingShape">
                          <wps:wsp>
                            <wps:cNvSpPr/>
                            <wps:spPr>
                              <a:xfrm>
                                <a:off x="0" y="0"/>
                                <a:ext cx="116840" cy="21209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CC3AFE" id="2074 Elipse" o:spid="_x0000_s1026" style="position:absolute;margin-left:107.95pt;margin-top:175.45pt;width:9.2pt;height:16.7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58bhAIAAHEFAAAOAAAAZHJzL2Uyb0RvYy54bWysVEtrGzEQvhf6H4TuzT7qvEzWwSR1KYQm&#10;NCk5y1rJFkgaVZK9dn99R9r1xjSBQOketDOab2Y0z6vrndFkK3xQYBtanZSUCMuhVXbV0J9Pi08X&#10;lITIbMs0WNHQvQj0evbxw1XnpqKGNehWeIJGbJh2rqHrGN20KAJfC8PCCThhUSjBGxaR9aui9axD&#10;60YXdVmeFR341nngIgS8ve2FdJbtSyl4vJcyiEh0Q/FtMZ8+n8t0FrMrNl155taKD89g//AKw5RF&#10;p6OpWxYZ2Xj1ypRR3EMAGU84mAKkVFzkGDCaqvwrmsc1cyLHgskJbkxT+H9m+fftgyeqbWhdnk8o&#10;scxglRJNvmjlgkgZ6lyYIvDRPfiBC0imcHfSm/THQMguZ3U/ZlXsIuF4WVVnFxPMPUdRXdXlZc56&#10;8aLsfIhfBRiSiIYK3TtOdtn2LkT0iegDKl1bWCitc+20JR36uCxPy1yAAFq1SZpwwa+WN9qTLcPy&#10;LxYlfiketHYEQ05bvExR9nFlKu61SDa0/SEkZihF0ntIvSlGs4xzYWM12M3opCbxCaPi5/cVB3xS&#10;FblvR+X6feVRI3sGG0dloyz4twzo8cmyxx8y0MedUrCEdo/N4aGfmuD4QmGF7liID8zjmGBRcfTj&#10;PR5SA5YBBoqSNfjfb90nPHYvSinpcOwaGn5tmBeU6G8W+/qymqReiZmZnJ7XyPhjyfJYYjfmBrC0&#10;FS4ZxzOZ8FEfSOnBPOOGmCevKGKWo++G8ugPzE3s1wHuGC7m8wzD2XQs3tlHxw9VT+33tHtm3g1t&#10;GrG/v8NhRF+1ao9N9bAw30SQKvfxS16HfONc54YcdlBaHMd8Rr1sytkfAAAA//8DAFBLAwQUAAYA&#10;CAAAACEA/xTvUt8AAAALAQAADwAAAGRycy9kb3ducmV2LnhtbEyPzU7DMBCE70i8g7VI3KjzQ5EJ&#10;cSqExIVLRemhRzde4tB4HWK3DTw9ywluszuj2W/r1ewHccIp9oE05IsMBFIbbE+dhu3b840CEZMh&#10;a4ZAqOELI6yay4vaVDac6RVPm9QJLqFYGQ0upbGSMrYOvYmLMCKx9x4mbxKPUyftZM5c7gdZZNmd&#10;9KYnvuDMiE8O28Pm6DW8kFJbl4+Hj++gdn4t5e5zLbW+vpofH0AknNNfGH7xGR0aZtqHI9koBg1F&#10;vrznqIZymbHgRFHeliD2vFEsZFPL/z80PwAAAP//AwBQSwECLQAUAAYACAAAACEAtoM4kv4AAADh&#10;AQAAEwAAAAAAAAAAAAAAAAAAAAAAW0NvbnRlbnRfVHlwZXNdLnhtbFBLAQItABQABgAIAAAAIQA4&#10;/SH/1gAAAJQBAAALAAAAAAAAAAAAAAAAAC8BAABfcmVscy8ucmVsc1BLAQItABQABgAIAAAAIQB7&#10;n58bhAIAAHEFAAAOAAAAAAAAAAAAAAAAAC4CAABkcnMvZTJvRG9jLnhtbFBLAQItABQABgAIAAAA&#10;IQD/FO9S3wAAAAsBAAAPAAAAAAAAAAAAAAAAAN4EAABkcnMvZG93bnJldi54bWxQSwUGAAAAAAQA&#10;BADzAAAA6gU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15584" behindDoc="0" locked="0" layoutInCell="1" allowOverlap="1" wp14:anchorId="484A1FB3" wp14:editId="503DEF86">
                      <wp:simplePos x="0" y="0"/>
                      <wp:positionH relativeFrom="column">
                        <wp:posOffset>1370965</wp:posOffset>
                      </wp:positionH>
                      <wp:positionV relativeFrom="paragraph">
                        <wp:posOffset>1963420</wp:posOffset>
                      </wp:positionV>
                      <wp:extent cx="116840" cy="212090"/>
                      <wp:effectExtent l="57150" t="19050" r="16510" b="92710"/>
                      <wp:wrapNone/>
                      <wp:docPr id="28" name="28 Elipse"/>
                      <wp:cNvGraphicFramePr/>
                      <a:graphic xmlns:a="http://schemas.openxmlformats.org/drawingml/2006/main">
                        <a:graphicData uri="http://schemas.microsoft.com/office/word/2010/wordprocessingShape">
                          <wps:wsp>
                            <wps:cNvSpPr/>
                            <wps:spPr>
                              <a:xfrm>
                                <a:off x="0" y="0"/>
                                <a:ext cx="116840" cy="21209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976FA6" id="28 Elipse" o:spid="_x0000_s1026" style="position:absolute;margin-left:107.95pt;margin-top:154.6pt;width:9.2pt;height:16.7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NEPgwIAAG0FAAAOAAAAZHJzL2Uyb0RvYy54bWysVNtOGzEQfa/Uf7D8XvZSoCFigyJoqkoI&#10;UKHi2fHaiSXb49pONunXd+zdLFFBQqqah43Hc2bGc+ZyebUzmmyFDwpsQ6uTkhJhObTKrhr682nx&#10;aUJJiMy2TIMVDd2LQK9mHz9cdm4qaliDboUn6MSGaecauo7RTYsi8LUwLJyAExaVErxhEUW/KlrP&#10;OvRudFGX5XnRgW+dBy5CwNubXkln2b+Ugsd7KYOIRDcU3xbz1+fvMn2L2SWbrjxza8WHZ7B/eIVh&#10;ymLQ0dUNi4xsvHrlyijuIYCMJxxMAVIqLnIOmE1V/pXN45o5kXNBcoIbaQr/zy2/2z54otqG1lgp&#10;ywzWqJ6Qr1q5IBI7nQtTBD26Bz9IAY8p1Z30Jv1jEmSXGd2PjIpdJBwvq+p8coq8c1TVVV1eZMaL&#10;F2PnQ/wmwJB0aKjQfeDkl21vQ8SYiD6g0rWFhdI6101b0mGMi/KszOQH0KpN2oQLfrW81p5sGZZ+&#10;sSjxl/JBb0cwlLTFy5Rln1c+xb0WyYe2P4REdlImfYTUl2J0yzgXNlaD34xOZhKfMBp+ft9wwCdT&#10;kXt2NK7fNx4tcmSwcTQ2yoJ/y4Eenyx7/IGBPu9EwRLaPTaGh35iguMLhRW6ZSE+MI8jgkXFsY/3&#10;+JEasAwwnChZg//91n3CY+eilpIOR66h4deGeUGJ/m6xpy+q09QrMQunZ19qFPyxZnmssRtzDVja&#10;CheM4/mY8FEfjtKDecbtME9RUcUsx9gN5dEfhOvYrwLcL1zM5xmGc+lYvLWPjh+qntrvaffMvBva&#10;NGJ/38FhPF+1ao9N9bAw30SQKvfxC68D3zjTuSGH/ZOWxrGcUS9bcvYHAAD//wMAUEsDBBQABgAI&#10;AAAAIQB7v7/M4AAAAAsBAAAPAAAAZHJzL2Rvd25yZXYueG1sTI/BTsMwDIbvSLxDZCRuzG06pq5r&#10;OiEkLlwmxg47Zk1ouzVOabKt8PSYExxtf/r9/eV6cr242DF0nhSkswSEpdqbjhoFu/eXhxxEiJqM&#10;7j1ZBV82wLq6vSl1YfyV3uxlGxvBIRQKraCNcSgQQ91ap8PMD5b49uFHpyOPY4Nm1FcOdz3KJFmg&#10;0x3xh1YP9rm19Wl7dgpeKc93bTqcjt8+37sN4v5zg0rd301PKxDRTvEPhl99VoeKnQ7+TCaIXoFM&#10;H5eMKsiSpQTBhMzmGYgDb+ZyAViV+L9D9QMAAP//AwBQSwECLQAUAAYACAAAACEAtoM4kv4AAADh&#10;AQAAEwAAAAAAAAAAAAAAAAAAAAAAW0NvbnRlbnRfVHlwZXNdLnhtbFBLAQItABQABgAIAAAAIQA4&#10;/SH/1gAAAJQBAAALAAAAAAAAAAAAAAAAAC8BAABfcmVscy8ucmVsc1BLAQItABQABgAIAAAAIQCf&#10;sNEPgwIAAG0FAAAOAAAAAAAAAAAAAAAAAC4CAABkcnMvZTJvRG9jLnhtbFBLAQItABQABgAIAAAA&#10;IQB7v7/M4AAAAAsBAAAPAAAAAAAAAAAAAAAAAN0EAABkcnMvZG93bnJldi54bWxQSwUGAAAAAAQA&#10;BADzAAAA6gU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16608" behindDoc="0" locked="0" layoutInCell="1" allowOverlap="1" wp14:anchorId="7B3746A8" wp14:editId="0A44A90D">
                      <wp:simplePos x="0" y="0"/>
                      <wp:positionH relativeFrom="column">
                        <wp:posOffset>1370965</wp:posOffset>
                      </wp:positionH>
                      <wp:positionV relativeFrom="paragraph">
                        <wp:posOffset>1633855</wp:posOffset>
                      </wp:positionV>
                      <wp:extent cx="116840" cy="212090"/>
                      <wp:effectExtent l="57150" t="19050" r="16510" b="92710"/>
                      <wp:wrapNone/>
                      <wp:docPr id="2054" name="2054 Elipse"/>
                      <wp:cNvGraphicFramePr/>
                      <a:graphic xmlns:a="http://schemas.openxmlformats.org/drawingml/2006/main">
                        <a:graphicData uri="http://schemas.microsoft.com/office/word/2010/wordprocessingShape">
                          <wps:wsp>
                            <wps:cNvSpPr/>
                            <wps:spPr>
                              <a:xfrm>
                                <a:off x="0" y="0"/>
                                <a:ext cx="116840" cy="21209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4334F7" id="2054 Elipse" o:spid="_x0000_s1026" style="position:absolute;margin-left:107.95pt;margin-top:128.65pt;width:9.2pt;height:16.7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rEAhAIAAHEFAAAOAAAAZHJzL2Uyb0RvYy54bWysVEtrGzEQvhf6H4TuzT7qpInJOpikLoWQ&#10;hCYlZ1kr2QJJo0qy1+6v70i73pgmECjdg3ZG882M5nl5tTOabIUPCmxDq5OSEmE5tMquGvrzafHp&#10;nJIQmW2ZBisauheBXs0+frjs3FTUsAbdCk/QiA3TzjV0HaObFkXga2FYOAEnLAoleMMisn5VtJ51&#10;aN3ooi7Ls6ID3zoPXISAtze9kM6yfSkFj/dSBhGJbii+LebT53OZzmJ2yaYrz9xa8eEZ7B9eYZiy&#10;6HQ0dcMiIxuvXpkyinsIIOMJB1OAlIqLHANGU5V/RfO4Zk7kWDA5wY1pCv/PLL/bPnii2obW5emE&#10;EssMVinR5KtWLoiUoc6FKQIf3YMfuIBkCncnvUl/DITsclb3Y1bFLhKOl1V1dj7B3HMU1VVdXuSs&#10;Fy/Kzof4TYAhiWio0L3jZJdtb0NEn4g+oNK1hYXSOtdOW9Khj4vytMwFCKBVm6QJF/xqea092TIs&#10;/2JR4pfiQWtHMOS0xcsUZR9XpuJei2RD2x9CYoZSJL2H1JtiNMs4FzZWg92MTmoSnzAqfn5fccAn&#10;VZH7dlSu31ceNbJnsHFUNsqCf8uAHp8se/whA33cKQVLaPfYHB76qQmOLxRW6JaF+MA8jgkWFUc/&#10;3uMhNWAZYKAoWYP//dZ9wmP3opSSDseuoeHXhnlBif5usa8vqknqlZiZyemXGhl/LFkeS+zGXAOW&#10;tsIl43gmEz7qAyk9mGfcEPPkFUXMcvTdUB79gbmO/TrAHcPFfJ5hOJuOxVv76Pih6qn9nnbPzLuh&#10;TSP29x0cRvRVq/bYVA8L800EqXIfv+R1yDfOdW7IYQelxXHMZ9TLppz9AQAA//8DAFBLAwQUAAYA&#10;CAAAACEAcP+zwt8AAAALAQAADwAAAGRycy9kb3ducmV2LnhtbEyPwU7DMAyG70i8Q2Qkbixtx1jX&#10;NZ0QEhcuE2OHHbPGNN0apzTZVnh6zGncPsu/fn8uV6PrxBmH0HpSkE4SEEi1Ny01CrYfrw85iBA1&#10;Gd15QgXfGGBV3d6UujD+Qu943sRGcAmFQiuwMfaFlKG26HSY+B6Jd59+cDryODTSDPrC5a6TWZI8&#10;Sadb4gtW9/hisT5uTk7BG+X51qb98fDj851bS7n7Wkul7u/G5yWIiGO8huFPn9WhYqe9P5EJolOQ&#10;pbMFRxlm8ykITmTTR4Y9wyKZg6xK+f+H6hcAAP//AwBQSwECLQAUAAYACAAAACEAtoM4kv4AAADh&#10;AQAAEwAAAAAAAAAAAAAAAAAAAAAAW0NvbnRlbnRfVHlwZXNdLnhtbFBLAQItABQABgAIAAAAIQA4&#10;/SH/1gAAAJQBAAALAAAAAAAAAAAAAAAAAC8BAABfcmVscy8ucmVsc1BLAQItABQABgAIAAAAIQDF&#10;SrEAhAIAAHEFAAAOAAAAAAAAAAAAAAAAAC4CAABkcnMvZTJvRG9jLnhtbFBLAQItABQABgAIAAAA&#10;IQBw/7PC3wAAAAsBAAAPAAAAAAAAAAAAAAAAAN4EAABkcnMvZG93bnJldi54bWxQSwUGAAAAAAQA&#10;BADzAAAA6gU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13536" behindDoc="0" locked="0" layoutInCell="1" allowOverlap="1" wp14:anchorId="39D1AD75" wp14:editId="2577E8B8">
                      <wp:simplePos x="0" y="0"/>
                      <wp:positionH relativeFrom="column">
                        <wp:posOffset>1361440</wp:posOffset>
                      </wp:positionH>
                      <wp:positionV relativeFrom="paragraph">
                        <wp:posOffset>1367790</wp:posOffset>
                      </wp:positionV>
                      <wp:extent cx="116840" cy="212090"/>
                      <wp:effectExtent l="57150" t="19050" r="16510" b="92710"/>
                      <wp:wrapNone/>
                      <wp:docPr id="27" name="27 Elipse"/>
                      <wp:cNvGraphicFramePr/>
                      <a:graphic xmlns:a="http://schemas.openxmlformats.org/drawingml/2006/main">
                        <a:graphicData uri="http://schemas.microsoft.com/office/word/2010/wordprocessingShape">
                          <wps:wsp>
                            <wps:cNvSpPr/>
                            <wps:spPr>
                              <a:xfrm>
                                <a:off x="0" y="0"/>
                                <a:ext cx="116840" cy="21209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B75F78" id="27 Elipse" o:spid="_x0000_s1026" style="position:absolute;margin-left:107.2pt;margin-top:107.7pt;width:9.2pt;height:16.7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IWgwIAAG0FAAAOAAAAZHJzL2Uyb0RvYy54bWysVNtqGzEQfS/0H4Tem700V5N1MEldCiEJ&#10;SUqeZa1kCySNKsleu1/fkXa9MU0gUOqHtUZzZkZz5nJ5tTWabIQPCmxDq6OSEmE5tMouG/rzef7l&#10;nJIQmW2ZBisauhOBXk0/f7rs3ETUsALdCk/QiQ2TzjV0FaObFEXgK2FYOAInLColeMMiin5ZtJ51&#10;6N3ooi7L06ID3zoPXISAtze9kk6zfykFj/dSBhGJbii+Leavz99F+hbTSzZZeuZWig/PYP/wCsOU&#10;xaCjqxsWGVl79caVUdxDABmPOJgCpFRc5Bwwm6r8K5unFXMi54LkBDfSFP6fW363efBEtQ2tzyix&#10;zGCN6jPyTSsXRGKnc2GCoCf34Acp4DGlupXepH9Mgmwzo7uRUbGNhONlVZ2eHyPvHFV1VZcXmfHi&#10;1dj5EL8LMCQdGip0Hzj5ZZvbEDEmoveodG1hrrTOddOWdBjjojwpM/kBtGqTNuGCXy6utScbhqWf&#10;z0v8pXzQ2wEMJW3xMmXZ55VPcadF8qHto5DITsqkj5D6UoxuGefCxmrwm9HJTOITRsOvHxsO+GQq&#10;cs+OxvXHxqNFjgw2jsZGWfDvOdDjk2WP3zPQ550oWEC7w8bw0E9McHyusEK3LMQH5nFEsKg49vEe&#10;P1IDlgGGEyUr8L/fu0947FzUUtLhyDU0/FozLyjRPyz29EV1nHolZuH45KxGwR9qFocauzbXgKWt&#10;cME4no8JH/X+KD2YF9wOsxQVVcxyjN1QHv1euI79KsD9wsVslmE4l47FW/vk+L7qqf2ety/Mu6FN&#10;I/b3HezH802r9thUDwuzdQSpch+/8jrwjTOdG3LYP2lpHMoZ9bolp38AAAD//wMAUEsDBBQABgAI&#10;AAAAIQBXmnhF3QAAAAsBAAAPAAAAZHJzL2Rvd25yZXYueG1sTI/BTsMwEETvSPyDtUjcqJMQkBXi&#10;VAiJC5eK0kOPbrzEofE6xG4b+Hq2J3qb0Y5m39TL2Q/iiFPsA2nIFxkIpDbYnjoNm4/XOwUiJkPW&#10;DIFQww9GWDbXV7WpbDjROx7XqRNcQrEyGlxKYyVlbB16ExdhROLbZ5i8SWynTtrJnLjcD7LIskfp&#10;TU/8wZkRXxy2+/XBa3gjpTYuH/dfv0Ft/UrK7fdKan17Mz8/gUg4p/8wnPEZHRpm2oUD2SgGDUVe&#10;lhw9iwcWnCjuCx6zY1EqBbKp5eWG5g8AAP//AwBQSwECLQAUAAYACAAAACEAtoM4kv4AAADhAQAA&#10;EwAAAAAAAAAAAAAAAAAAAAAAW0NvbnRlbnRfVHlwZXNdLnhtbFBLAQItABQABgAIAAAAIQA4/SH/&#10;1gAAAJQBAAALAAAAAAAAAAAAAAAAAC8BAABfcmVscy8ucmVsc1BLAQItABQABgAIAAAAIQBQYZIW&#10;gwIAAG0FAAAOAAAAAAAAAAAAAAAAAC4CAABkcnMvZTJvRG9jLnhtbFBLAQItABQABgAIAAAAIQBX&#10;mnhF3QAAAAsBAAAPAAAAAAAAAAAAAAAAAN0EAABkcnMvZG93bnJldi54bWxQSwUGAAAAAAQABADz&#10;AAAA5wU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12512" behindDoc="0" locked="0" layoutInCell="1" allowOverlap="1" wp14:anchorId="7F09ED58" wp14:editId="5BE33B42">
                      <wp:simplePos x="0" y="0"/>
                      <wp:positionH relativeFrom="column">
                        <wp:posOffset>1361440</wp:posOffset>
                      </wp:positionH>
                      <wp:positionV relativeFrom="paragraph">
                        <wp:posOffset>985047</wp:posOffset>
                      </wp:positionV>
                      <wp:extent cx="116840" cy="212090"/>
                      <wp:effectExtent l="57150" t="19050" r="16510" b="92710"/>
                      <wp:wrapNone/>
                      <wp:docPr id="25" name="25 Elipse"/>
                      <wp:cNvGraphicFramePr/>
                      <a:graphic xmlns:a="http://schemas.openxmlformats.org/drawingml/2006/main">
                        <a:graphicData uri="http://schemas.microsoft.com/office/word/2010/wordprocessingShape">
                          <wps:wsp>
                            <wps:cNvSpPr/>
                            <wps:spPr>
                              <a:xfrm>
                                <a:off x="0" y="0"/>
                                <a:ext cx="116840" cy="21209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1E4DD5" id="25 Elipse" o:spid="_x0000_s1026" style="position:absolute;margin-left:107.2pt;margin-top:77.55pt;width:9.2pt;height:16.7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bgThAIAAG0FAAAOAAAAZHJzL2Uyb0RvYy54bWysVNtOGzEQfa/Uf7D8XvZSQiFigyJoqkoI&#10;UKHi2fHaiSXb49pONunXd+zdLFFBQqqah43Hc2bGc+ZyebUzmmyFDwpsQ6uTkhJhObTKrhr682nx&#10;6ZySEJltmQYrGroXgV7NPn647NxU1LAG3QpP0IkN0841dB2jmxZF4GthWDgBJywqJXjDIop+VbSe&#10;dejd6KIuy7OiA986D1yEgLc3vZLOsn8pBY/3UgYRiW4ovi3mr8/fZfoWs0s2XXnm1ooPz2D/8ArD&#10;lMWgo6sbFhnZePXKlVHcQwAZTziYAqRUXOQcMJuq/CubxzVzIueC5AQ30hT+n1t+t33wRLUNrSeU&#10;WGawRvWEfNXKBZHY6VyYIujRPfhBCnhMqe6kN+kfkyC7zOh+ZFTsIuF4WVVn56fIO0dVXdXlRWa8&#10;eDF2PsRvAgxJh4YK3QdOftn2NkSMiegDKl1bWCitc920JR3GuCgnZSY/gFZt0iZc8KvltfZky7D0&#10;i0WJv5QPejuCoaQtXqYs+7zyKe61SD60/SEkspMy6SOkvhSjW8a5sLEa/GZ0MpP4hNHw8/uGAz6Z&#10;ityzo3H9vvFokSODjaOxURb8Ww70+GTZ4w8M9HknCpbQ7rExPPQTExxfKKzQLQvxgXkcESwqjn28&#10;x4/UgGWA4UTJGvzvt+4THjsXtZR0OHINDb82zAtK9HeLPX1RnaZeiVk4nXypUfDHmuWxxm7MNWBp&#10;K1wwjudjwkd9OEoP5hm3wzxFRRWzHGM3lEd/EK5jvwpwv3Axn2cYzqVj8dY+On6oemq/p90z825o&#10;04j9fQeH8XzVqj021cPCfBNBqtzHL7wOfONM54Yc9k9aGsdyRr1sydkfAAAA//8DAFBLAwQUAAYA&#10;CAAAACEAKHNqWd8AAAALAQAADwAAAGRycy9kb3ducmV2LnhtbEyPwU7DMBBE70j8g7VI3OgmoUFW&#10;iFMhJC5cKkoPPbqxiUPjdYjdNvD1LCd63Jmn2Zl6NftBnOwU+0AK8kUGwlIbTE+dgu37y50EEZMm&#10;o4dAVsG3jbBqrq9qXZlwpjd72qROcAjFSitwKY0VYmyd9TouwmiJvY8weZ34nDo0kz5zuB+wyLIH&#10;9Lon/uD0aJ+dbQ+bo1fwSlJuXT4ePn+C3Pk14u5rjUrd3sxPjyCSndM/DH/1uTo03GkfjmSiGBQU&#10;+XLJKBtlmYNgorgveMyeFSlLwKbGyw3NLwAAAP//AwBQSwECLQAUAAYACAAAACEAtoM4kv4AAADh&#10;AQAAEwAAAAAAAAAAAAAAAAAAAAAAW0NvbnRlbnRfVHlwZXNdLnhtbFBLAQItABQABgAIAAAAIQA4&#10;/SH/1gAAAJQBAAALAAAAAAAAAAAAAAAAAC8BAABfcmVscy8ucmVsc1BLAQItABQABgAIAAAAIQDS&#10;TbgThAIAAG0FAAAOAAAAAAAAAAAAAAAAAC4CAABkcnMvZTJvRG9jLnhtbFBLAQItABQABgAIAAAA&#10;IQAoc2pZ3wAAAAsBAAAPAAAAAAAAAAAAAAAAAN4EAABkcnMvZG93bnJldi54bWxQSwUGAAAAAAQA&#10;BADzAAAA6gUAAAAA&#10;" filled="f" strokecolor="red" strokeweight="1.5pt">
                      <v:shadow on="t" color="black" opacity="22937f" origin=",.5" offset="0,.63889mm"/>
                    </v:oval>
                  </w:pict>
                </mc:Fallback>
              </mc:AlternateContent>
            </w:r>
            <w:r w:rsidRPr="00E93472">
              <w:rPr>
                <w:rFonts w:ascii="Arial" w:hAnsi="Arial" w:cs="Arial"/>
                <w:noProof/>
                <w:lang w:val="es-CO" w:eastAsia="es-CO"/>
              </w:rPr>
              <w:drawing>
                <wp:inline distT="0" distB="0" distL="0" distR="0" wp14:anchorId="740EE7BE" wp14:editId="7AD4EAFD">
                  <wp:extent cx="3476847" cy="3042493"/>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7275" t="29696" r="46969" b="34243"/>
                          <a:stretch/>
                        </pic:blipFill>
                        <pic:spPr bwMode="auto">
                          <a:xfrm>
                            <a:off x="0" y="0"/>
                            <a:ext cx="3475852" cy="3041623"/>
                          </a:xfrm>
                          <a:prstGeom prst="rect">
                            <a:avLst/>
                          </a:prstGeom>
                          <a:ln>
                            <a:noFill/>
                          </a:ln>
                          <a:extLst>
                            <a:ext uri="{53640926-AAD7-44D8-BBD7-CCE9431645EC}">
                              <a14:shadowObscured xmlns:a14="http://schemas.microsoft.com/office/drawing/2010/main"/>
                            </a:ext>
                          </a:extLst>
                        </pic:spPr>
                      </pic:pic>
                    </a:graphicData>
                  </a:graphic>
                </wp:inline>
              </w:drawing>
            </w:r>
          </w:p>
          <w:p w14:paraId="16DC2807" w14:textId="77777777" w:rsidR="00A4013C" w:rsidRPr="00E93472" w:rsidRDefault="00A4013C" w:rsidP="002C518A">
            <w:pPr>
              <w:rPr>
                <w:rFonts w:ascii="Arial" w:hAnsi="Arial" w:cs="Arial"/>
                <w:color w:val="000000"/>
                <w:sz w:val="24"/>
                <w:szCs w:val="24"/>
              </w:rPr>
            </w:pPr>
          </w:p>
          <w:p w14:paraId="6817818A" w14:textId="77777777" w:rsidR="00A4013C" w:rsidRPr="00E93472" w:rsidRDefault="00A4013C" w:rsidP="00047F61">
            <w:pPr>
              <w:jc w:val="center"/>
              <w:rPr>
                <w:rFonts w:ascii="Arial" w:hAnsi="Arial" w:cs="Arial"/>
                <w:color w:val="000000"/>
                <w:sz w:val="24"/>
                <w:szCs w:val="24"/>
              </w:rPr>
            </w:pPr>
          </w:p>
          <w:p w14:paraId="68D172FB" w14:textId="1CC15185" w:rsidR="00A4013C" w:rsidRPr="00E93472" w:rsidRDefault="00A4013C" w:rsidP="00102553">
            <w:pPr>
              <w:rPr>
                <w:rFonts w:ascii="Arial" w:hAnsi="Arial" w:cs="Arial"/>
                <w:color w:val="FF0000"/>
                <w:sz w:val="24"/>
                <w:szCs w:val="24"/>
              </w:rPr>
            </w:pPr>
            <w:r w:rsidRPr="00E93472">
              <w:rPr>
                <w:rFonts w:ascii="Arial" w:hAnsi="Arial" w:cs="Arial"/>
                <w:b/>
                <w:color w:val="FF0000"/>
                <w:sz w:val="24"/>
                <w:szCs w:val="24"/>
              </w:rPr>
              <w:lastRenderedPageBreak/>
              <w:t xml:space="preserve">Mantener el esquema de las flechas </w:t>
            </w:r>
            <w:r w:rsidR="00102553" w:rsidRPr="00E93472">
              <w:rPr>
                <w:rFonts w:ascii="Arial" w:hAnsi="Arial" w:cs="Arial"/>
                <w:b/>
                <w:color w:val="FF0000"/>
                <w:sz w:val="24"/>
                <w:szCs w:val="24"/>
              </w:rPr>
              <w:t>para la solución de las “Prácticas”</w:t>
            </w:r>
          </w:p>
          <w:p w14:paraId="76A808AE" w14:textId="6519DE2A" w:rsidR="00FA1149" w:rsidRPr="00E93472" w:rsidRDefault="007D2ACB" w:rsidP="00047F61">
            <w:pPr>
              <w:jc w:val="center"/>
              <w:rPr>
                <w:rFonts w:ascii="Arial" w:hAnsi="Arial" w:cs="Arial"/>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27872" behindDoc="0" locked="0" layoutInCell="1" allowOverlap="1" wp14:anchorId="2C6CE253" wp14:editId="171CB29C">
                      <wp:simplePos x="0" y="0"/>
                      <wp:positionH relativeFrom="column">
                        <wp:posOffset>2320290</wp:posOffset>
                      </wp:positionH>
                      <wp:positionV relativeFrom="paragraph">
                        <wp:posOffset>1827043</wp:posOffset>
                      </wp:positionV>
                      <wp:extent cx="116840" cy="212090"/>
                      <wp:effectExtent l="57150" t="19050" r="16510" b="92710"/>
                      <wp:wrapNone/>
                      <wp:docPr id="46" name="46 Elipse"/>
                      <wp:cNvGraphicFramePr/>
                      <a:graphic xmlns:a="http://schemas.openxmlformats.org/drawingml/2006/main">
                        <a:graphicData uri="http://schemas.microsoft.com/office/word/2010/wordprocessingShape">
                          <wps:wsp>
                            <wps:cNvSpPr/>
                            <wps:spPr>
                              <a:xfrm>
                                <a:off x="0" y="0"/>
                                <a:ext cx="116840" cy="21209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C11FB0" id="46 Elipse" o:spid="_x0000_s1026" style="position:absolute;margin-left:182.7pt;margin-top:143.85pt;width:9.2pt;height:16.7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9MQhAIAAG0FAAAOAAAAZHJzL2Uyb0RvYy54bWysVN9r2zAQfh/sfxB6X21nadaGOiW0yxiU&#10;NqwdfVZkKRFIOk1S4mR//U6y44a1UBjLg6PTfXen++7H1fXeaLITPiiwNa3OSkqE5dAou67pz6fF&#10;pwtKQmS2YRqsqOlBBHo9+/jhqnVTMYIN6EZ4gk5smLauppsY3bQoAt8Iw8IZOGFRKcEbFlH066Lx&#10;rEXvRhejspwULfjGeeAiBLy97ZR0lv1LKXh8kDKISHRN8W0xf33+rtK3mF2x6dozt1G8fwb7h1cY&#10;piwGHVzdssjI1qtXroziHgLIeMbBFCCl4iLngNlU5V/ZPG6YEzkXJCe4gabw/9zy+93SE9XUdDyh&#10;xDKDNRpPyFetXBCJndaFKYIe3dL3UsBjSnUvvUn/mATZZ0YPA6NiHwnHy6qaXIyRd46qUTUqLzPj&#10;xYux8yF+E2BIOtRU6C5w8st2dyFiTEQfUenawkJpneumLWkxxmV5XmbyA2jVJG3CBb9e3WhPdgxL&#10;v1iU+Ev5oLcTGEra4mXKsssrn+JBi+RD2x9CIjspky5C6ksxuGWcCxur3m9GJzOJTxgMP79v2OOT&#10;qcg9OxiP3jceLHJksHEwNsqCf8uBHp4sO/yRgS7vRMEKmgM2hoduYoLjC4UVumMhLpnHEcGi4tjH&#10;B/xIDVgG6E+UbMD/fus+4bFzUUtJiyNX0/Bry7ygRH+32NOX1Tj1SszC+PzLCAV/qlmdauzW3ACW&#10;tsIF43g+JnzUx6P0YJ5xO8xTVFQxyzF2TXn0R+EmdqsA9wsX83mG4Vw6Fu/so+PHqqf2e9o/M+/6&#10;No3Y3/dwHM9XrdphUz0szLcRpMp9/MJrzzfOdG7Ifv+kpXEqZ9TLlpz9AQAA//8DAFBLAwQUAAYA&#10;CAAAACEAMb3CCOAAAAALAQAADwAAAGRycy9kb3ducmV2LnhtbEyPTU/DMAyG70j8h8hI3Jj7AVvU&#10;NZ0QEhcuE2OHHbMma8sapzTZVvj1mNO42fKj189bribXi7MdQ+dJQTpLQFiqvemoUbD9eH2QIELU&#10;ZHTvySr4tgFW1e1NqQvjL/Ruz5vYCA6hUGgFbYxDgRjq1jodZn6wxLeDH52OvI4NmlFfONz1mCXJ&#10;HJ3uiD+0erAvra2Pm5NT8EZSbtt0OH7+eLlza8Td1xqVur+bnpcgop3iFYY/fVaHip32/kQmiF5B&#10;Pn96ZFRBJhcLEEzkMucyex6yNAWsSvzfofoFAAD//wMAUEsBAi0AFAAGAAgAAAAhALaDOJL+AAAA&#10;4QEAABMAAAAAAAAAAAAAAAAAAAAAAFtDb250ZW50X1R5cGVzXS54bWxQSwECLQAUAAYACAAAACEA&#10;OP0h/9YAAACUAQAACwAAAAAAAAAAAAAAAAAvAQAAX3JlbHMvLnJlbHNQSwECLQAUAAYACAAAACEA&#10;cS/TEIQCAABtBQAADgAAAAAAAAAAAAAAAAAuAgAAZHJzL2Uyb0RvYy54bWxQSwECLQAUAAYACAAA&#10;ACEAMb3CCOAAAAALAQAADwAAAAAAAAAAAAAAAADeBAAAZHJzL2Rvd25yZXYueG1sUEsFBgAAAAAE&#10;AAQA8wAAAOsFA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25824" behindDoc="0" locked="0" layoutInCell="1" allowOverlap="1" wp14:anchorId="610A606C" wp14:editId="4110ABE1">
                      <wp:simplePos x="0" y="0"/>
                      <wp:positionH relativeFrom="column">
                        <wp:posOffset>2320290</wp:posOffset>
                      </wp:positionH>
                      <wp:positionV relativeFrom="paragraph">
                        <wp:posOffset>1338093</wp:posOffset>
                      </wp:positionV>
                      <wp:extent cx="116840" cy="212090"/>
                      <wp:effectExtent l="57150" t="19050" r="16510" b="92710"/>
                      <wp:wrapNone/>
                      <wp:docPr id="45" name="45 Elipse"/>
                      <wp:cNvGraphicFramePr/>
                      <a:graphic xmlns:a="http://schemas.openxmlformats.org/drawingml/2006/main">
                        <a:graphicData uri="http://schemas.microsoft.com/office/word/2010/wordprocessingShape">
                          <wps:wsp>
                            <wps:cNvSpPr/>
                            <wps:spPr>
                              <a:xfrm>
                                <a:off x="0" y="0"/>
                                <a:ext cx="116840" cy="21209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03386D" id="45 Elipse" o:spid="_x0000_s1026" style="position:absolute;margin-left:182.7pt;margin-top:105.35pt;width:9.2pt;height:16.7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WwXhAIAAG0FAAAOAAAAZHJzL2Uyb0RvYy54bWysVN9r2zAQfh/sfxB6X21nSdeGOiW0yxiU&#10;NqwdfVZkKRFIOk1S4mR//U6y44a1UBjLg6PTfXen++7H1fXeaLITPiiwNa3OSkqE5dAou67pz6fF&#10;pwtKQmS2YRqsqOlBBHo9+/jhqnVTMYIN6EZ4gk5smLauppsY3bQoAt8Iw8IZOGFRKcEbFlH066Lx&#10;rEXvRhejsjwvWvCN88BFCHh72ynpLPuXUvD4IGUQkeia4tti/vr8XaVvMbti07VnbqN4/wz2D68w&#10;TFkMOri6ZZGRrVevXBnFPQSQ8YyDKUBKxUXOAbOpyr+yedwwJ3IuSE5wA03h/7nl97ulJ6qp6XhC&#10;iWUGazSekK9auSASO60LUwQ9uqXvpYDHlOpeepP+MQmyz4weBkbFPhKOl1V1fjFG3jmqRtWovMyM&#10;Fy/Gzof4TYAh6VBTobvAyS/b3YWIMRF9RKVrCwulda6btqTFGJflpMzkB9CqSdqEC369utGe7BiW&#10;frEo8ZfyQW8nMJS0xcuUZZdXPsWDFsmHtj+ERHZSJl2E1JdicMs4FzZWvd+MTmYSnzAYfn7fsMcn&#10;U5F7djAevW88WOTIYONgbJQF/5YDPTxZdvgjA13eiYIVNAdsDA/dxATHFwordMdCXDKPI4JFxbGP&#10;D/iRGrAM0J8o2YD//dZ9wmPnopaSFkeupuHXlnlBif5usacvq3HqlZiF8eTLCAV/qlmdauzW3ACW&#10;tsIF43g+JnzUx6P0YJ5xO8xTVFQxyzF2TXn0R+EmdqsA9wsX83mG4Vw6Fu/so+PHqqf2e9o/M+/6&#10;No3Y3/dwHM9XrdphUz0szLcRpMp9/MJrzzfOdG7Ifv+kpXEqZ9TLlpz9AQAA//8DAFBLAwQUAAYA&#10;CAAAACEAJq1Xg+AAAAALAQAADwAAAGRycy9kb3ducmV2LnhtbEyPwU7DMAyG70i8Q2QkbsztWkbU&#10;NZ0QEhcuE2OHHbMmtN0apzTZVnh6zGkcbX/6/f3lanK9ONsxdJ4UpLMEhKXam44aBduP1wcJIkRN&#10;RveerIJvG2BV3d6UujD+Qu/2vImN4BAKhVbQxjgUiKFurdNh5gdLfPv0o9ORx7FBM+oLh7se50my&#10;QKc74g+tHuxLa+vj5uQUvJGU2zYdjocfL3dujbj7WqNS93fT8xJEtFO8wvCnz+pQsdPen8gE0SvI&#10;Fo85owrmafIEgolMZlxmz5s8TwGrEv93qH4BAAD//wMAUEsBAi0AFAAGAAgAAAAhALaDOJL+AAAA&#10;4QEAABMAAAAAAAAAAAAAAAAAAAAAAFtDb250ZW50X1R5cGVzXS54bWxQSwECLQAUAAYACAAAACEA&#10;OP0h/9YAAACUAQAACwAAAAAAAAAAAAAAAAAvAQAAX3JlbHMvLnJlbHNQSwECLQAUAAYACAAAACEA&#10;shVsF4QCAABtBQAADgAAAAAAAAAAAAAAAAAuAgAAZHJzL2Uyb0RvYy54bWxQSwECLQAUAAYACAAA&#10;ACEAJq1Xg+AAAAALAQAADwAAAAAAAAAAAAAAAADeBAAAZHJzL2Rvd25yZXYueG1sUEsFBgAAAAAE&#10;AAQA8wAAAOsFA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23776" behindDoc="0" locked="0" layoutInCell="1" allowOverlap="1" wp14:anchorId="2250D46D" wp14:editId="0DB0064B">
                      <wp:simplePos x="0" y="0"/>
                      <wp:positionH relativeFrom="column">
                        <wp:posOffset>2320290</wp:posOffset>
                      </wp:positionH>
                      <wp:positionV relativeFrom="paragraph">
                        <wp:posOffset>849142</wp:posOffset>
                      </wp:positionV>
                      <wp:extent cx="116840" cy="212090"/>
                      <wp:effectExtent l="57150" t="19050" r="16510" b="92710"/>
                      <wp:wrapNone/>
                      <wp:docPr id="44" name="44 Elipse"/>
                      <wp:cNvGraphicFramePr/>
                      <a:graphic xmlns:a="http://schemas.openxmlformats.org/drawingml/2006/main">
                        <a:graphicData uri="http://schemas.microsoft.com/office/word/2010/wordprocessingShape">
                          <wps:wsp>
                            <wps:cNvSpPr/>
                            <wps:spPr>
                              <a:xfrm>
                                <a:off x="0" y="0"/>
                                <a:ext cx="116840" cy="21209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274C20" id="44 Elipse" o:spid="_x0000_s1026" style="position:absolute;margin-left:182.7pt;margin-top:66.85pt;width:9.2pt;height:16.7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kVhAIAAG0FAAAOAAAAZHJzL2Uyb0RvYy54bWysVN9P2zAQfp+0/8Hy+0jSBQYVKapgnSYh&#10;QIOJZ9exW0u2z7Pdpt1fv7OThmogIU3rQ+rzfXfn++7H5dXOaLIVPiiwDa1OSkqE5dAqu2roz6fF&#10;p3NKQmS2ZRqsaOheBHo1+/jhsnNTMYE16FZ4gk5smHauoesY3bQoAl8Lw8IJOGFRKcEbFlH0q6L1&#10;rEPvRheTsjwrOvCt88BFCHh70yvpLPuXUvB4L2UQkeiG4tti/vr8XaZvMbtk05Vnbq348Az2D68w&#10;TFkMOrq6YZGRjVevXBnFPQSQ8YSDKUBKxUXOAbOpyr+yeVwzJ3IuSE5wI03h/7nld9sHT1Tb0Lqm&#10;xDKDNapr8lUrF0Rip3NhiqBH9+AHKeAxpbqT3qR/TILsMqP7kVGxi4TjZVWdndfIO0fVpJqUF5nx&#10;4sXY+RC/CTAkHRoqdB84+WXb2xAxJqIPqHRtYaG0znXTlnQY46I8LTP5AbRqkzbhgl8tr7UnW4al&#10;XyxK/KV80NsRDCVt8TJl2eeVT3GvRfKh7Q8hkZ2USR8h9aUY3TLOhY3V4Dejk5nEJ4yGn983HPDJ&#10;VOSeHY0n7xuPFjky2DgaG2XBv+VAj0+WPf7AQJ93omAJ7R4bw0M/McHxhcIK3bIQH5jHEcGi4tjH&#10;e/xIDVgGGE6UrMH/fus+4bFzUUtJhyPX0PBrw7ygRH+32NMXVZ16JWahPv0yQcEfa5bHGrsx14Cl&#10;rXDBOJ6PCR/14Sg9mGfcDvMUFVXMcozdUB79QbiO/SrA/cLFfJ5hOJeOxVv76Pih6qn9nnbPzLuh&#10;TSP29x0cxvNVq/bYVA8L800EqXIfv/A68I0znRty2D9paRzLGfWyJWd/AAAA//8DAFBLAwQUAAYA&#10;CAAAACEAbOsEC98AAAALAQAADwAAAGRycy9kb3ducmV2LnhtbEyPwU7DMBBE70j8g7VI3KgTDKkV&#10;4lQIiQuXitJDj268JKHxOsRuG/h6lhMcd+ZpdqZazX4QJ5xiH8hAvshAIDXB9dQa2L4932gQMVly&#10;dgiEBr4wwqq+vKhs6cKZXvG0Sa3gEIqlNdClNJZSxqZDb+MijEjsvYfJ28Tn1Eo32TOH+0HeZlkh&#10;ve2JP3R2xKcOm8Pm6A28kNbbLh8PH99B7/xayt3nWhpzfTU/PoBIOKc/GH7rc3WoudM+HMlFMRhQ&#10;xf0do2wotQTBhNKKx+xZKZY5yLqS/zfUPwAAAP//AwBQSwECLQAUAAYACAAAACEAtoM4kv4AAADh&#10;AQAAEwAAAAAAAAAAAAAAAAAAAAAAW0NvbnRlbnRfVHlwZXNdLnhtbFBLAQItABQABgAIAAAAIQA4&#10;/SH/1gAAAJQBAAALAAAAAAAAAAAAAAAAAC8BAABfcmVscy8ucmVsc1BLAQItABQABgAIAAAAIQDz&#10;A/kVhAIAAG0FAAAOAAAAAAAAAAAAAAAAAC4CAABkcnMvZTJvRG9jLnhtbFBLAQItABQABgAIAAAA&#10;IQBs6wQL3wAAAAsBAAAPAAAAAAAAAAAAAAAAAN4EAABkcnMvZG93bnJldi54bWxQSwUGAAAAAAQA&#10;BADzAAAA6gUAAAAA&#10;" filled="f" strokecolor="red" strokeweight="1.5pt">
                      <v:shadow on="t" color="black" opacity="22937f" origin=",.5" offset="0,.63889mm"/>
                    </v:oval>
                  </w:pict>
                </mc:Fallback>
              </mc:AlternateContent>
            </w:r>
            <w:r w:rsidR="00047F61" w:rsidRPr="00E93472">
              <w:rPr>
                <w:rFonts w:ascii="Arial" w:hAnsi="Arial" w:cs="Arial"/>
                <w:noProof/>
                <w:lang w:val="es-CO" w:eastAsia="es-CO"/>
              </w:rPr>
              <mc:AlternateContent>
                <mc:Choice Requires="wps">
                  <w:drawing>
                    <wp:anchor distT="0" distB="0" distL="114300" distR="114300" simplePos="0" relativeHeight="251721728" behindDoc="0" locked="0" layoutInCell="1" allowOverlap="1" wp14:anchorId="5069A468" wp14:editId="28F74E28">
                      <wp:simplePos x="0" y="0"/>
                      <wp:positionH relativeFrom="column">
                        <wp:posOffset>2320807</wp:posOffset>
                      </wp:positionH>
                      <wp:positionV relativeFrom="paragraph">
                        <wp:posOffset>360399</wp:posOffset>
                      </wp:positionV>
                      <wp:extent cx="116840" cy="212090"/>
                      <wp:effectExtent l="57150" t="19050" r="16510" b="92710"/>
                      <wp:wrapNone/>
                      <wp:docPr id="43" name="43 Elipse"/>
                      <wp:cNvGraphicFramePr/>
                      <a:graphic xmlns:a="http://schemas.openxmlformats.org/drawingml/2006/main">
                        <a:graphicData uri="http://schemas.microsoft.com/office/word/2010/wordprocessingShape">
                          <wps:wsp>
                            <wps:cNvSpPr/>
                            <wps:spPr>
                              <a:xfrm>
                                <a:off x="0" y="0"/>
                                <a:ext cx="116840" cy="21209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522BB6" id="43 Elipse" o:spid="_x0000_s1026" style="position:absolute;margin-left:182.75pt;margin-top:28.4pt;width:9.2pt;height:16.7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BIYhAIAAG0FAAAOAAAAZHJzL2Uyb0RvYy54bWysVN9P2zAQfp+0/8Hy+0hSCoOKFFWwTpMQ&#10;VMDEs+vYrSXb59lu0+6v39lJQzWQkKb1IfX5vrvzfffj6npnNNkKHxTYmlYnJSXCcmiUXdX05/P8&#10;ywUlITLbMA1W1HQvAr2efv501bqJGMEadCM8QSc2TFpX03WMblIUga+FYeEEnLColOANiyj6VdF4&#10;1qJ3o4tRWZ4XLfjGeeAiBLy97ZR0mv1LKXh8kDKISHRN8W0xf33+LtO3mF6xycozt1a8fwb7h1cY&#10;piwGHVzdssjIxqs3roziHgLIeMLBFCCl4iLngNlU5V/ZPK2ZEzkXJCe4gabw/9zy++3CE9XUdHxK&#10;iWUGazQ+Jd+0ckEkdloXJgh6cgvfSwGPKdWd9Cb9YxJklxndD4yKXSQcL6vq/GKMvHNUjapReZkZ&#10;L16NnQ/xuwBD0qGmQneBk1+2vQsRYyL6gErXFuZK61w3bUmLMS7LszKTH0CrJmkTLvjV8kZ7smVY&#10;+vm8xF/KB70dwVDSFi9Tll1e+RT3WiQf2j4KieykTLoIqS/F4JZxLmyser8ZncwkPmEwPP3YsMcn&#10;U5F7djAefWw8WOTIYONgbJQF/54DPTxZdvgDA13eiYIlNHtsDA/dxATH5wordMdCXDCPI4JFxbGP&#10;D/iRGrAM0J8oWYP//d59wmPnopaSFkeupuHXhnlBif5hsacvq3HqlZiF8dnXEQr+WLM81tiNuQEs&#10;bYULxvF8TPioD0fpwbzgdpilqKhilmPsmvLoD8JN7FYB7hcuZrMMw7l0LN7ZJ8cPVU/t97x7Yd71&#10;bRqxv+/hMJ5vWrXDpnpYmG0iSJX7+JXXnm+c6dyQ/f5JS+NYzqjXLTn9AwAA//8DAFBLAwQUAAYA&#10;CAAAACEAvDYcq98AAAAJAQAADwAAAGRycy9kb3ducmV2LnhtbEyPMU/DMBCFdyT+g3WV2KjTRonS&#10;kEuFkFhYKkqHjm5s4rTxOcRuG/j1HBMdT/fpve9V68n14mLG0HlCWMwTEIYarztqEXYfr48FiBAV&#10;adV7MgjfJsC6vr+rVKn9ld7NZRtbwSEUSoVgYxxKKUNjjVNh7gdD/Pv0o1ORz7GVelRXDne9XCZJ&#10;Lp3qiBusGsyLNc1pe3YIb1QUO7sYTscfX+zdRsr910YiPsym5ycQ0UzxH4Y/fVaHmp0O/kw6iB4h&#10;zbOMUYQs5wkMpEW6AnFAWCVLkHUlbxfUvwAAAP//AwBQSwECLQAUAAYACAAAACEAtoM4kv4AAADh&#10;AQAAEwAAAAAAAAAAAAAAAAAAAAAAW0NvbnRlbnRfVHlwZXNdLnhtbFBLAQItABQABgAIAAAAIQA4&#10;/SH/1gAAAJQBAAALAAAAAAAAAAAAAAAAAC8BAABfcmVscy8ucmVsc1BLAQItABQABgAIAAAAIQA0&#10;YBIYhAIAAG0FAAAOAAAAAAAAAAAAAAAAAC4CAABkcnMvZTJvRG9jLnhtbFBLAQItABQABgAIAAAA&#10;IQC8Nhyr3wAAAAkBAAAPAAAAAAAAAAAAAAAAAN4EAABkcnMvZG93bnJldi54bWxQSwUGAAAAAAQA&#10;BADzAAAA6gUAAAAA&#10;" filled="f" strokecolor="red" strokeweight="1.5pt">
                      <v:shadow on="t" color="black" opacity="22937f" origin=",.5" offset="0,.63889mm"/>
                    </v:oval>
                  </w:pict>
                </mc:Fallback>
              </mc:AlternateContent>
            </w:r>
            <w:r w:rsidR="00047F61" w:rsidRPr="00E93472">
              <w:rPr>
                <w:rFonts w:ascii="Arial" w:hAnsi="Arial" w:cs="Arial"/>
                <w:noProof/>
                <w:lang w:val="es-CO" w:eastAsia="es-CO"/>
              </w:rPr>
              <w:drawing>
                <wp:inline distT="0" distB="0" distL="0" distR="0" wp14:anchorId="550358E3" wp14:editId="0F853CE8">
                  <wp:extent cx="2402959" cy="2492789"/>
                  <wp:effectExtent l="0" t="0" r="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37880" t="38182" r="41854" b="28181"/>
                          <a:stretch/>
                        </pic:blipFill>
                        <pic:spPr bwMode="auto">
                          <a:xfrm>
                            <a:off x="0" y="0"/>
                            <a:ext cx="2402271" cy="2492075"/>
                          </a:xfrm>
                          <a:prstGeom prst="rect">
                            <a:avLst/>
                          </a:prstGeom>
                          <a:ln>
                            <a:noFill/>
                          </a:ln>
                          <a:extLst>
                            <a:ext uri="{53640926-AAD7-44D8-BBD7-CCE9431645EC}">
                              <a14:shadowObscured xmlns:a14="http://schemas.microsoft.com/office/drawing/2010/main"/>
                            </a:ext>
                          </a:extLst>
                        </pic:spPr>
                      </pic:pic>
                    </a:graphicData>
                  </a:graphic>
                </wp:inline>
              </w:drawing>
            </w:r>
          </w:p>
          <w:p w14:paraId="2762029C" w14:textId="77777777" w:rsidR="00FA1149" w:rsidRPr="00E93472" w:rsidRDefault="00FA1149" w:rsidP="002C518A">
            <w:pPr>
              <w:rPr>
                <w:rFonts w:ascii="Arial" w:hAnsi="Arial" w:cs="Arial"/>
                <w:color w:val="000000"/>
                <w:sz w:val="24"/>
                <w:szCs w:val="24"/>
              </w:rPr>
            </w:pPr>
          </w:p>
          <w:p w14:paraId="418EA76A" w14:textId="01134E55" w:rsidR="00B5130C" w:rsidRPr="00E93472" w:rsidRDefault="00B5130C" w:rsidP="002C518A">
            <w:pPr>
              <w:rPr>
                <w:rFonts w:ascii="Arial" w:hAnsi="Arial" w:cs="Arial"/>
                <w:b/>
                <w:color w:val="FF0000"/>
                <w:sz w:val="24"/>
                <w:szCs w:val="24"/>
              </w:rPr>
            </w:pPr>
            <w:r w:rsidRPr="00E93472">
              <w:rPr>
                <w:rFonts w:ascii="Arial" w:hAnsi="Arial" w:cs="Arial"/>
                <w:b/>
                <w:color w:val="FF0000"/>
                <w:sz w:val="24"/>
                <w:szCs w:val="24"/>
              </w:rPr>
              <w:t>Incluir</w:t>
            </w:r>
          </w:p>
          <w:p w14:paraId="5CB0CDFF" w14:textId="3C884CCA" w:rsidR="00B5130C" w:rsidRPr="00E93472" w:rsidRDefault="00893B82" w:rsidP="002C518A">
            <w:pPr>
              <w:rPr>
                <w:rFonts w:ascii="Arial" w:hAnsi="Arial" w:cs="Arial"/>
                <w:color w:val="FF0000"/>
                <w:sz w:val="24"/>
                <w:szCs w:val="24"/>
              </w:rPr>
            </w:pPr>
            <w:r w:rsidRPr="00E93472">
              <w:rPr>
                <w:rFonts w:ascii="Arial" w:hAnsi="Arial" w:cs="Arial"/>
                <w:noProof/>
                <w:color w:val="FF0000"/>
                <w:lang w:val="es-CO" w:eastAsia="es-CO"/>
              </w:rPr>
              <w:drawing>
                <wp:inline distT="0" distB="0" distL="0" distR="0" wp14:anchorId="53F6A438" wp14:editId="1DF410E5">
                  <wp:extent cx="4290800" cy="2594345"/>
                  <wp:effectExtent l="0" t="0" r="0" b="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6184" cy="2597600"/>
                          </a:xfrm>
                          <a:prstGeom prst="rect">
                            <a:avLst/>
                          </a:prstGeom>
                          <a:noFill/>
                          <a:ln>
                            <a:noFill/>
                          </a:ln>
                          <a:effectLst/>
                          <a:extLst/>
                        </pic:spPr>
                      </pic:pic>
                    </a:graphicData>
                  </a:graphic>
                </wp:inline>
              </w:drawing>
            </w:r>
          </w:p>
          <w:p w14:paraId="760AD6D6" w14:textId="77777777" w:rsidR="00FA1149" w:rsidRPr="00E93472" w:rsidRDefault="00FA1149" w:rsidP="002C518A">
            <w:pPr>
              <w:rPr>
                <w:rFonts w:ascii="Arial" w:hAnsi="Arial" w:cs="Arial"/>
                <w:color w:val="000000"/>
                <w:sz w:val="24"/>
                <w:szCs w:val="24"/>
              </w:rPr>
            </w:pPr>
          </w:p>
          <w:p w14:paraId="455D099B" w14:textId="32F3D1DC" w:rsidR="00FA1149" w:rsidRPr="00E93472" w:rsidRDefault="003C0EA3" w:rsidP="007468A8">
            <w:pPr>
              <w:jc w:val="center"/>
              <w:rPr>
                <w:rFonts w:ascii="Arial" w:hAnsi="Arial" w:cs="Arial"/>
                <w:color w:val="000000"/>
                <w:sz w:val="24"/>
                <w:szCs w:val="24"/>
              </w:rPr>
            </w:pPr>
            <w:r>
              <w:object w:dxaOrig="7680" w:dyaOrig="4485" w14:anchorId="7D4AA047">
                <v:shape id="_x0000_i1033" type="#_x0000_t75" style="width:384pt;height:224.25pt" o:ole="">
                  <v:imagedata r:id="rId65" o:title=""/>
                </v:shape>
                <o:OLEObject Type="Embed" ProgID="PBrush" ShapeID="_x0000_i1033" DrawAspect="Content" ObjectID="_1492189670" r:id="rId66"/>
              </w:object>
            </w:r>
          </w:p>
          <w:p w14:paraId="55E5329C" w14:textId="77777777" w:rsidR="00A560FB" w:rsidRPr="00E93472" w:rsidRDefault="00A560FB" w:rsidP="00A560FB">
            <w:pPr>
              <w:jc w:val="center"/>
              <w:rPr>
                <w:rFonts w:ascii="Arial" w:hAnsi="Arial" w:cs="Arial"/>
                <w:color w:val="000000"/>
                <w:sz w:val="24"/>
                <w:szCs w:val="24"/>
              </w:rPr>
            </w:pPr>
          </w:p>
          <w:p w14:paraId="7AF5B24E" w14:textId="3EC654D8" w:rsidR="008C382B" w:rsidRPr="00E93472" w:rsidRDefault="008C382B" w:rsidP="008C382B">
            <w:pPr>
              <w:rPr>
                <w:rFonts w:ascii="Arial" w:hAnsi="Arial" w:cs="Arial"/>
                <w:b/>
                <w:color w:val="FF0000"/>
                <w:sz w:val="24"/>
                <w:szCs w:val="24"/>
              </w:rPr>
            </w:pPr>
            <w:r w:rsidRPr="00E93472">
              <w:rPr>
                <w:rFonts w:ascii="Arial" w:hAnsi="Arial" w:cs="Arial"/>
                <w:b/>
                <w:color w:val="FF0000"/>
                <w:sz w:val="24"/>
                <w:szCs w:val="24"/>
              </w:rPr>
              <w:t xml:space="preserve">Practica: </w:t>
            </w:r>
          </w:p>
          <w:p w14:paraId="54D36722" w14:textId="47939ABA" w:rsidR="00A560FB" w:rsidRPr="00E93472" w:rsidRDefault="008C382B" w:rsidP="00A560FB">
            <w:pPr>
              <w:jc w:val="cente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04A39981" wp14:editId="6C5DEAF6">
                  <wp:extent cx="3285460" cy="2764894"/>
                  <wp:effectExtent l="0" t="0" r="0"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88278" cy="2767265"/>
                          </a:xfrm>
                          <a:prstGeom prst="rect">
                            <a:avLst/>
                          </a:prstGeom>
                          <a:noFill/>
                          <a:ln>
                            <a:noFill/>
                          </a:ln>
                          <a:effectLst/>
                          <a:extLst/>
                        </pic:spPr>
                      </pic:pic>
                    </a:graphicData>
                  </a:graphic>
                </wp:inline>
              </w:drawing>
            </w:r>
          </w:p>
          <w:p w14:paraId="4D2862BC" w14:textId="77777777" w:rsidR="00A560FB" w:rsidRPr="00E93472" w:rsidRDefault="00A560FB" w:rsidP="00FC1BBB">
            <w:pPr>
              <w:rPr>
                <w:rFonts w:ascii="Arial" w:hAnsi="Arial" w:cs="Arial"/>
                <w:color w:val="000000"/>
                <w:sz w:val="24"/>
                <w:szCs w:val="24"/>
              </w:rPr>
            </w:pPr>
          </w:p>
          <w:p w14:paraId="6A0BE27D" w14:textId="2995B525" w:rsidR="00FC1BBB" w:rsidRPr="00E93472" w:rsidRDefault="00FC1BBB" w:rsidP="00FC1BBB">
            <w:pPr>
              <w:rPr>
                <w:rFonts w:ascii="Arial" w:hAnsi="Arial" w:cs="Arial"/>
                <w:b/>
                <w:color w:val="FF0000"/>
                <w:sz w:val="24"/>
                <w:szCs w:val="24"/>
              </w:rPr>
            </w:pPr>
            <w:r w:rsidRPr="00E93472">
              <w:rPr>
                <w:rFonts w:ascii="Arial" w:hAnsi="Arial" w:cs="Arial"/>
                <w:b/>
                <w:color w:val="FF0000"/>
                <w:sz w:val="24"/>
                <w:szCs w:val="24"/>
              </w:rPr>
              <w:t>Solución:</w:t>
            </w:r>
          </w:p>
          <w:p w14:paraId="2160A8E8" w14:textId="77777777" w:rsidR="00A560FB" w:rsidRPr="00E93472" w:rsidRDefault="00A560FB" w:rsidP="00A04AFD">
            <w:pPr>
              <w:rPr>
                <w:rFonts w:ascii="Arial" w:hAnsi="Arial" w:cs="Arial"/>
                <w:color w:val="000000"/>
                <w:sz w:val="24"/>
                <w:szCs w:val="24"/>
              </w:rPr>
            </w:pPr>
          </w:p>
          <w:p w14:paraId="0ED9C94D" w14:textId="7C513231" w:rsidR="00A04AFD" w:rsidRPr="00E93472" w:rsidRDefault="00A04AFD" w:rsidP="00A04AFD">
            <w:pPr>
              <w:jc w:val="center"/>
              <w:rPr>
                <w:rFonts w:ascii="Arial" w:hAnsi="Arial" w:cs="Arial"/>
                <w:color w:val="000000"/>
                <w:sz w:val="24"/>
                <w:szCs w:val="24"/>
              </w:rPr>
            </w:pPr>
            <w:r w:rsidRPr="00E93472">
              <w:rPr>
                <w:rFonts w:ascii="Arial" w:hAnsi="Arial" w:cs="Arial"/>
                <w:noProof/>
                <w:color w:val="000000"/>
                <w:lang w:val="es-CO" w:eastAsia="es-CO"/>
              </w:rPr>
              <w:lastRenderedPageBreak/>
              <w:drawing>
                <wp:inline distT="0" distB="0" distL="0" distR="0" wp14:anchorId="51FF73C4" wp14:editId="5BF68F40">
                  <wp:extent cx="2860159" cy="3024330"/>
                  <wp:effectExtent l="0" t="0" r="0" b="508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6881" cy="3020864"/>
                          </a:xfrm>
                          <a:prstGeom prst="rect">
                            <a:avLst/>
                          </a:prstGeom>
                          <a:noFill/>
                          <a:ln>
                            <a:noFill/>
                          </a:ln>
                          <a:effectLst/>
                          <a:extLst/>
                        </pic:spPr>
                      </pic:pic>
                    </a:graphicData>
                  </a:graphic>
                </wp:inline>
              </w:drawing>
            </w:r>
          </w:p>
          <w:p w14:paraId="143C8142" w14:textId="77777777" w:rsidR="00A560FB" w:rsidRPr="00E93472" w:rsidRDefault="00A560FB" w:rsidP="00A04AFD">
            <w:pPr>
              <w:rPr>
                <w:rFonts w:ascii="Arial" w:hAnsi="Arial" w:cs="Arial"/>
                <w:color w:val="000000"/>
                <w:sz w:val="24"/>
                <w:szCs w:val="24"/>
              </w:rPr>
            </w:pPr>
          </w:p>
          <w:p w14:paraId="1CE27E64" w14:textId="38178AA2" w:rsidR="00A04AFD" w:rsidRPr="00E93472" w:rsidRDefault="00A04AFD" w:rsidP="00A04AFD">
            <w:pPr>
              <w:rPr>
                <w:rFonts w:ascii="Arial" w:hAnsi="Arial" w:cs="Arial"/>
                <w:color w:val="000000"/>
                <w:sz w:val="24"/>
                <w:szCs w:val="24"/>
                <w:u w:val="single"/>
              </w:rPr>
            </w:pPr>
            <w:r w:rsidRPr="00E93472">
              <w:rPr>
                <w:rFonts w:ascii="Arial" w:hAnsi="Arial" w:cs="Arial"/>
                <w:color w:val="000000"/>
                <w:sz w:val="24"/>
                <w:szCs w:val="24"/>
                <w:u w:val="single"/>
              </w:rPr>
              <w:t>Ficha del docente</w:t>
            </w:r>
          </w:p>
          <w:p w14:paraId="7037848F" w14:textId="77777777" w:rsidR="00A560FB" w:rsidRPr="00E93472" w:rsidRDefault="001A7033" w:rsidP="00A04AFD">
            <w:pPr>
              <w:rPr>
                <w:rFonts w:ascii="Arial" w:hAnsi="Arial" w:cs="Arial"/>
                <w:b/>
                <w:color w:val="000000"/>
                <w:sz w:val="24"/>
                <w:szCs w:val="24"/>
              </w:rPr>
            </w:pPr>
            <w:r w:rsidRPr="00E93472">
              <w:rPr>
                <w:rFonts w:ascii="Arial" w:hAnsi="Arial" w:cs="Arial"/>
                <w:b/>
                <w:color w:val="000000"/>
                <w:sz w:val="24"/>
                <w:szCs w:val="24"/>
              </w:rPr>
              <w:t>Objetivo</w:t>
            </w:r>
          </w:p>
          <w:p w14:paraId="6219D09B" w14:textId="4BC56D02" w:rsidR="00144956" w:rsidRPr="00E93472" w:rsidRDefault="00144956" w:rsidP="00144956">
            <w:pPr>
              <w:rPr>
                <w:rFonts w:ascii="Arial" w:hAnsi="Arial" w:cs="Arial"/>
                <w:color w:val="000000"/>
                <w:sz w:val="24"/>
                <w:szCs w:val="24"/>
                <w:lang w:val="es-CO"/>
              </w:rPr>
            </w:pPr>
            <w:r w:rsidRPr="00E93472">
              <w:rPr>
                <w:rFonts w:ascii="Arial" w:hAnsi="Arial" w:cs="Arial"/>
                <w:color w:val="000000"/>
                <w:sz w:val="24"/>
                <w:szCs w:val="24"/>
                <w:lang w:val="es-CO"/>
              </w:rPr>
              <w:t xml:space="preserve">El siguiente recurso permite abordar los conceptos y métodos para la obtención de fracciones equivalentes, la simplificación y amplificación de fracciones. </w:t>
            </w:r>
          </w:p>
          <w:p w14:paraId="1364BDDA" w14:textId="77777777" w:rsidR="00144956" w:rsidRPr="00E93472" w:rsidRDefault="00144956" w:rsidP="00144956">
            <w:pPr>
              <w:rPr>
                <w:rFonts w:ascii="Arial" w:hAnsi="Arial" w:cs="Arial"/>
                <w:color w:val="000000"/>
                <w:sz w:val="24"/>
                <w:szCs w:val="24"/>
                <w:lang w:val="es-CO"/>
              </w:rPr>
            </w:pPr>
          </w:p>
          <w:p w14:paraId="53BB5D35" w14:textId="77777777" w:rsidR="00144956" w:rsidRPr="00E93472" w:rsidRDefault="00144956" w:rsidP="00144956">
            <w:pPr>
              <w:rPr>
                <w:rFonts w:ascii="Arial" w:hAnsi="Arial" w:cs="Arial"/>
                <w:b/>
                <w:color w:val="000000"/>
                <w:sz w:val="24"/>
                <w:szCs w:val="24"/>
                <w:lang w:val="es-CO"/>
              </w:rPr>
            </w:pPr>
            <w:r w:rsidRPr="00E93472">
              <w:rPr>
                <w:rFonts w:ascii="Arial" w:hAnsi="Arial" w:cs="Arial"/>
                <w:b/>
                <w:color w:val="000000"/>
                <w:sz w:val="24"/>
                <w:szCs w:val="24"/>
                <w:lang w:val="es-CO"/>
              </w:rPr>
              <w:t>Durante la presentación</w:t>
            </w:r>
          </w:p>
          <w:p w14:paraId="55F395E4" w14:textId="23C0ECDD" w:rsidR="00144956" w:rsidRPr="00E93472" w:rsidRDefault="00DF0D9A" w:rsidP="00144956">
            <w:pPr>
              <w:rPr>
                <w:rFonts w:ascii="Arial" w:hAnsi="Arial" w:cs="Arial"/>
                <w:color w:val="000000"/>
                <w:sz w:val="24"/>
                <w:szCs w:val="24"/>
                <w:lang w:val="es-CO"/>
              </w:rPr>
            </w:pPr>
            <w:r w:rsidRPr="00E93472">
              <w:rPr>
                <w:rFonts w:ascii="Arial" w:hAnsi="Arial" w:cs="Arial"/>
                <w:color w:val="000000"/>
                <w:sz w:val="24"/>
                <w:szCs w:val="24"/>
                <w:lang w:val="es-CO"/>
              </w:rPr>
              <w:t xml:space="preserve">Se recomienda </w:t>
            </w:r>
            <w:r w:rsidR="00144956" w:rsidRPr="00E93472">
              <w:rPr>
                <w:rFonts w:ascii="Arial" w:hAnsi="Arial" w:cs="Arial"/>
                <w:color w:val="000000"/>
                <w:sz w:val="24"/>
                <w:szCs w:val="24"/>
                <w:lang w:val="es-CO"/>
              </w:rPr>
              <w:t>utilizar un método deductivo avanza</w:t>
            </w:r>
            <w:r w:rsidRPr="00E93472">
              <w:rPr>
                <w:rFonts w:ascii="Arial" w:hAnsi="Arial" w:cs="Arial"/>
                <w:color w:val="000000"/>
                <w:sz w:val="24"/>
                <w:szCs w:val="24"/>
                <w:lang w:val="es-CO"/>
              </w:rPr>
              <w:t>ndo</w:t>
            </w:r>
            <w:r w:rsidR="00144956" w:rsidRPr="00E93472">
              <w:rPr>
                <w:rFonts w:ascii="Arial" w:hAnsi="Arial" w:cs="Arial"/>
                <w:color w:val="000000"/>
                <w:sz w:val="24"/>
                <w:szCs w:val="24"/>
                <w:lang w:val="es-CO"/>
              </w:rPr>
              <w:t xml:space="preserve"> pantalla a pantalla y aprovecha</w:t>
            </w:r>
            <w:r w:rsidRPr="00E93472">
              <w:rPr>
                <w:rFonts w:ascii="Arial" w:hAnsi="Arial" w:cs="Arial"/>
                <w:color w:val="000000"/>
                <w:sz w:val="24"/>
                <w:szCs w:val="24"/>
                <w:lang w:val="es-CO"/>
              </w:rPr>
              <w:t xml:space="preserve">ndo </w:t>
            </w:r>
            <w:r w:rsidR="00144956" w:rsidRPr="00E93472">
              <w:rPr>
                <w:rFonts w:ascii="Arial" w:hAnsi="Arial" w:cs="Arial"/>
                <w:color w:val="000000"/>
                <w:sz w:val="24"/>
                <w:szCs w:val="24"/>
                <w:lang w:val="es-CO"/>
              </w:rPr>
              <w:t xml:space="preserve">las preguntas que ya se </w:t>
            </w:r>
            <w:r w:rsidRPr="00E93472">
              <w:rPr>
                <w:rFonts w:ascii="Arial" w:hAnsi="Arial" w:cs="Arial"/>
                <w:color w:val="000000"/>
                <w:sz w:val="24"/>
                <w:szCs w:val="24"/>
                <w:lang w:val="es-CO"/>
              </w:rPr>
              <w:t xml:space="preserve">proponen </w:t>
            </w:r>
            <w:r w:rsidR="00144956" w:rsidRPr="00E93472">
              <w:rPr>
                <w:rFonts w:ascii="Arial" w:hAnsi="Arial" w:cs="Arial"/>
                <w:color w:val="000000"/>
                <w:sz w:val="24"/>
                <w:szCs w:val="24"/>
                <w:lang w:val="es-CO"/>
              </w:rPr>
              <w:t xml:space="preserve">en la </w:t>
            </w:r>
            <w:r w:rsidRPr="00E93472">
              <w:rPr>
                <w:rFonts w:ascii="Arial" w:hAnsi="Arial" w:cs="Arial"/>
                <w:color w:val="000000"/>
                <w:sz w:val="24"/>
                <w:szCs w:val="24"/>
                <w:lang w:val="es-CO"/>
              </w:rPr>
              <w:t>presentación</w:t>
            </w:r>
            <w:r w:rsidR="00144956" w:rsidRPr="00E93472">
              <w:rPr>
                <w:rFonts w:ascii="Arial" w:hAnsi="Arial" w:cs="Arial"/>
                <w:color w:val="000000"/>
                <w:sz w:val="24"/>
                <w:szCs w:val="24"/>
                <w:lang w:val="es-CO"/>
              </w:rPr>
              <w:t>, para ir desarrollando cada uno de los conceptos trabajados.</w:t>
            </w:r>
          </w:p>
          <w:p w14:paraId="7CCA2B49" w14:textId="77777777" w:rsidR="00144956" w:rsidRPr="00E93472" w:rsidRDefault="00144956" w:rsidP="00144956">
            <w:pPr>
              <w:rPr>
                <w:rFonts w:ascii="Arial" w:hAnsi="Arial" w:cs="Arial"/>
                <w:color w:val="000000"/>
                <w:sz w:val="24"/>
                <w:szCs w:val="24"/>
                <w:lang w:val="es-CO"/>
              </w:rPr>
            </w:pPr>
          </w:p>
          <w:p w14:paraId="76FF5395" w14:textId="77777777" w:rsidR="00714060" w:rsidRPr="00E93472" w:rsidRDefault="00DF0D9A" w:rsidP="00144956">
            <w:pPr>
              <w:rPr>
                <w:rFonts w:ascii="Arial" w:hAnsi="Arial" w:cs="Arial"/>
                <w:color w:val="000000"/>
                <w:sz w:val="24"/>
                <w:szCs w:val="24"/>
                <w:lang w:val="es-CO"/>
              </w:rPr>
            </w:pPr>
            <w:r w:rsidRPr="00E93472">
              <w:rPr>
                <w:rFonts w:ascii="Arial" w:hAnsi="Arial" w:cs="Arial"/>
                <w:color w:val="000000"/>
                <w:sz w:val="24"/>
                <w:szCs w:val="24"/>
                <w:lang w:val="es-CO"/>
              </w:rPr>
              <w:t xml:space="preserve">Es importante guiar a los estudiantes </w:t>
            </w:r>
            <w:r w:rsidR="00144956" w:rsidRPr="00E93472">
              <w:rPr>
                <w:rFonts w:ascii="Arial" w:hAnsi="Arial" w:cs="Arial"/>
                <w:color w:val="000000"/>
                <w:sz w:val="24"/>
                <w:szCs w:val="24"/>
                <w:lang w:val="es-CO"/>
              </w:rPr>
              <w:t xml:space="preserve">a deducir </w:t>
            </w:r>
            <w:r w:rsidRPr="00E93472">
              <w:rPr>
                <w:rFonts w:ascii="Arial" w:hAnsi="Arial" w:cs="Arial"/>
                <w:color w:val="000000"/>
                <w:sz w:val="24"/>
                <w:szCs w:val="24"/>
                <w:lang w:val="es-CO"/>
              </w:rPr>
              <w:t xml:space="preserve">la </w:t>
            </w:r>
            <w:r w:rsidR="00144956" w:rsidRPr="00E93472">
              <w:rPr>
                <w:rFonts w:ascii="Arial" w:hAnsi="Arial" w:cs="Arial"/>
                <w:color w:val="000000"/>
                <w:sz w:val="24"/>
                <w:szCs w:val="24"/>
                <w:lang w:val="es-CO"/>
              </w:rPr>
              <w:t>relación numérica existe</w:t>
            </w:r>
            <w:r w:rsidRPr="00E93472">
              <w:rPr>
                <w:rFonts w:ascii="Arial" w:hAnsi="Arial" w:cs="Arial"/>
                <w:color w:val="000000"/>
                <w:sz w:val="24"/>
                <w:szCs w:val="24"/>
                <w:lang w:val="es-CO"/>
              </w:rPr>
              <w:t>nte</w:t>
            </w:r>
            <w:r w:rsidR="00144956" w:rsidRPr="00E93472">
              <w:rPr>
                <w:rFonts w:ascii="Arial" w:hAnsi="Arial" w:cs="Arial"/>
                <w:color w:val="000000"/>
                <w:sz w:val="24"/>
                <w:szCs w:val="24"/>
                <w:lang w:val="es-CO"/>
              </w:rPr>
              <w:t xml:space="preserve"> entre </w:t>
            </w:r>
            <w:r w:rsidRPr="00E93472">
              <w:rPr>
                <w:rFonts w:ascii="Arial" w:hAnsi="Arial" w:cs="Arial"/>
                <w:color w:val="000000"/>
                <w:sz w:val="24"/>
                <w:szCs w:val="24"/>
                <w:lang w:val="es-CO"/>
              </w:rPr>
              <w:t xml:space="preserve">cada grupo de fracciones </w:t>
            </w:r>
            <w:r w:rsidR="00714060" w:rsidRPr="00E93472">
              <w:rPr>
                <w:rFonts w:ascii="Arial" w:hAnsi="Arial" w:cs="Arial"/>
                <w:color w:val="000000"/>
                <w:sz w:val="24"/>
                <w:szCs w:val="24"/>
                <w:lang w:val="es-CO"/>
              </w:rPr>
              <w:t>propuestos en la presentación, p</w:t>
            </w:r>
            <w:r w:rsidR="00144956" w:rsidRPr="00E93472">
              <w:rPr>
                <w:rFonts w:ascii="Arial" w:hAnsi="Arial" w:cs="Arial"/>
                <w:color w:val="000000"/>
                <w:sz w:val="24"/>
                <w:szCs w:val="24"/>
                <w:lang w:val="es-CO"/>
              </w:rPr>
              <w:t xml:space="preserve">ara ello, </w:t>
            </w:r>
            <w:r w:rsidR="00714060" w:rsidRPr="00E93472">
              <w:rPr>
                <w:rFonts w:ascii="Arial" w:hAnsi="Arial" w:cs="Arial"/>
                <w:color w:val="000000"/>
                <w:sz w:val="24"/>
                <w:szCs w:val="24"/>
                <w:lang w:val="es-CO"/>
              </w:rPr>
              <w:t xml:space="preserve">se recomienda avanzar </w:t>
            </w:r>
            <w:r w:rsidR="00144956" w:rsidRPr="00E93472">
              <w:rPr>
                <w:rFonts w:ascii="Arial" w:hAnsi="Arial" w:cs="Arial"/>
                <w:color w:val="000000"/>
                <w:sz w:val="24"/>
                <w:szCs w:val="24"/>
                <w:lang w:val="es-CO"/>
              </w:rPr>
              <w:t>paso a paso, mediante pistas y dejando el tiempo necesario entre información e información</w:t>
            </w:r>
            <w:r w:rsidR="00714060" w:rsidRPr="00E93472">
              <w:rPr>
                <w:rFonts w:ascii="Arial" w:hAnsi="Arial" w:cs="Arial"/>
                <w:color w:val="000000"/>
                <w:sz w:val="24"/>
                <w:szCs w:val="24"/>
                <w:lang w:val="es-CO"/>
              </w:rPr>
              <w:t xml:space="preserve"> dada</w:t>
            </w:r>
            <w:r w:rsidR="00144956" w:rsidRPr="00E93472">
              <w:rPr>
                <w:rFonts w:ascii="Arial" w:hAnsi="Arial" w:cs="Arial"/>
                <w:color w:val="000000"/>
                <w:sz w:val="24"/>
                <w:szCs w:val="24"/>
                <w:lang w:val="es-CO"/>
              </w:rPr>
              <w:t xml:space="preserve">. </w:t>
            </w:r>
          </w:p>
          <w:p w14:paraId="1228F1FD" w14:textId="77777777" w:rsidR="00714060" w:rsidRPr="00E93472" w:rsidRDefault="00714060" w:rsidP="00144956">
            <w:pPr>
              <w:rPr>
                <w:rFonts w:ascii="Arial" w:hAnsi="Arial" w:cs="Arial"/>
                <w:color w:val="000000"/>
                <w:sz w:val="24"/>
                <w:szCs w:val="24"/>
                <w:lang w:val="es-CO"/>
              </w:rPr>
            </w:pPr>
          </w:p>
          <w:p w14:paraId="47D83DA4" w14:textId="2E34F45B" w:rsidR="00714060" w:rsidRPr="00E93472" w:rsidRDefault="00714060" w:rsidP="00144956">
            <w:pPr>
              <w:rPr>
                <w:rFonts w:ascii="Arial" w:hAnsi="Arial" w:cs="Arial"/>
                <w:b/>
                <w:color w:val="000000"/>
                <w:sz w:val="24"/>
                <w:szCs w:val="24"/>
                <w:lang w:val="es-CO"/>
              </w:rPr>
            </w:pPr>
            <w:r w:rsidRPr="00E93472">
              <w:rPr>
                <w:rFonts w:ascii="Arial" w:hAnsi="Arial" w:cs="Arial"/>
                <w:b/>
                <w:color w:val="000000"/>
                <w:sz w:val="24"/>
                <w:szCs w:val="24"/>
                <w:lang w:val="es-CO"/>
              </w:rPr>
              <w:t>Después de la presentación</w:t>
            </w:r>
          </w:p>
          <w:p w14:paraId="536F6298" w14:textId="77777777" w:rsidR="00714060" w:rsidRPr="00E93472" w:rsidRDefault="00714060" w:rsidP="00144956">
            <w:pPr>
              <w:rPr>
                <w:rFonts w:ascii="Arial" w:hAnsi="Arial" w:cs="Arial"/>
                <w:color w:val="000000"/>
                <w:sz w:val="24"/>
                <w:szCs w:val="24"/>
                <w:lang w:val="es-CO"/>
              </w:rPr>
            </w:pPr>
            <w:r w:rsidRPr="00E93472">
              <w:rPr>
                <w:rFonts w:ascii="Arial" w:hAnsi="Arial" w:cs="Arial"/>
                <w:color w:val="000000"/>
                <w:sz w:val="24"/>
                <w:szCs w:val="24"/>
                <w:lang w:val="es-CO"/>
              </w:rPr>
              <w:t xml:space="preserve">Se recomienda proponer a los estudiantes </w:t>
            </w:r>
            <w:r w:rsidR="00144956" w:rsidRPr="00E93472">
              <w:rPr>
                <w:rFonts w:ascii="Arial" w:hAnsi="Arial" w:cs="Arial"/>
                <w:color w:val="000000"/>
                <w:sz w:val="24"/>
                <w:szCs w:val="24"/>
                <w:lang w:val="es-CO"/>
              </w:rPr>
              <w:t xml:space="preserve">que calculen nuevas fracciones equivalentes a las </w:t>
            </w:r>
            <w:r w:rsidRPr="00E93472">
              <w:rPr>
                <w:rFonts w:ascii="Arial" w:hAnsi="Arial" w:cs="Arial"/>
                <w:color w:val="000000"/>
                <w:sz w:val="24"/>
                <w:szCs w:val="24"/>
                <w:lang w:val="es-CO"/>
              </w:rPr>
              <w:t xml:space="preserve">propuestas en la presentación. </w:t>
            </w:r>
          </w:p>
          <w:p w14:paraId="1C3EA56D" w14:textId="77777777" w:rsidR="00714060" w:rsidRPr="00E93472" w:rsidRDefault="00714060" w:rsidP="00144956">
            <w:pPr>
              <w:rPr>
                <w:rFonts w:ascii="Arial" w:hAnsi="Arial" w:cs="Arial"/>
                <w:color w:val="000000"/>
                <w:sz w:val="24"/>
                <w:szCs w:val="24"/>
                <w:lang w:val="es-CO"/>
              </w:rPr>
            </w:pPr>
          </w:p>
          <w:p w14:paraId="034534B0" w14:textId="6AD2AA20" w:rsidR="001A7033" w:rsidRPr="00E93472" w:rsidRDefault="0098723F" w:rsidP="00144956">
            <w:pPr>
              <w:rPr>
                <w:rFonts w:ascii="Arial" w:hAnsi="Arial" w:cs="Arial"/>
                <w:color w:val="000000"/>
                <w:sz w:val="24"/>
                <w:szCs w:val="24"/>
                <w:lang w:val="es-CO"/>
              </w:rPr>
            </w:pPr>
            <w:r w:rsidRPr="00E93472">
              <w:rPr>
                <w:rFonts w:ascii="Arial" w:hAnsi="Arial" w:cs="Arial"/>
                <w:color w:val="000000"/>
                <w:sz w:val="24"/>
                <w:szCs w:val="24"/>
                <w:lang w:val="es-CO"/>
              </w:rPr>
              <w:t xml:space="preserve">Cada apartado de la presentación propone “Practica” que </w:t>
            </w:r>
            <w:proofErr w:type="gramStart"/>
            <w:r w:rsidRPr="00E93472">
              <w:rPr>
                <w:rFonts w:ascii="Arial" w:hAnsi="Arial" w:cs="Arial"/>
                <w:color w:val="000000"/>
                <w:sz w:val="24"/>
                <w:szCs w:val="24"/>
                <w:lang w:val="es-CO"/>
              </w:rPr>
              <w:t>le</w:t>
            </w:r>
            <w:proofErr w:type="gramEnd"/>
            <w:r w:rsidRPr="00E93472">
              <w:rPr>
                <w:rFonts w:ascii="Arial" w:hAnsi="Arial" w:cs="Arial"/>
                <w:color w:val="000000"/>
                <w:sz w:val="24"/>
                <w:szCs w:val="24"/>
                <w:lang w:val="es-CO"/>
              </w:rPr>
              <w:t xml:space="preserve"> permite a los estudiantes poner a prueba las habilidades adquiridas con el desarrollo del interactivo. </w:t>
            </w:r>
          </w:p>
          <w:p w14:paraId="15346A19" w14:textId="77777777" w:rsidR="00437519" w:rsidRPr="00E93472" w:rsidRDefault="00437519" w:rsidP="00A04AFD">
            <w:pPr>
              <w:rPr>
                <w:rFonts w:ascii="Arial" w:hAnsi="Arial" w:cs="Arial"/>
                <w:color w:val="000000"/>
                <w:sz w:val="24"/>
                <w:szCs w:val="24"/>
              </w:rPr>
            </w:pPr>
          </w:p>
          <w:p w14:paraId="16D70066" w14:textId="51370F30" w:rsidR="00437519" w:rsidRPr="00E93472" w:rsidRDefault="00437519" w:rsidP="00A04AFD">
            <w:pPr>
              <w:rPr>
                <w:rFonts w:ascii="Arial" w:hAnsi="Arial" w:cs="Arial"/>
                <w:color w:val="000000"/>
                <w:sz w:val="24"/>
                <w:szCs w:val="24"/>
                <w:u w:val="single"/>
              </w:rPr>
            </w:pPr>
            <w:r w:rsidRPr="00E93472">
              <w:rPr>
                <w:rFonts w:ascii="Arial" w:hAnsi="Arial" w:cs="Arial"/>
                <w:color w:val="000000"/>
                <w:sz w:val="24"/>
                <w:szCs w:val="24"/>
                <w:u w:val="single"/>
              </w:rPr>
              <w:t>Ficha del estudiante:</w:t>
            </w:r>
          </w:p>
          <w:p w14:paraId="6B05F549" w14:textId="77777777" w:rsidR="00437519" w:rsidRPr="00E93472" w:rsidRDefault="00437519" w:rsidP="00437519">
            <w:pPr>
              <w:shd w:val="clear" w:color="auto" w:fill="FFFFFF"/>
              <w:spacing w:before="150" w:after="150" w:line="270" w:lineRule="atLeast"/>
              <w:rPr>
                <w:rFonts w:ascii="Arial" w:eastAsia="Times New Roman" w:hAnsi="Arial" w:cs="Arial"/>
                <w:b/>
                <w:color w:val="000000" w:themeColor="text1"/>
                <w:sz w:val="24"/>
                <w:szCs w:val="24"/>
                <w:lang w:val="es-CO" w:eastAsia="es-CO"/>
              </w:rPr>
            </w:pPr>
            <w:r w:rsidRPr="00E93472">
              <w:rPr>
                <w:rFonts w:ascii="Arial" w:eastAsia="Times New Roman" w:hAnsi="Arial" w:cs="Arial"/>
                <w:b/>
                <w:color w:val="000000" w:themeColor="text1"/>
                <w:sz w:val="24"/>
                <w:szCs w:val="24"/>
                <w:lang w:val="es-CO" w:eastAsia="es-CO"/>
              </w:rPr>
              <w:lastRenderedPageBreak/>
              <w:t>Fracciones equivalentes</w:t>
            </w:r>
          </w:p>
          <w:p w14:paraId="5E9FEF2C" w14:textId="77777777" w:rsidR="00437519" w:rsidRPr="00E93472" w:rsidRDefault="00437519" w:rsidP="00437519">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Dos fracciones son equivalentes si las representamos gráficamente y vemos que abarcan exactamente la misma porción de la unidad. </w:t>
            </w:r>
          </w:p>
          <w:p w14:paraId="09C43F37" w14:textId="34BE46AB" w:rsidR="00437519" w:rsidRPr="00E93472" w:rsidRDefault="00437519" w:rsidP="00437519">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Por ejemplo, si cortaras una pizza en ocho porciones iguales y te comieras cuatro, verías que te has comido exactamente la mitad de la pizza</w:t>
            </w:r>
            <w:r w:rsidR="00B10D66" w:rsidRPr="00E93472">
              <w:rPr>
                <w:rFonts w:ascii="Arial" w:eastAsia="Times New Roman" w:hAnsi="Arial" w:cs="Arial"/>
                <w:color w:val="333333"/>
                <w:sz w:val="24"/>
                <w:szCs w:val="24"/>
                <w:lang w:val="es-CO" w:eastAsia="es-CO"/>
              </w:rPr>
              <w:t xml:space="preserve">, entonces,  </w:t>
            </w:r>
            <m:oMath>
              <m:f>
                <m:fPr>
                  <m:ctrlPr>
                    <w:rPr>
                      <w:rFonts w:ascii="Cambria Math" w:eastAsia="Times New Roman" w:hAnsi="Cambria Math" w:cs="Arial"/>
                      <w:i/>
                      <w:iCs/>
                      <w:color w:val="333333"/>
                      <w:sz w:val="24"/>
                      <w:szCs w:val="24"/>
                      <w:lang w:val="es-ES_tradnl" w:eastAsia="es-CO"/>
                    </w:rPr>
                  </m:ctrlPr>
                </m:fPr>
                <m:num>
                  <m:r>
                    <w:rPr>
                      <w:rFonts w:ascii="Cambria Math" w:eastAsia="Times New Roman" w:hAnsi="Cambria Math" w:cs="Arial"/>
                      <w:color w:val="333333"/>
                      <w:sz w:val="24"/>
                      <w:szCs w:val="24"/>
                      <w:lang w:val="es-ES_tradnl" w:eastAsia="es-CO"/>
                    </w:rPr>
                    <m:t>1</m:t>
                  </m:r>
                </m:num>
                <m:den>
                  <m:r>
                    <w:rPr>
                      <w:rFonts w:ascii="Cambria Math" w:eastAsia="Times New Roman" w:hAnsi="Cambria Math" w:cs="Arial"/>
                      <w:color w:val="333333"/>
                      <w:sz w:val="24"/>
                      <w:szCs w:val="24"/>
                      <w:lang w:val="es-ES_tradnl" w:eastAsia="es-CO"/>
                    </w:rPr>
                    <m:t>2</m:t>
                  </m:r>
                </m:den>
              </m:f>
            </m:oMath>
            <w:r w:rsidR="00B10D66" w:rsidRPr="00E93472">
              <w:rPr>
                <w:rFonts w:ascii="Arial" w:eastAsia="Times New Roman" w:hAnsi="Arial" w:cs="Arial"/>
                <w:iCs/>
                <w:color w:val="333333"/>
                <w:sz w:val="24"/>
                <w:szCs w:val="24"/>
                <w:lang w:val="es-ES_tradnl" w:eastAsia="es-CO"/>
              </w:rPr>
              <w:t xml:space="preserve"> y </w:t>
            </w:r>
            <m:oMath>
              <m:f>
                <m:fPr>
                  <m:ctrlPr>
                    <w:rPr>
                      <w:rFonts w:ascii="Cambria Math" w:eastAsia="Times New Roman" w:hAnsi="Cambria Math" w:cs="Arial"/>
                      <w:i/>
                      <w:iCs/>
                      <w:color w:val="333333"/>
                      <w:sz w:val="24"/>
                      <w:szCs w:val="24"/>
                      <w:lang w:val="es-ES_tradnl" w:eastAsia="es-CO"/>
                    </w:rPr>
                  </m:ctrlPr>
                </m:fPr>
                <m:num>
                  <m:r>
                    <w:rPr>
                      <w:rFonts w:ascii="Cambria Math" w:eastAsia="Times New Roman" w:hAnsi="Cambria Math" w:cs="Arial"/>
                      <w:color w:val="333333"/>
                      <w:sz w:val="24"/>
                      <w:szCs w:val="24"/>
                      <w:lang w:val="es-ES_tradnl" w:eastAsia="es-CO"/>
                    </w:rPr>
                    <m:t>4</m:t>
                  </m:r>
                </m:num>
                <m:den>
                  <m:r>
                    <w:rPr>
                      <w:rFonts w:ascii="Cambria Math" w:eastAsia="Times New Roman" w:hAnsi="Cambria Math" w:cs="Arial"/>
                      <w:color w:val="333333"/>
                      <w:sz w:val="24"/>
                      <w:szCs w:val="24"/>
                      <w:lang w:val="es-ES_tradnl" w:eastAsia="es-CO"/>
                    </w:rPr>
                    <m:t>8</m:t>
                  </m:r>
                </m:den>
              </m:f>
            </m:oMath>
            <w:r w:rsidR="00B10D66" w:rsidRPr="00E93472">
              <w:rPr>
                <w:rFonts w:ascii="Arial" w:eastAsia="Times New Roman" w:hAnsi="Arial" w:cs="Arial"/>
                <w:iCs/>
                <w:color w:val="333333"/>
                <w:sz w:val="24"/>
                <w:szCs w:val="24"/>
                <w:lang w:val="es-ES_tradnl" w:eastAsia="es-CO"/>
              </w:rPr>
              <w:t xml:space="preserve"> </w:t>
            </w:r>
            <w:r w:rsidRPr="00E93472">
              <w:rPr>
                <w:rFonts w:ascii="Arial" w:eastAsia="Times New Roman" w:hAnsi="Arial" w:cs="Arial"/>
                <w:color w:val="333333"/>
                <w:sz w:val="24"/>
                <w:szCs w:val="24"/>
                <w:lang w:val="es-CO" w:eastAsia="es-CO"/>
              </w:rPr>
              <w:t>son </w:t>
            </w:r>
            <w:r w:rsidRPr="00E93472">
              <w:rPr>
                <w:rFonts w:ascii="Arial" w:eastAsia="Times New Roman" w:hAnsi="Arial" w:cs="Arial"/>
                <w:b/>
                <w:bCs/>
                <w:color w:val="333333"/>
                <w:sz w:val="24"/>
                <w:szCs w:val="24"/>
                <w:lang w:val="es-CO" w:eastAsia="es-CO"/>
              </w:rPr>
              <w:t>fracciones equivalentes</w:t>
            </w:r>
            <w:r w:rsidRPr="00E93472">
              <w:rPr>
                <w:rFonts w:ascii="Arial" w:eastAsia="Times New Roman" w:hAnsi="Arial" w:cs="Arial"/>
                <w:color w:val="333333"/>
                <w:sz w:val="24"/>
                <w:szCs w:val="24"/>
                <w:lang w:val="es-CO" w:eastAsia="es-CO"/>
              </w:rPr>
              <w:t>.</w:t>
            </w:r>
          </w:p>
          <w:p w14:paraId="51D81038" w14:textId="77777777" w:rsidR="00B10D66" w:rsidRPr="00E93472" w:rsidRDefault="00437519" w:rsidP="00437519">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Para obtener una fracción equivalente a otra </w:t>
            </w:r>
            <w:r w:rsidR="00B10D66" w:rsidRPr="00E93472">
              <w:rPr>
                <w:rFonts w:ascii="Arial" w:eastAsia="Times New Roman" w:hAnsi="Arial" w:cs="Arial"/>
                <w:color w:val="333333"/>
                <w:sz w:val="24"/>
                <w:szCs w:val="24"/>
                <w:lang w:val="es-CO" w:eastAsia="es-CO"/>
              </w:rPr>
              <w:t xml:space="preserve">se tienen dos procedimientos, asociados a la multiplicación o a la división. </w:t>
            </w:r>
          </w:p>
          <w:p w14:paraId="7926E159" w14:textId="77777777" w:rsidR="00437519" w:rsidRPr="00E93472" w:rsidRDefault="00437519" w:rsidP="00437519">
            <w:pPr>
              <w:shd w:val="clear" w:color="auto" w:fill="FFFFFF"/>
              <w:spacing w:before="150" w:after="150" w:line="270" w:lineRule="atLeast"/>
              <w:rPr>
                <w:rFonts w:ascii="Arial" w:eastAsia="Times New Roman" w:hAnsi="Arial" w:cs="Arial"/>
                <w:b/>
                <w:color w:val="000000" w:themeColor="text1"/>
                <w:sz w:val="24"/>
                <w:szCs w:val="24"/>
                <w:lang w:val="es-CO" w:eastAsia="es-CO"/>
              </w:rPr>
            </w:pPr>
            <w:r w:rsidRPr="00E93472">
              <w:rPr>
                <w:rFonts w:ascii="Arial" w:eastAsia="Times New Roman" w:hAnsi="Arial" w:cs="Arial"/>
                <w:b/>
                <w:color w:val="000000" w:themeColor="text1"/>
                <w:sz w:val="24"/>
                <w:szCs w:val="24"/>
                <w:lang w:val="es-CO" w:eastAsia="es-CO"/>
              </w:rPr>
              <w:t>Simplificación de fracciones</w:t>
            </w:r>
          </w:p>
          <w:p w14:paraId="63A00991" w14:textId="77777777" w:rsidR="00437519" w:rsidRPr="00E93472" w:rsidRDefault="00437519" w:rsidP="00437519">
            <w:pPr>
              <w:shd w:val="clear" w:color="auto" w:fill="FFFFFF"/>
              <w:spacing w:before="150" w:after="150" w:line="270" w:lineRule="atLeast"/>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Para </w:t>
            </w:r>
            <w:r w:rsidRPr="00E93472">
              <w:rPr>
                <w:rFonts w:ascii="Arial" w:eastAsia="Times New Roman" w:hAnsi="Arial" w:cs="Arial"/>
                <w:b/>
                <w:color w:val="333333"/>
                <w:sz w:val="24"/>
                <w:szCs w:val="24"/>
                <w:lang w:val="es-CO" w:eastAsia="es-CO"/>
              </w:rPr>
              <w:t>simplificar</w:t>
            </w:r>
            <w:r w:rsidRPr="00E93472">
              <w:rPr>
                <w:rFonts w:ascii="Arial" w:eastAsia="Times New Roman" w:hAnsi="Arial" w:cs="Arial"/>
                <w:color w:val="333333"/>
                <w:sz w:val="24"/>
                <w:szCs w:val="24"/>
                <w:lang w:val="es-CO" w:eastAsia="es-CO"/>
              </w:rPr>
              <w:t xml:space="preserve"> una fracción tienes que dividir el numerador y el denominador por el mismo número. </w:t>
            </w:r>
          </w:p>
          <w:p w14:paraId="0D9BF1CC" w14:textId="0103E516" w:rsidR="00437519" w:rsidRPr="00E93472" w:rsidRDefault="00437519" w:rsidP="00437519">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color w:val="333333"/>
                <w:sz w:val="24"/>
                <w:szCs w:val="24"/>
                <w:lang w:val="es-CO" w:eastAsia="es-CO"/>
              </w:rPr>
              <w:t xml:space="preserve">Cuando </w:t>
            </w:r>
            <w:r w:rsidRPr="00E93472">
              <w:rPr>
                <w:rFonts w:ascii="Arial" w:eastAsia="Times New Roman" w:hAnsi="Arial" w:cs="Arial"/>
                <w:sz w:val="24"/>
                <w:szCs w:val="24"/>
                <w:lang w:val="es-CO" w:eastAsia="es-CO"/>
              </w:rPr>
              <w:t>ya no se pueda simplificar o reducir una fracción</w:t>
            </w:r>
            <w:r w:rsidR="002F0F4C" w:rsidRPr="00E93472">
              <w:rPr>
                <w:rFonts w:ascii="Arial" w:eastAsia="Times New Roman" w:hAnsi="Arial" w:cs="Arial"/>
                <w:sz w:val="24"/>
                <w:szCs w:val="24"/>
                <w:lang w:val="es-CO" w:eastAsia="es-CO"/>
              </w:rPr>
              <w:t>,</w:t>
            </w:r>
            <w:r w:rsidRPr="00E93472">
              <w:rPr>
                <w:rFonts w:ascii="Arial" w:eastAsia="Times New Roman" w:hAnsi="Arial" w:cs="Arial"/>
                <w:sz w:val="24"/>
                <w:szCs w:val="24"/>
                <w:lang w:val="es-CO" w:eastAsia="es-CO"/>
              </w:rPr>
              <w:t> se dice que es una </w:t>
            </w:r>
            <w:r w:rsidRPr="00E93472">
              <w:rPr>
                <w:rFonts w:ascii="Arial" w:eastAsia="Times New Roman" w:hAnsi="Arial" w:cs="Arial"/>
                <w:b/>
                <w:bCs/>
                <w:sz w:val="24"/>
                <w:szCs w:val="24"/>
                <w:lang w:val="es-CO" w:eastAsia="es-CO"/>
              </w:rPr>
              <w:t>fracción irreducible</w:t>
            </w:r>
          </w:p>
          <w:p w14:paraId="15FF0AAA" w14:textId="77777777" w:rsidR="00B10D66" w:rsidRPr="00E93472" w:rsidRDefault="00B10D66" w:rsidP="00B10D66">
            <w:pPr>
              <w:shd w:val="clear" w:color="auto" w:fill="FFFFFF"/>
              <w:spacing w:before="150" w:after="150" w:line="270" w:lineRule="atLeast"/>
              <w:rPr>
                <w:rFonts w:ascii="Arial" w:eastAsia="Times New Roman" w:hAnsi="Arial" w:cs="Arial"/>
                <w:b/>
                <w:sz w:val="24"/>
                <w:szCs w:val="24"/>
                <w:lang w:val="es-CO" w:eastAsia="es-CO"/>
              </w:rPr>
            </w:pPr>
            <w:r w:rsidRPr="00E93472">
              <w:rPr>
                <w:rFonts w:ascii="Arial" w:eastAsia="Times New Roman" w:hAnsi="Arial" w:cs="Arial"/>
                <w:b/>
                <w:sz w:val="24"/>
                <w:szCs w:val="24"/>
                <w:lang w:val="es-CO" w:eastAsia="es-CO"/>
              </w:rPr>
              <w:t>Amplificación de fracciones</w:t>
            </w:r>
          </w:p>
          <w:p w14:paraId="7448EBDA" w14:textId="361038DD" w:rsidR="00B10D66" w:rsidRPr="00E93472" w:rsidRDefault="002F0F4C" w:rsidP="00B10D66">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xml:space="preserve">Para </w:t>
            </w:r>
            <w:r w:rsidRPr="00E93472">
              <w:rPr>
                <w:rFonts w:ascii="Arial" w:eastAsia="Times New Roman" w:hAnsi="Arial" w:cs="Arial"/>
                <w:b/>
                <w:sz w:val="24"/>
                <w:szCs w:val="24"/>
                <w:lang w:val="es-CO" w:eastAsia="es-CO"/>
              </w:rPr>
              <w:t xml:space="preserve">amplificar </w:t>
            </w:r>
            <w:r w:rsidRPr="00E93472">
              <w:rPr>
                <w:rFonts w:ascii="Arial" w:eastAsia="Times New Roman" w:hAnsi="Arial" w:cs="Arial"/>
                <w:sz w:val="24"/>
                <w:szCs w:val="24"/>
                <w:lang w:val="es-CO" w:eastAsia="es-CO"/>
              </w:rPr>
              <w:t xml:space="preserve">una fracción, </w:t>
            </w:r>
            <w:r w:rsidR="00B10D66" w:rsidRPr="00E93472">
              <w:rPr>
                <w:rFonts w:ascii="Arial" w:eastAsia="Times New Roman" w:hAnsi="Arial" w:cs="Arial"/>
                <w:sz w:val="24"/>
                <w:szCs w:val="24"/>
                <w:lang w:val="es-CO" w:eastAsia="es-CO"/>
              </w:rPr>
              <w:t>se multiplican el numerador y el denominador por el mismo número:</w:t>
            </w:r>
            <w:r w:rsidR="003C0EA3">
              <w:rPr>
                <w:rFonts w:ascii="Arial" w:eastAsia="Times New Roman" w:hAnsi="Arial" w:cs="Arial"/>
                <w:sz w:val="24"/>
                <w:szCs w:val="24"/>
                <w:lang w:val="es-CO" w:eastAsia="es-CO"/>
              </w:rPr>
              <w:t xml:space="preserve"> </w:t>
            </w:r>
            <w:r w:rsidRPr="00E93472">
              <w:rPr>
                <w:rFonts w:ascii="Arial" w:eastAsia="Times New Roman" w:hAnsi="Arial" w:cs="Arial"/>
                <w:sz w:val="24"/>
                <w:szCs w:val="24"/>
                <w:lang w:val="es-CO" w:eastAsia="es-CO"/>
              </w:rPr>
              <w:t xml:space="preserve"> </w:t>
            </w:r>
            <m:oMath>
              <m:f>
                <m:fPr>
                  <m:ctrlPr>
                    <w:rPr>
                      <w:rFonts w:ascii="Cambria Math" w:eastAsia="Times New Roman" w:hAnsi="Cambria Math" w:cs="Arial"/>
                      <w:i/>
                      <w:iCs/>
                      <w:sz w:val="24"/>
                      <w:szCs w:val="24"/>
                      <w:lang w:val="es-ES_tradnl" w:eastAsia="es-CO"/>
                    </w:rPr>
                  </m:ctrlPr>
                </m:fPr>
                <m:num>
                  <m:r>
                    <w:rPr>
                      <w:rFonts w:ascii="Cambria Math" w:eastAsia="Times New Roman" w:hAnsi="Cambria Math" w:cs="Arial"/>
                      <w:sz w:val="24"/>
                      <w:szCs w:val="24"/>
                      <w:lang w:val="es-ES_tradnl" w:eastAsia="es-CO"/>
                    </w:rPr>
                    <m:t>4</m:t>
                  </m:r>
                </m:num>
                <m:den>
                  <m:r>
                    <w:rPr>
                      <w:rFonts w:ascii="Cambria Math" w:eastAsia="Times New Roman" w:hAnsi="Cambria Math" w:cs="Arial"/>
                      <w:sz w:val="24"/>
                      <w:szCs w:val="24"/>
                      <w:lang w:val="es-ES_tradnl" w:eastAsia="es-CO"/>
                    </w:rPr>
                    <m:t>5</m:t>
                  </m:r>
                </m:den>
              </m:f>
            </m:oMath>
            <w:r w:rsidRPr="00E93472">
              <w:rPr>
                <w:rFonts w:ascii="Arial" w:eastAsia="Times New Roman" w:hAnsi="Arial" w:cs="Arial"/>
                <w:iCs/>
                <w:sz w:val="24"/>
                <w:szCs w:val="24"/>
                <w:lang w:val="es-ES_tradnl" w:eastAsia="es-CO"/>
              </w:rPr>
              <w:t xml:space="preserve"> = </w:t>
            </w:r>
            <m:oMath>
              <m:f>
                <m:fPr>
                  <m:ctrlPr>
                    <w:rPr>
                      <w:rFonts w:ascii="Cambria Math" w:eastAsia="Times New Roman" w:hAnsi="Cambria Math" w:cs="Arial"/>
                      <w:i/>
                      <w:iCs/>
                      <w:sz w:val="24"/>
                      <w:szCs w:val="24"/>
                      <w:lang w:val="es-ES_tradnl" w:eastAsia="es-CO"/>
                    </w:rPr>
                  </m:ctrlPr>
                </m:fPr>
                <m:num>
                  <m:r>
                    <w:rPr>
                      <w:rFonts w:ascii="Cambria Math" w:eastAsia="Times New Roman" w:hAnsi="Cambria Math" w:cs="Arial"/>
                      <w:sz w:val="24"/>
                      <w:szCs w:val="24"/>
                      <w:lang w:val="es-ES_tradnl" w:eastAsia="es-CO"/>
                    </w:rPr>
                    <m:t>12</m:t>
                  </m:r>
                </m:num>
                <m:den>
                  <m:r>
                    <w:rPr>
                      <w:rFonts w:ascii="Cambria Math" w:eastAsia="Times New Roman" w:hAnsi="Cambria Math" w:cs="Arial"/>
                      <w:sz w:val="24"/>
                      <w:szCs w:val="24"/>
                      <w:lang w:val="es-ES_tradnl" w:eastAsia="es-CO"/>
                    </w:rPr>
                    <m:t>15</m:t>
                  </m:r>
                </m:den>
              </m:f>
            </m:oMath>
          </w:p>
          <w:p w14:paraId="74051D62" w14:textId="77777777" w:rsidR="00FA1149" w:rsidRPr="00E93472" w:rsidRDefault="00B10D66" w:rsidP="002C518A">
            <w:pPr>
              <w:rPr>
                <w:rFonts w:ascii="Arial" w:hAnsi="Arial" w:cs="Arial"/>
                <w:sz w:val="24"/>
                <w:szCs w:val="24"/>
                <w:lang w:val="es-CO"/>
              </w:rPr>
            </w:pPr>
            <w:r w:rsidRPr="00E93472">
              <w:rPr>
                <w:rFonts w:ascii="Arial" w:eastAsia="Times New Roman" w:hAnsi="Arial" w:cs="Arial"/>
                <w:sz w:val="24"/>
                <w:szCs w:val="24"/>
                <w:lang w:val="es-CO" w:eastAsia="es-CO"/>
              </w:rPr>
              <w:t>Para comprobar que dos fracciones son equivalentes debes multiplicar sus términos en cruz. Si ambos productos son iguales, la fracción será equivalente. </w:t>
            </w:r>
          </w:p>
          <w:p w14:paraId="4BCF9B2C" w14:textId="24CD5365" w:rsidR="001A7033" w:rsidRPr="00E93472" w:rsidRDefault="001A7033" w:rsidP="002C518A">
            <w:pPr>
              <w:rPr>
                <w:rFonts w:ascii="Arial" w:hAnsi="Arial" w:cs="Arial"/>
                <w:color w:val="000000"/>
                <w:sz w:val="24"/>
                <w:szCs w:val="24"/>
                <w:lang w:val="es-CO"/>
              </w:rPr>
            </w:pPr>
          </w:p>
        </w:tc>
      </w:tr>
      <w:tr w:rsidR="00960654" w:rsidRPr="00E93472" w14:paraId="3BFF9215" w14:textId="77777777" w:rsidTr="002C518A">
        <w:tc>
          <w:tcPr>
            <w:tcW w:w="2518" w:type="dxa"/>
          </w:tcPr>
          <w:p w14:paraId="45E7DF83" w14:textId="1102EFA0" w:rsidR="00960654" w:rsidRPr="00E93472" w:rsidRDefault="00960654" w:rsidP="002C518A">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6B767F53" w14:textId="6F9C7C41" w:rsidR="00960654" w:rsidRPr="00E93472" w:rsidRDefault="00960654" w:rsidP="002C518A">
            <w:pPr>
              <w:rPr>
                <w:rFonts w:ascii="Arial" w:hAnsi="Arial" w:cs="Arial"/>
                <w:color w:val="000000"/>
                <w:sz w:val="24"/>
                <w:szCs w:val="24"/>
              </w:rPr>
            </w:pPr>
            <w:r w:rsidRPr="00E93472">
              <w:rPr>
                <w:rFonts w:ascii="Arial" w:hAnsi="Arial" w:cs="Arial"/>
                <w:color w:val="000000"/>
                <w:sz w:val="24"/>
                <w:szCs w:val="24"/>
              </w:rPr>
              <w:t>Las fracciones equivalentes, amplificación y simplificación</w:t>
            </w:r>
          </w:p>
        </w:tc>
      </w:tr>
      <w:tr w:rsidR="00960654" w:rsidRPr="00E93472" w14:paraId="09C6B4B7" w14:textId="77777777" w:rsidTr="002C518A">
        <w:tc>
          <w:tcPr>
            <w:tcW w:w="2518" w:type="dxa"/>
          </w:tcPr>
          <w:p w14:paraId="5693FE14" w14:textId="77777777" w:rsidR="00960654" w:rsidRPr="00E93472" w:rsidRDefault="00960654" w:rsidP="002C518A">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068725ED" w14:textId="14A6547D" w:rsidR="00960654" w:rsidRPr="00E93472" w:rsidRDefault="00960654" w:rsidP="002C518A">
            <w:pPr>
              <w:rPr>
                <w:rFonts w:ascii="Arial" w:hAnsi="Arial" w:cs="Arial"/>
                <w:color w:val="000000"/>
                <w:sz w:val="24"/>
                <w:szCs w:val="24"/>
              </w:rPr>
            </w:pPr>
            <w:r w:rsidRPr="00E93472">
              <w:rPr>
                <w:rFonts w:ascii="Arial" w:hAnsi="Arial" w:cs="Arial"/>
                <w:color w:val="000000"/>
                <w:sz w:val="24"/>
                <w:szCs w:val="24"/>
              </w:rPr>
              <w:t xml:space="preserve">Interactivo que explica los conceptos de fracción equivalente, simplificación y amplificación de fracciones. </w:t>
            </w:r>
          </w:p>
        </w:tc>
      </w:tr>
    </w:tbl>
    <w:p w14:paraId="16E56B2D" w14:textId="77777777" w:rsidR="00B92B8A" w:rsidRPr="00E93472" w:rsidRDefault="00B92B8A" w:rsidP="00081745">
      <w:pPr>
        <w:tabs>
          <w:tab w:val="right" w:pos="8498"/>
        </w:tabs>
        <w:spacing w:after="0"/>
        <w:rPr>
          <w:rFonts w:ascii="Arial" w:hAnsi="Arial" w:cs="Arial"/>
        </w:rPr>
      </w:pPr>
    </w:p>
    <w:p w14:paraId="374128E9" w14:textId="77777777" w:rsidR="006D0AB0" w:rsidRPr="00E93472" w:rsidRDefault="006D0AB0" w:rsidP="00081745">
      <w:pPr>
        <w:tabs>
          <w:tab w:val="right" w:pos="8498"/>
        </w:tabs>
        <w:spacing w:after="0"/>
        <w:rPr>
          <w:rFonts w:ascii="Arial" w:hAnsi="Arial" w:cs="Arial"/>
        </w:rPr>
      </w:pPr>
    </w:p>
    <w:p w14:paraId="319A89B3" w14:textId="1EBA1A15" w:rsidR="00F85575" w:rsidRPr="00E93472" w:rsidRDefault="00F85575" w:rsidP="00F85575">
      <w:pPr>
        <w:spacing w:after="0"/>
        <w:rPr>
          <w:rFonts w:ascii="Arial" w:hAnsi="Arial" w:cs="Arial"/>
          <w:highlight w:val="yellow"/>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2.3 Consolidación</w:t>
      </w:r>
    </w:p>
    <w:p w14:paraId="7A4D69D9" w14:textId="77777777" w:rsidR="00B92B8A" w:rsidRPr="00E93472" w:rsidRDefault="00B92B8A" w:rsidP="00081745">
      <w:pPr>
        <w:tabs>
          <w:tab w:val="right" w:pos="8498"/>
        </w:tabs>
        <w:spacing w:after="0"/>
        <w:rPr>
          <w:rFonts w:ascii="Arial" w:hAnsi="Arial" w:cs="Arial"/>
        </w:rPr>
      </w:pPr>
    </w:p>
    <w:p w14:paraId="64874F86" w14:textId="7ECE8E24" w:rsidR="00F85575" w:rsidRPr="00E93472" w:rsidRDefault="00F01DFA" w:rsidP="00081745">
      <w:pPr>
        <w:tabs>
          <w:tab w:val="right" w:pos="8498"/>
        </w:tabs>
        <w:spacing w:after="0"/>
        <w:rPr>
          <w:rFonts w:ascii="Arial" w:hAnsi="Arial" w:cs="Arial"/>
        </w:rPr>
      </w:pPr>
      <w:r w:rsidRPr="00E93472">
        <w:rPr>
          <w:rFonts w:ascii="Arial" w:hAnsi="Arial" w:cs="Arial"/>
        </w:rPr>
        <w:t xml:space="preserve">Pon a prueba tus habilidades y conocimientos sobre fracciones con las siguientes </w:t>
      </w:r>
      <w:r w:rsidR="003C0EA3">
        <w:rPr>
          <w:rFonts w:ascii="Arial" w:hAnsi="Arial" w:cs="Arial"/>
        </w:rPr>
        <w:t>actividades</w:t>
      </w:r>
      <w:r w:rsidRPr="00E93472">
        <w:rPr>
          <w:rFonts w:ascii="Arial" w:hAnsi="Arial" w:cs="Arial"/>
        </w:rPr>
        <w:t xml:space="preserve">. </w:t>
      </w:r>
    </w:p>
    <w:p w14:paraId="4DCB0492" w14:textId="77777777" w:rsidR="00B034B9" w:rsidRPr="00E93472" w:rsidRDefault="00B034B9"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75"/>
        <w:gridCol w:w="6353"/>
      </w:tblGrid>
      <w:tr w:rsidR="00B034B9" w:rsidRPr="00E93472" w14:paraId="62FEB540" w14:textId="77777777" w:rsidTr="002C518A">
        <w:tc>
          <w:tcPr>
            <w:tcW w:w="9054" w:type="dxa"/>
            <w:gridSpan w:val="2"/>
            <w:shd w:val="clear" w:color="auto" w:fill="000000" w:themeFill="text1"/>
          </w:tcPr>
          <w:p w14:paraId="11D2E743" w14:textId="77777777" w:rsidR="00B034B9" w:rsidRPr="00E93472" w:rsidRDefault="00B034B9" w:rsidP="002C518A">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B034B9" w:rsidRPr="00E93472" w14:paraId="4CC8D157" w14:textId="77777777" w:rsidTr="002C518A">
        <w:tc>
          <w:tcPr>
            <w:tcW w:w="2518" w:type="dxa"/>
          </w:tcPr>
          <w:p w14:paraId="607C5621" w14:textId="77777777" w:rsidR="00B034B9" w:rsidRPr="00E93472" w:rsidRDefault="00B034B9" w:rsidP="002C518A">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1D010FD3" w14:textId="42D6E758" w:rsidR="00B034B9" w:rsidRPr="00E93472" w:rsidRDefault="00B034B9" w:rsidP="00B034B9">
            <w:pPr>
              <w:rPr>
                <w:rFonts w:ascii="Arial" w:hAnsi="Arial" w:cs="Arial"/>
                <w:b/>
                <w:color w:val="000000"/>
                <w:sz w:val="24"/>
                <w:szCs w:val="24"/>
              </w:rPr>
            </w:pPr>
            <w:r w:rsidRPr="00E93472">
              <w:rPr>
                <w:rFonts w:ascii="Arial" w:hAnsi="Arial" w:cs="Arial"/>
                <w:color w:val="000000"/>
                <w:sz w:val="24"/>
                <w:szCs w:val="24"/>
              </w:rPr>
              <w:t>MA_04_04_REC190</w:t>
            </w:r>
          </w:p>
        </w:tc>
      </w:tr>
      <w:tr w:rsidR="00B034B9" w:rsidRPr="00E93472" w14:paraId="4FE4EE4C" w14:textId="77777777" w:rsidTr="002C518A">
        <w:tc>
          <w:tcPr>
            <w:tcW w:w="2518" w:type="dxa"/>
          </w:tcPr>
          <w:p w14:paraId="4F13DF94" w14:textId="77777777" w:rsidR="00B034B9" w:rsidRPr="00E93472" w:rsidRDefault="00B034B9" w:rsidP="002C518A">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48751CF6" w14:textId="5CFE0D9B" w:rsidR="00B034B9" w:rsidRPr="00E93472" w:rsidRDefault="00B034B9" w:rsidP="00B034B9">
            <w:pPr>
              <w:rPr>
                <w:rFonts w:ascii="Arial" w:hAnsi="Arial" w:cs="Arial"/>
                <w:color w:val="000000"/>
                <w:sz w:val="24"/>
                <w:szCs w:val="24"/>
              </w:rPr>
            </w:pPr>
            <w:r w:rsidRPr="00E93472">
              <w:rPr>
                <w:rFonts w:ascii="Arial" w:hAnsi="Arial" w:cs="Arial"/>
                <w:color w:val="000000"/>
                <w:sz w:val="24"/>
                <w:szCs w:val="24"/>
              </w:rPr>
              <w:t>5°ESO/Matemáticas/Las fracciones/6.2 Simplificando la fracción/Practica: Relaciona fracciones equivalentes</w:t>
            </w:r>
          </w:p>
        </w:tc>
      </w:tr>
      <w:tr w:rsidR="00676D10" w:rsidRPr="00E93472" w14:paraId="5FF471A5" w14:textId="77777777" w:rsidTr="002C518A">
        <w:tc>
          <w:tcPr>
            <w:tcW w:w="2518" w:type="dxa"/>
          </w:tcPr>
          <w:p w14:paraId="1C96A6CA" w14:textId="77777777" w:rsidR="00676D10" w:rsidRPr="00E93472" w:rsidRDefault="00676D10" w:rsidP="002C518A">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63128E12" w14:textId="77777777" w:rsidR="00676D10" w:rsidRPr="00E93472" w:rsidRDefault="00676D10" w:rsidP="002C518A">
            <w:pPr>
              <w:rPr>
                <w:rFonts w:ascii="Arial" w:hAnsi="Arial" w:cs="Arial"/>
                <w:b/>
                <w:color w:val="FF0000"/>
                <w:sz w:val="24"/>
                <w:szCs w:val="24"/>
              </w:rPr>
            </w:pPr>
          </w:p>
          <w:p w14:paraId="5A894A4E" w14:textId="59E1333C" w:rsidR="00676D10" w:rsidRPr="00E93472" w:rsidRDefault="00676D10" w:rsidP="002C518A">
            <w:pPr>
              <w:rPr>
                <w:rFonts w:ascii="Arial" w:hAnsi="Arial" w:cs="Arial"/>
                <w:color w:val="000000"/>
                <w:sz w:val="24"/>
                <w:szCs w:val="24"/>
              </w:rPr>
            </w:pPr>
            <w:r w:rsidRPr="00E93472">
              <w:rPr>
                <w:rFonts w:ascii="Arial" w:hAnsi="Arial" w:cs="Arial"/>
                <w:b/>
                <w:color w:val="FF0000"/>
                <w:sz w:val="24"/>
                <w:szCs w:val="24"/>
              </w:rPr>
              <w:t>Sin cambios</w:t>
            </w:r>
          </w:p>
        </w:tc>
      </w:tr>
      <w:tr w:rsidR="00676D10" w:rsidRPr="00E93472" w14:paraId="60505F48" w14:textId="77777777" w:rsidTr="002C518A">
        <w:tc>
          <w:tcPr>
            <w:tcW w:w="2518" w:type="dxa"/>
          </w:tcPr>
          <w:p w14:paraId="3FB8A294" w14:textId="77777777" w:rsidR="00676D10" w:rsidRPr="00E93472" w:rsidRDefault="00676D10" w:rsidP="002C518A">
            <w:pPr>
              <w:rPr>
                <w:rFonts w:ascii="Arial" w:hAnsi="Arial" w:cs="Arial"/>
                <w:b/>
                <w:color w:val="000000"/>
                <w:sz w:val="24"/>
                <w:szCs w:val="24"/>
              </w:rPr>
            </w:pPr>
            <w:r w:rsidRPr="00E93472">
              <w:rPr>
                <w:rFonts w:ascii="Arial" w:hAnsi="Arial" w:cs="Arial"/>
                <w:b/>
                <w:color w:val="000000"/>
                <w:sz w:val="24"/>
                <w:szCs w:val="24"/>
              </w:rPr>
              <w:t>Título</w:t>
            </w:r>
          </w:p>
        </w:tc>
        <w:tc>
          <w:tcPr>
            <w:tcW w:w="6536" w:type="dxa"/>
          </w:tcPr>
          <w:p w14:paraId="2941E73A" w14:textId="4975E406" w:rsidR="00676D10" w:rsidRPr="00E93472" w:rsidRDefault="00676D10" w:rsidP="002C518A">
            <w:pPr>
              <w:rPr>
                <w:rFonts w:ascii="Arial" w:hAnsi="Arial" w:cs="Arial"/>
                <w:color w:val="000000"/>
                <w:sz w:val="24"/>
                <w:szCs w:val="24"/>
              </w:rPr>
            </w:pPr>
            <w:r w:rsidRPr="00E93472">
              <w:rPr>
                <w:rFonts w:ascii="Arial" w:hAnsi="Arial" w:cs="Arial"/>
                <w:color w:val="000000"/>
                <w:sz w:val="24"/>
                <w:szCs w:val="24"/>
              </w:rPr>
              <w:t>Identificar fracciones equivalentes</w:t>
            </w:r>
          </w:p>
        </w:tc>
      </w:tr>
      <w:tr w:rsidR="00676D10" w:rsidRPr="00E93472" w14:paraId="4AE1F3EA" w14:textId="77777777" w:rsidTr="002C518A">
        <w:tc>
          <w:tcPr>
            <w:tcW w:w="2518" w:type="dxa"/>
          </w:tcPr>
          <w:p w14:paraId="06642460" w14:textId="77777777" w:rsidR="00676D10" w:rsidRPr="00E93472" w:rsidRDefault="00676D10" w:rsidP="002C518A">
            <w:pPr>
              <w:rPr>
                <w:rFonts w:ascii="Arial" w:hAnsi="Arial" w:cs="Arial"/>
                <w:b/>
                <w:color w:val="000000"/>
                <w:sz w:val="24"/>
                <w:szCs w:val="24"/>
              </w:rPr>
            </w:pPr>
            <w:r w:rsidRPr="00E93472">
              <w:rPr>
                <w:rFonts w:ascii="Arial" w:hAnsi="Arial" w:cs="Arial"/>
                <w:b/>
                <w:color w:val="000000"/>
                <w:sz w:val="24"/>
                <w:szCs w:val="24"/>
              </w:rPr>
              <w:lastRenderedPageBreak/>
              <w:t>Descripción</w:t>
            </w:r>
          </w:p>
        </w:tc>
        <w:tc>
          <w:tcPr>
            <w:tcW w:w="6536" w:type="dxa"/>
          </w:tcPr>
          <w:p w14:paraId="4AD43AD6" w14:textId="28F68960" w:rsidR="00676D10" w:rsidRPr="00E93472" w:rsidRDefault="00676D10" w:rsidP="00676D10">
            <w:pPr>
              <w:rPr>
                <w:rFonts w:ascii="Arial" w:hAnsi="Arial" w:cs="Arial"/>
                <w:color w:val="000000"/>
                <w:sz w:val="24"/>
                <w:szCs w:val="24"/>
              </w:rPr>
            </w:pPr>
            <w:r w:rsidRPr="00E93472">
              <w:rPr>
                <w:rFonts w:ascii="Arial" w:hAnsi="Arial" w:cs="Arial"/>
                <w:color w:val="000000"/>
                <w:sz w:val="24"/>
                <w:szCs w:val="24"/>
              </w:rPr>
              <w:t>Actividad para hallar fracciones equivalentes a una fracción dada</w:t>
            </w:r>
          </w:p>
        </w:tc>
      </w:tr>
    </w:tbl>
    <w:p w14:paraId="007B2B83" w14:textId="77777777" w:rsidR="00B034B9" w:rsidRPr="00E93472" w:rsidRDefault="00B034B9"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1982"/>
        <w:gridCol w:w="6846"/>
      </w:tblGrid>
      <w:tr w:rsidR="00B034B9" w:rsidRPr="00E93472" w14:paraId="15FCB9F9" w14:textId="77777777" w:rsidTr="002C518A">
        <w:tc>
          <w:tcPr>
            <w:tcW w:w="9054" w:type="dxa"/>
            <w:gridSpan w:val="2"/>
            <w:shd w:val="clear" w:color="auto" w:fill="000000" w:themeFill="text1"/>
          </w:tcPr>
          <w:p w14:paraId="4B9B0ADE" w14:textId="77777777" w:rsidR="00B034B9" w:rsidRPr="00E93472" w:rsidRDefault="00B034B9" w:rsidP="002C518A">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B034B9" w:rsidRPr="00E93472" w14:paraId="1E966467" w14:textId="77777777" w:rsidTr="002C518A">
        <w:tc>
          <w:tcPr>
            <w:tcW w:w="2518" w:type="dxa"/>
          </w:tcPr>
          <w:p w14:paraId="1B773856" w14:textId="77777777" w:rsidR="00B034B9" w:rsidRPr="00E93472" w:rsidRDefault="00B034B9" w:rsidP="002C518A">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47B8FB88" w14:textId="4DD4969E" w:rsidR="00B034B9" w:rsidRPr="00E93472" w:rsidRDefault="00B034B9" w:rsidP="002C518A">
            <w:pPr>
              <w:rPr>
                <w:rFonts w:ascii="Arial" w:hAnsi="Arial" w:cs="Arial"/>
                <w:b/>
                <w:color w:val="000000"/>
                <w:sz w:val="24"/>
                <w:szCs w:val="24"/>
              </w:rPr>
            </w:pPr>
            <w:r w:rsidRPr="00E93472">
              <w:rPr>
                <w:rFonts w:ascii="Arial" w:hAnsi="Arial" w:cs="Arial"/>
                <w:color w:val="000000"/>
                <w:sz w:val="24"/>
                <w:szCs w:val="24"/>
              </w:rPr>
              <w:t>MA_04_04_REC200</w:t>
            </w:r>
          </w:p>
        </w:tc>
      </w:tr>
      <w:tr w:rsidR="00B034B9" w:rsidRPr="00E93472" w14:paraId="76CB1703" w14:textId="77777777" w:rsidTr="002C518A">
        <w:tc>
          <w:tcPr>
            <w:tcW w:w="2518" w:type="dxa"/>
          </w:tcPr>
          <w:p w14:paraId="0A968EA6" w14:textId="77777777" w:rsidR="00B034B9" w:rsidRPr="00E93472" w:rsidRDefault="00B034B9" w:rsidP="002C518A">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4CEB37DE" w14:textId="12655F96" w:rsidR="00B034B9" w:rsidRPr="00E93472" w:rsidRDefault="00B034B9" w:rsidP="002C518A">
            <w:pPr>
              <w:rPr>
                <w:rFonts w:ascii="Arial" w:hAnsi="Arial" w:cs="Arial"/>
                <w:color w:val="000000"/>
                <w:sz w:val="24"/>
                <w:szCs w:val="24"/>
              </w:rPr>
            </w:pPr>
            <w:r w:rsidRPr="00E93472">
              <w:rPr>
                <w:rFonts w:ascii="Arial" w:hAnsi="Arial" w:cs="Arial"/>
                <w:color w:val="000000"/>
                <w:sz w:val="24"/>
                <w:szCs w:val="24"/>
              </w:rPr>
              <w:t>5°ESO/Matemáticas/Las fracciones/6.2 Simplificando la fracción/Profundiza: Las fracciones equivalentes, simplificación y comparación.</w:t>
            </w:r>
          </w:p>
        </w:tc>
      </w:tr>
      <w:tr w:rsidR="00B034B9" w:rsidRPr="00E93472" w14:paraId="4541EC39" w14:textId="77777777" w:rsidTr="002C518A">
        <w:tc>
          <w:tcPr>
            <w:tcW w:w="2518" w:type="dxa"/>
          </w:tcPr>
          <w:p w14:paraId="683EC659" w14:textId="77777777" w:rsidR="00B034B9" w:rsidRPr="00E93472" w:rsidRDefault="00B034B9" w:rsidP="002C518A">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7E04FB4D" w14:textId="77777777" w:rsidR="00676D10" w:rsidRPr="00E93472" w:rsidRDefault="00676D10" w:rsidP="002C518A">
            <w:pPr>
              <w:rPr>
                <w:rFonts w:ascii="Arial" w:hAnsi="Arial" w:cs="Arial"/>
                <w:b/>
                <w:color w:val="FF0000"/>
                <w:sz w:val="24"/>
                <w:szCs w:val="24"/>
              </w:rPr>
            </w:pPr>
          </w:p>
          <w:p w14:paraId="407606EB" w14:textId="77777777" w:rsidR="00B034B9" w:rsidRPr="00E93472" w:rsidRDefault="0023686A" w:rsidP="002C518A">
            <w:pPr>
              <w:rPr>
                <w:rFonts w:ascii="Arial" w:hAnsi="Arial" w:cs="Arial"/>
                <w:b/>
                <w:color w:val="FF0000"/>
                <w:sz w:val="24"/>
                <w:szCs w:val="24"/>
              </w:rPr>
            </w:pPr>
            <w:r w:rsidRPr="00E93472">
              <w:rPr>
                <w:rFonts w:ascii="Arial" w:hAnsi="Arial" w:cs="Arial"/>
                <w:b/>
                <w:color w:val="FF0000"/>
                <w:sz w:val="24"/>
                <w:szCs w:val="24"/>
              </w:rPr>
              <w:t xml:space="preserve">Eliminar la pregunta 3 sobre comparación de fracciones. </w:t>
            </w:r>
          </w:p>
          <w:p w14:paraId="0AF42A75" w14:textId="77777777" w:rsidR="0023686A" w:rsidRPr="00E93472" w:rsidRDefault="0023686A" w:rsidP="002C518A">
            <w:pPr>
              <w:rPr>
                <w:rFonts w:ascii="Arial" w:hAnsi="Arial" w:cs="Arial"/>
                <w:b/>
                <w:color w:val="FF0000"/>
                <w:sz w:val="24"/>
                <w:szCs w:val="24"/>
              </w:rPr>
            </w:pPr>
          </w:p>
          <w:p w14:paraId="6E43DF7C" w14:textId="77777777" w:rsidR="0023686A" w:rsidRPr="00E93472" w:rsidRDefault="0023686A" w:rsidP="002C518A">
            <w:pPr>
              <w:rPr>
                <w:rFonts w:ascii="Arial" w:hAnsi="Arial" w:cs="Arial"/>
                <w:b/>
                <w:color w:val="FF0000"/>
                <w:sz w:val="24"/>
                <w:szCs w:val="24"/>
              </w:rPr>
            </w:pPr>
            <w:r w:rsidRPr="00E93472">
              <w:rPr>
                <w:rFonts w:ascii="Arial" w:hAnsi="Arial" w:cs="Arial"/>
                <w:b/>
                <w:color w:val="FF0000"/>
                <w:sz w:val="24"/>
                <w:szCs w:val="24"/>
              </w:rPr>
              <w:t xml:space="preserve">Cambiar el enunciado o instrucción general de la actividad. </w:t>
            </w:r>
          </w:p>
          <w:p w14:paraId="3CE19A93" w14:textId="77777777" w:rsidR="0023686A" w:rsidRPr="00E93472" w:rsidRDefault="0023686A" w:rsidP="002C518A">
            <w:pPr>
              <w:rPr>
                <w:rFonts w:ascii="Arial" w:hAnsi="Arial" w:cs="Arial"/>
                <w:b/>
                <w:color w:val="FF0000"/>
                <w:sz w:val="24"/>
                <w:szCs w:val="24"/>
              </w:rPr>
            </w:pPr>
          </w:p>
          <w:p w14:paraId="45EDB84C" w14:textId="1D684F5E" w:rsidR="0023686A" w:rsidRPr="00E93472" w:rsidRDefault="0023686A" w:rsidP="002C518A">
            <w:pPr>
              <w:rPr>
                <w:rFonts w:ascii="Arial" w:hAnsi="Arial" w:cs="Arial"/>
                <w:b/>
                <w:color w:val="FF0000"/>
                <w:sz w:val="24"/>
                <w:szCs w:val="24"/>
              </w:rPr>
            </w:pPr>
            <w:r w:rsidRPr="00E93472">
              <w:rPr>
                <w:rFonts w:ascii="Arial" w:hAnsi="Arial" w:cs="Arial"/>
                <w:b/>
                <w:color w:val="FF0000"/>
                <w:sz w:val="24"/>
                <w:szCs w:val="24"/>
              </w:rPr>
              <w:t xml:space="preserve">“Realiza la siguiente actividad. Cuando termines haz clic en “Enviar”. Si es necesario, entrega las respuestas en tu cuaderno o por email a tu </w:t>
            </w:r>
            <w:del w:id="36" w:author="Johana Montejo Rozo" w:date="2015-05-03T16:14:00Z">
              <w:r w:rsidRPr="00E93472" w:rsidDel="003C0EA3">
                <w:rPr>
                  <w:rFonts w:ascii="Arial" w:hAnsi="Arial" w:cs="Arial"/>
                  <w:b/>
                  <w:color w:val="FF0000"/>
                  <w:sz w:val="24"/>
                  <w:szCs w:val="24"/>
                </w:rPr>
                <w:delText xml:space="preserve">docente </w:delText>
              </w:r>
            </w:del>
            <w:ins w:id="37" w:author="Johana Montejo Rozo" w:date="2015-05-03T16:14:00Z">
              <w:r w:rsidR="003C0EA3">
                <w:rPr>
                  <w:rFonts w:ascii="Arial" w:hAnsi="Arial" w:cs="Arial"/>
                  <w:b/>
                  <w:color w:val="FF0000"/>
                  <w:sz w:val="24"/>
                  <w:szCs w:val="24"/>
                </w:rPr>
                <w:t>profesor</w:t>
              </w:r>
              <w:r w:rsidR="003C0EA3" w:rsidRPr="00E93472">
                <w:rPr>
                  <w:rFonts w:ascii="Arial" w:hAnsi="Arial" w:cs="Arial"/>
                  <w:b/>
                  <w:color w:val="FF0000"/>
                  <w:sz w:val="24"/>
                  <w:szCs w:val="24"/>
                </w:rPr>
                <w:t xml:space="preserve"> </w:t>
              </w:r>
            </w:ins>
            <w:r w:rsidRPr="00E93472">
              <w:rPr>
                <w:rFonts w:ascii="Arial" w:hAnsi="Arial" w:cs="Arial"/>
                <w:b/>
                <w:color w:val="FF0000"/>
                <w:sz w:val="24"/>
                <w:szCs w:val="24"/>
              </w:rPr>
              <w:t xml:space="preserve">para validarlas”. </w:t>
            </w:r>
          </w:p>
          <w:p w14:paraId="629615DD" w14:textId="77777777" w:rsidR="0023686A" w:rsidRPr="00E93472" w:rsidRDefault="0023686A" w:rsidP="002C518A">
            <w:pPr>
              <w:rPr>
                <w:rFonts w:ascii="Arial" w:hAnsi="Arial" w:cs="Arial"/>
                <w:b/>
                <w:color w:val="FF0000"/>
                <w:sz w:val="24"/>
                <w:szCs w:val="24"/>
              </w:rPr>
            </w:pPr>
          </w:p>
          <w:p w14:paraId="2B333B12" w14:textId="77777777" w:rsidR="0023686A" w:rsidRPr="00E93472" w:rsidRDefault="0023686A" w:rsidP="002C518A">
            <w:pPr>
              <w:rPr>
                <w:rFonts w:ascii="Arial" w:hAnsi="Arial" w:cs="Arial"/>
                <w:b/>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29920" behindDoc="0" locked="0" layoutInCell="1" allowOverlap="1" wp14:anchorId="2F5444AB" wp14:editId="45ECDEFC">
                      <wp:simplePos x="0" y="0"/>
                      <wp:positionH relativeFrom="column">
                        <wp:posOffset>-4681</wp:posOffset>
                      </wp:positionH>
                      <wp:positionV relativeFrom="paragraph">
                        <wp:posOffset>55836</wp:posOffset>
                      </wp:positionV>
                      <wp:extent cx="4178300" cy="329107"/>
                      <wp:effectExtent l="38100" t="38100" r="50800" b="90170"/>
                      <wp:wrapNone/>
                      <wp:docPr id="55" name="55 Conector recto"/>
                      <wp:cNvGraphicFramePr/>
                      <a:graphic xmlns:a="http://schemas.openxmlformats.org/drawingml/2006/main">
                        <a:graphicData uri="http://schemas.microsoft.com/office/word/2010/wordprocessingShape">
                          <wps:wsp>
                            <wps:cNvCnPr/>
                            <wps:spPr>
                              <a:xfrm flipV="1">
                                <a:off x="0" y="0"/>
                                <a:ext cx="4178300" cy="32910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5D3BCD9" id="55 Conector recto" o:spid="_x0000_s1026" style="position:absolute;flip:y;z-index:251729920;visibility:visible;mso-wrap-style:square;mso-wrap-distance-left:9pt;mso-wrap-distance-top:0;mso-wrap-distance-right:9pt;mso-wrap-distance-bottom:0;mso-position-horizontal:absolute;mso-position-horizontal-relative:text;mso-position-vertical:absolute;mso-position-vertical-relative:text" from="-.35pt,4.4pt" to="328.6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5nf4QEAABEEAAAOAAAAZHJzL2Uyb0RvYy54bWysU02P0zAQvSPxHyzfadIuZXejpnvoqlwQ&#10;VCzs3XXGrSV/aWya9t8zdtKwAgQSIgcntue9mfdmsno4W8NOgFF71/L5rOYMnPSddoeWf/2yfXPH&#10;WUzCdcJ4By2/QOQP69evVn1oYOGP3nSAjEhcbPrQ8mNKoamqKI9gRZz5AI4ulUcrEm3xUHUoemK3&#10;plrU9buq99gF9BJipNPH4ZKvC79SINMnpSIkZlpOtaWyYln3ea3WK9EcUISjlmMZ4h+qsEI7SjpR&#10;PYok2DfUv1BZLdFHr9JMelt5pbSEooHUzOuf1DwdRYCihcyJYbIp/j9a+fG0Q6a7li+XnDlhqUfL&#10;JdtQs2TyyDC/skt9iA0Fb9wOx10MO8ySzwotU0aHZxqAYgLJYufi8WXyGM6JSTp8O7+9u6mpFZLu&#10;bhb38/o201cDT+YLGNN78Jblj5Yb7bIHohGnDzENodeQfGxcXqM3uttqY8oGD/uNQXYS1PXttqZn&#10;zPEijDJmaJWFDVLKV7oYGGg/gyJjqORFSV9GEiZaISW4NB95jaPoDFNUwgSs/w4c4zMUyrhO4MHK&#10;P2adECWzd2kCW+08/i57Ol9LVkP81YFBd7Zg77tLaXKxhuaudGf8R/Jgv9wX+I8/ef0dAAD//wMA&#10;UEsDBBQABgAIAAAAIQDmU+Ha2wAAAAYBAAAPAAAAZHJzL2Rvd25yZXYueG1sTI5BT8JAFITvJv6H&#10;zTPxBlsUCqndEmNjojeBel+6j7ah+7buLlD99T5OepvJTGa+fD3aXpzRh86Rgtk0AYFUO9NRo6Da&#10;vU5WIELUZHTvCBV8Y4B1cXuT68y4C23wvI2N4BEKmVbQxjhkUoa6RavD1A1InB2ctzqy9Y00Xl94&#10;3PbyIUlSaXVH/NDqAV9arI/bk1Ww+JmXpX///DJvfrfR5bGaf1SVUvd34/MTiIhj/CvDFZ/RoWCm&#10;vTuRCaJXMFlyUcGK+TlNF8tHEHsWSQqyyOV//OIXAAD//wMAUEsBAi0AFAAGAAgAAAAhALaDOJL+&#10;AAAA4QEAABMAAAAAAAAAAAAAAAAAAAAAAFtDb250ZW50X1R5cGVzXS54bWxQSwECLQAUAAYACAAA&#10;ACEAOP0h/9YAAACUAQAACwAAAAAAAAAAAAAAAAAvAQAAX3JlbHMvLnJlbHNQSwECLQAUAAYACAAA&#10;ACEAQTuZ3+EBAAARBAAADgAAAAAAAAAAAAAAAAAuAgAAZHJzL2Uyb0RvYy54bWxQSwECLQAUAAYA&#10;CAAAACEA5lPh2tsAAAAGAQAADwAAAAAAAAAAAAAAAAA7BAAAZHJzL2Rvd25yZXYueG1sUEsFBgAA&#10;AAAEAAQA8wAAAEMFAAAAAA==&#10;" strokecolor="red" strokeweight="2pt">
                      <v:shadow on="t" color="black" opacity="24903f" origin=",.5" offset="0,.55556mm"/>
                    </v:line>
                  </w:pict>
                </mc:Fallback>
              </mc:AlternateContent>
            </w:r>
            <w:r w:rsidRPr="00E93472">
              <w:rPr>
                <w:rFonts w:ascii="Arial" w:hAnsi="Arial" w:cs="Arial"/>
                <w:noProof/>
                <w:lang w:val="es-CO" w:eastAsia="es-CO"/>
              </w:rPr>
              <mc:AlternateContent>
                <mc:Choice Requires="wps">
                  <w:drawing>
                    <wp:anchor distT="0" distB="0" distL="114300" distR="114300" simplePos="0" relativeHeight="251728896" behindDoc="0" locked="0" layoutInCell="1" allowOverlap="1" wp14:anchorId="2E4F2B8A" wp14:editId="62DC6987">
                      <wp:simplePos x="0" y="0"/>
                      <wp:positionH relativeFrom="column">
                        <wp:posOffset>-4682</wp:posOffset>
                      </wp:positionH>
                      <wp:positionV relativeFrom="paragraph">
                        <wp:posOffset>2673</wp:posOffset>
                      </wp:positionV>
                      <wp:extent cx="4178595" cy="382772"/>
                      <wp:effectExtent l="38100" t="38100" r="50800" b="93980"/>
                      <wp:wrapNone/>
                      <wp:docPr id="54" name="54 Conector recto"/>
                      <wp:cNvGraphicFramePr/>
                      <a:graphic xmlns:a="http://schemas.openxmlformats.org/drawingml/2006/main">
                        <a:graphicData uri="http://schemas.microsoft.com/office/word/2010/wordprocessingShape">
                          <wps:wsp>
                            <wps:cNvCnPr/>
                            <wps:spPr>
                              <a:xfrm>
                                <a:off x="0" y="0"/>
                                <a:ext cx="4178595" cy="382772"/>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1B63205" id="54 Conector recto"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35pt,.2pt" to="328.65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pZ2AEAAAcEAAAOAAAAZHJzL2Uyb0RvYy54bWysU9uO0zAQfUfiHyy/01xoaYma7kNX5QVB&#10;xcIHuI7dWPJNY9Omf8/YSbMrQFoJkQfHlzln5pyxtw+D0eQiIChnW1otSkqE5a5T9tzSH98P7zaU&#10;hMhsx7SzoqU3EejD7u2b7dU3ona9050AgiQ2NFff0j5G3xRF4L0wLCycFxYPpQPDIi7hXHTArshu&#10;dFGX5Yfi6qDz4LgIAXcfx0O6y/xSCh6/ShlEJLqlWFvMI+TxlMZit2XNGZjvFZ/KYP9QhWHKYtKZ&#10;6pFFRn6C+oPKKA4uOBkX3JnCSam4yBpQTVX+puapZ15kLWhO8LNN4f/R8i+XIxDVtXS1pMQygz1a&#10;Lckem8WjAwLpl1y6+tBg8N4eYVoFf4QkeZBg0h/FkCE7e5udFUMkHDeX1Xqz+riihOPZ+029XteJ&#10;tHhGewjxk3CGpElLtbJJOWvY5XOIY+g9JG1rm8bgtOoOSuu8gPNpr4FcGPb6cCjxm3K8CMOMCVok&#10;OaOAPIs3LUbab0KiHVhyndPniyhmWsa5sLGaeLXF6ASTWMIMLF8HTvEJKvIlncHV6+AZkTM7G2ew&#10;UdbB3wjicC9ZjvF3B0bdyYKT6265tdkavG25O9PLSNf55TrDn9/v7hcAAAD//wMAUEsDBBQABgAI&#10;AAAAIQBNmWwk3AAAAAUBAAAPAAAAZHJzL2Rvd25yZXYueG1sTI7BTsMwEETvSPyDtUjcWhtKGxLi&#10;VAgJeuiJgFRxc+NtEjVeR7HTpn/Pciq3Gc1o5uXryXXihENoPWl4mCsQSJW3LdUavr/eZ88gQjRk&#10;TecJNVwwwLq4vclNZv2ZPvFUxlrwCIXMaGhi7DMpQ9WgM2HueyTODn5wJrIdamkHc+Zx18lHpVbS&#10;mZb4oTE9vjVYHcvRafhJVZl2y2M7pmpH2+3H5nJY7LS+v5teX0BEnOK1DH/4jA4FM+39SDaITsMs&#10;4aKGJxAcrpbJAsSehUpAFrn8T1/8AgAA//8DAFBLAQItABQABgAIAAAAIQC2gziS/gAAAOEBAAAT&#10;AAAAAAAAAAAAAAAAAAAAAABbQ29udGVudF9UeXBlc10ueG1sUEsBAi0AFAAGAAgAAAAhADj9If/W&#10;AAAAlAEAAAsAAAAAAAAAAAAAAAAALwEAAF9yZWxzLy5yZWxzUEsBAi0AFAAGAAgAAAAhAOzOKlnY&#10;AQAABwQAAA4AAAAAAAAAAAAAAAAALgIAAGRycy9lMm9Eb2MueG1sUEsBAi0AFAAGAAgAAAAhAE2Z&#10;bCTcAAAABQEAAA8AAAAAAAAAAAAAAAAAMgQAAGRycy9kb3ducmV2LnhtbFBLBQYAAAAABAAEAPMA&#10;AAA7BQAAAAA=&#10;" strokecolor="red" strokeweight="2pt">
                      <v:shadow on="t" color="black" opacity="24903f" origin=",.5" offset="0,.55556mm"/>
                    </v:line>
                  </w:pict>
                </mc:Fallback>
              </mc:AlternateContent>
            </w:r>
            <w:r w:rsidRPr="00E93472">
              <w:rPr>
                <w:rFonts w:ascii="Arial" w:hAnsi="Arial" w:cs="Arial"/>
                <w:noProof/>
                <w:lang w:val="es-CO" w:eastAsia="es-CO"/>
              </w:rPr>
              <w:drawing>
                <wp:inline distT="0" distB="0" distL="0" distR="0" wp14:anchorId="48067212" wp14:editId="2CA16007">
                  <wp:extent cx="4178595" cy="1020725"/>
                  <wp:effectExtent l="0" t="0" r="0"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7576" t="13636" r="17988" b="57273"/>
                          <a:stretch/>
                        </pic:blipFill>
                        <pic:spPr bwMode="auto">
                          <a:xfrm>
                            <a:off x="0" y="0"/>
                            <a:ext cx="4177399" cy="1020433"/>
                          </a:xfrm>
                          <a:prstGeom prst="rect">
                            <a:avLst/>
                          </a:prstGeom>
                          <a:ln>
                            <a:noFill/>
                          </a:ln>
                          <a:extLst>
                            <a:ext uri="{53640926-AAD7-44D8-BBD7-CCE9431645EC}">
                              <a14:shadowObscured xmlns:a14="http://schemas.microsoft.com/office/drawing/2010/main"/>
                            </a:ext>
                          </a:extLst>
                        </pic:spPr>
                      </pic:pic>
                    </a:graphicData>
                  </a:graphic>
                </wp:inline>
              </w:drawing>
            </w:r>
          </w:p>
          <w:p w14:paraId="676DECFD" w14:textId="77777777" w:rsidR="0023686A" w:rsidRPr="00E93472" w:rsidRDefault="0023686A" w:rsidP="002C518A">
            <w:pPr>
              <w:rPr>
                <w:rFonts w:ascii="Arial" w:hAnsi="Arial" w:cs="Arial"/>
                <w:b/>
                <w:color w:val="FF0000"/>
                <w:sz w:val="24"/>
                <w:szCs w:val="24"/>
              </w:rPr>
            </w:pPr>
          </w:p>
          <w:p w14:paraId="7F29A2BD" w14:textId="4D804075" w:rsidR="0023686A" w:rsidRPr="00E93472" w:rsidRDefault="0023686A" w:rsidP="002C518A">
            <w:pPr>
              <w:rPr>
                <w:rFonts w:ascii="Arial" w:hAnsi="Arial" w:cs="Arial"/>
                <w:b/>
                <w:color w:val="FF0000"/>
                <w:sz w:val="24"/>
                <w:szCs w:val="24"/>
              </w:rPr>
            </w:pPr>
            <w:r w:rsidRPr="00E93472">
              <w:rPr>
                <w:rFonts w:ascii="Arial" w:hAnsi="Arial" w:cs="Arial"/>
                <w:b/>
                <w:color w:val="FF0000"/>
                <w:sz w:val="24"/>
                <w:szCs w:val="24"/>
              </w:rPr>
              <w:t>Cambiar la palabra “irreductible” por “fracción irreducible”</w:t>
            </w:r>
          </w:p>
          <w:p w14:paraId="7B551E06" w14:textId="78F35C39" w:rsidR="0023686A" w:rsidRPr="00E93472" w:rsidRDefault="0023686A" w:rsidP="002C518A">
            <w:pPr>
              <w:rPr>
                <w:rFonts w:ascii="Arial" w:hAnsi="Arial" w:cs="Arial"/>
                <w:b/>
                <w:color w:val="FF0000"/>
                <w:sz w:val="24"/>
                <w:szCs w:val="24"/>
              </w:rPr>
            </w:pPr>
          </w:p>
          <w:p w14:paraId="0B6DC5A4" w14:textId="557176F5" w:rsidR="0023686A" w:rsidRPr="00E93472" w:rsidRDefault="00256AAE" w:rsidP="002C518A">
            <w:pPr>
              <w:rPr>
                <w:rFonts w:ascii="Arial" w:hAnsi="Arial" w:cs="Arial"/>
                <w:b/>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31968" behindDoc="0" locked="0" layoutInCell="1" allowOverlap="1" wp14:anchorId="26405A69" wp14:editId="3DF5C2E0">
                      <wp:simplePos x="0" y="0"/>
                      <wp:positionH relativeFrom="column">
                        <wp:posOffset>3524885</wp:posOffset>
                      </wp:positionH>
                      <wp:positionV relativeFrom="paragraph">
                        <wp:posOffset>90008</wp:posOffset>
                      </wp:positionV>
                      <wp:extent cx="499110" cy="116840"/>
                      <wp:effectExtent l="38100" t="38100" r="53340" b="92710"/>
                      <wp:wrapNone/>
                      <wp:docPr id="57" name="57 Conector recto"/>
                      <wp:cNvGraphicFramePr/>
                      <a:graphic xmlns:a="http://schemas.openxmlformats.org/drawingml/2006/main">
                        <a:graphicData uri="http://schemas.microsoft.com/office/word/2010/wordprocessingShape">
                          <wps:wsp>
                            <wps:cNvCnPr/>
                            <wps:spPr>
                              <a:xfrm>
                                <a:off x="0" y="0"/>
                                <a:ext cx="499110" cy="11684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9F1A40" id="57 Conector recto"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55pt,7.1pt" to="316.8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Jjt1wEAAAYEAAAOAAAAZHJzL2Uyb0RvYy54bWysU9uO2yAQfa/Uf0C8N7ajvVpx9iGr9KVq&#10;o14+gOAhQeKmgSbO33fAjnfVVlqpqh/GDMw5zDnA6mmwhp0Ao/au482i5gyc9L12h47/+L798MBZ&#10;TML1wngHHb9A5E/r9+9W59DC0h+96QEZkbjYnkPHjymFtqqiPIIVceEDOFpUHq1IlOKh6lGcid2a&#10;alnXd9XZYx/QS4iRZp/HRb4u/EqBTF+UipCY6Tj1lkrEEvc5VuuVaA8owlHLqQ3xD11YoR1tOlM9&#10;iyTYT9R/UFkt0Uev0kJ6W3mltISigdQ09W9qvh1FgKKFzIlhtin+P1r5+bRDpvuO395z5oSlM7q9&#10;Zxs6LJk8Msy/7NI5xJaKN26HUxbDDrPkQaHNfxLDhuLsZXYWhsQkTd48PjYN+S9pqWnuHm6K89UL&#10;OGBMH8FblgcdN9pl4aIVp08x0YZUei3J08blGL3R/VYbUxI87DcG2UnQUW+3NX25bwK+KqMsQ6us&#10;Zuy/jNLFwEj7FRS5QR0vy/blHsJMK6QEl5qJ1ziqzjBFLczA+m3gVJ+hUO7oDG7eBs+IsrN3aQZb&#10;7Tz+jSAN15bVWH91YNSdLdj7/lJOtlhDl604Nz2MfJtf5wX+8nzXvwAAAP//AwBQSwMEFAAGAAgA&#10;AAAhAFfM7T3fAAAACQEAAA8AAABkcnMvZG93bnJldi54bWxMj8FOwzAQRO9I/IO1SNyo3YQEEuJU&#10;CAk49ERAqri5sZtEtddR7LTp37Oc4Liap5m31WZxlp3MFAaPEtYrAcxg6/WAnYSvz9e7R2AhKtTK&#10;ejQSLibApr6+qlSp/Rk/zKmJHaMSDKWS0Mc4lpyHtjdOhZUfDVJ28JNTkc6p43pSZyp3lidC5Nyp&#10;AWmhV6N56U17bGYn4bsQTWGz4zAXYofb7dv75ZDupLy9WZ6fgEWzxD8YfvVJHWpy2vsZdWBWQpZl&#10;a0IpuE+AEZCn6QOwvYQ0yYHXFf//Qf0DAAD//wMAUEsBAi0AFAAGAAgAAAAhALaDOJL+AAAA4QEA&#10;ABMAAAAAAAAAAAAAAAAAAAAAAFtDb250ZW50X1R5cGVzXS54bWxQSwECLQAUAAYACAAAACEAOP0h&#10;/9YAAACUAQAACwAAAAAAAAAAAAAAAAAvAQAAX3JlbHMvLnJlbHNQSwECLQAUAAYACAAAACEAtHiY&#10;7dcBAAAGBAAADgAAAAAAAAAAAAAAAAAuAgAAZHJzL2Uyb0RvYy54bWxQSwECLQAUAAYACAAAACEA&#10;V8ztPd8AAAAJAQAADwAAAAAAAAAAAAAAAAAxBAAAZHJzL2Rvd25yZXYueG1sUEsFBgAAAAAEAAQA&#10;8wAAAD0FAAAAAA==&#10;" strokecolor="red" strokeweight="2pt">
                      <v:shadow on="t" color="black" opacity="24903f" origin=",.5" offset="0,.55556mm"/>
                    </v:line>
                  </w:pict>
                </mc:Fallback>
              </mc:AlternateContent>
            </w:r>
            <w:r w:rsidR="005E203C" w:rsidRPr="00E93472">
              <w:rPr>
                <w:rFonts w:ascii="Arial" w:hAnsi="Arial" w:cs="Arial"/>
                <w:noProof/>
                <w:lang w:val="es-CO" w:eastAsia="es-CO"/>
              </w:rPr>
              <w:drawing>
                <wp:inline distT="0" distB="0" distL="0" distR="0" wp14:anchorId="6C0C3D09" wp14:editId="29CC57AD">
                  <wp:extent cx="4210493" cy="35087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7955" t="23636" r="17041" b="66364"/>
                          <a:stretch/>
                        </pic:blipFill>
                        <pic:spPr bwMode="auto">
                          <a:xfrm>
                            <a:off x="0" y="0"/>
                            <a:ext cx="4209288" cy="350774"/>
                          </a:xfrm>
                          <a:prstGeom prst="rect">
                            <a:avLst/>
                          </a:prstGeom>
                          <a:ln>
                            <a:noFill/>
                          </a:ln>
                          <a:extLst>
                            <a:ext uri="{53640926-AAD7-44D8-BBD7-CCE9431645EC}">
                              <a14:shadowObscured xmlns:a14="http://schemas.microsoft.com/office/drawing/2010/main"/>
                            </a:ext>
                          </a:extLst>
                        </pic:spPr>
                      </pic:pic>
                    </a:graphicData>
                  </a:graphic>
                </wp:inline>
              </w:drawing>
            </w:r>
          </w:p>
          <w:p w14:paraId="4B4C32B3" w14:textId="06F2E553" w:rsidR="0023686A" w:rsidRPr="00E93472" w:rsidRDefault="0023686A" w:rsidP="002C518A">
            <w:pPr>
              <w:rPr>
                <w:rFonts w:ascii="Arial" w:hAnsi="Arial" w:cs="Arial"/>
                <w:b/>
                <w:color w:val="000000"/>
                <w:sz w:val="24"/>
                <w:szCs w:val="24"/>
              </w:rPr>
            </w:pPr>
          </w:p>
        </w:tc>
      </w:tr>
      <w:tr w:rsidR="00B034B9" w:rsidRPr="00E93472" w14:paraId="4D4327B9" w14:textId="77777777" w:rsidTr="002C518A">
        <w:tc>
          <w:tcPr>
            <w:tcW w:w="2518" w:type="dxa"/>
          </w:tcPr>
          <w:p w14:paraId="0D100F77" w14:textId="77777777" w:rsidR="00B034B9" w:rsidRPr="00E93472" w:rsidRDefault="00B034B9" w:rsidP="002C518A">
            <w:pPr>
              <w:rPr>
                <w:rFonts w:ascii="Arial" w:hAnsi="Arial" w:cs="Arial"/>
                <w:b/>
                <w:color w:val="000000"/>
                <w:sz w:val="24"/>
                <w:szCs w:val="24"/>
              </w:rPr>
            </w:pPr>
            <w:r w:rsidRPr="00E93472">
              <w:rPr>
                <w:rFonts w:ascii="Arial" w:hAnsi="Arial" w:cs="Arial"/>
                <w:b/>
                <w:color w:val="000000"/>
                <w:sz w:val="24"/>
                <w:szCs w:val="24"/>
              </w:rPr>
              <w:t>Título</w:t>
            </w:r>
          </w:p>
        </w:tc>
        <w:tc>
          <w:tcPr>
            <w:tcW w:w="6536" w:type="dxa"/>
          </w:tcPr>
          <w:p w14:paraId="3C2E0A05" w14:textId="6B60E98B" w:rsidR="00B034B9" w:rsidRPr="00E93472" w:rsidRDefault="00B034B9" w:rsidP="002C518A">
            <w:pPr>
              <w:rPr>
                <w:rFonts w:ascii="Arial" w:hAnsi="Arial" w:cs="Arial"/>
                <w:color w:val="000000"/>
                <w:sz w:val="24"/>
                <w:szCs w:val="24"/>
              </w:rPr>
            </w:pPr>
            <w:r w:rsidRPr="00E93472">
              <w:rPr>
                <w:rFonts w:ascii="Arial" w:hAnsi="Arial" w:cs="Arial"/>
                <w:color w:val="000000"/>
                <w:sz w:val="24"/>
                <w:szCs w:val="24"/>
              </w:rPr>
              <w:t>Reforzar tu aprendizaje: las fracciones equivalentes</w:t>
            </w:r>
          </w:p>
        </w:tc>
      </w:tr>
      <w:tr w:rsidR="00B034B9" w:rsidRPr="00E93472" w14:paraId="7D454FF1" w14:textId="77777777" w:rsidTr="002C518A">
        <w:tc>
          <w:tcPr>
            <w:tcW w:w="2518" w:type="dxa"/>
          </w:tcPr>
          <w:p w14:paraId="2457D01B" w14:textId="77777777" w:rsidR="00B034B9" w:rsidRPr="00E93472" w:rsidRDefault="00B034B9" w:rsidP="002C518A">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57D764DD" w14:textId="33930A4A" w:rsidR="00B034B9" w:rsidRPr="00E93472" w:rsidRDefault="00233F56" w:rsidP="002C518A">
            <w:pPr>
              <w:rPr>
                <w:rFonts w:ascii="Arial" w:hAnsi="Arial" w:cs="Arial"/>
                <w:color w:val="000000"/>
                <w:sz w:val="24"/>
                <w:szCs w:val="24"/>
              </w:rPr>
            </w:pPr>
            <w:r w:rsidRPr="00E93472">
              <w:rPr>
                <w:rFonts w:ascii="Arial" w:hAnsi="Arial" w:cs="Arial"/>
                <w:color w:val="000000"/>
                <w:sz w:val="24"/>
                <w:szCs w:val="24"/>
              </w:rPr>
              <w:t xml:space="preserve">Actividad que propone hallar fracciones equivalentes por medio de la simplificación y la amplificación. </w:t>
            </w:r>
          </w:p>
        </w:tc>
      </w:tr>
    </w:tbl>
    <w:p w14:paraId="3A33DD2F" w14:textId="77777777" w:rsidR="00F01DFA" w:rsidRPr="00E93472" w:rsidRDefault="00F01DFA" w:rsidP="00081745">
      <w:pPr>
        <w:tabs>
          <w:tab w:val="right" w:pos="8498"/>
        </w:tabs>
        <w:spacing w:after="0"/>
        <w:rPr>
          <w:rFonts w:ascii="Arial" w:hAnsi="Arial" w:cs="Arial"/>
        </w:rPr>
      </w:pPr>
    </w:p>
    <w:p w14:paraId="72B923A5" w14:textId="77777777" w:rsidR="00F01DFA" w:rsidRPr="00E93472" w:rsidRDefault="00F01DFA" w:rsidP="00081745">
      <w:pPr>
        <w:tabs>
          <w:tab w:val="right" w:pos="8498"/>
        </w:tabs>
        <w:spacing w:after="0"/>
        <w:rPr>
          <w:rFonts w:ascii="Arial" w:hAnsi="Arial" w:cs="Arial"/>
        </w:rPr>
      </w:pPr>
    </w:p>
    <w:p w14:paraId="12BD9850" w14:textId="0C2059E0" w:rsidR="00E1191F" w:rsidRPr="00E93472" w:rsidRDefault="00E1191F" w:rsidP="00E1191F">
      <w:pPr>
        <w:spacing w:after="0"/>
        <w:rPr>
          <w:rFonts w:ascii="Arial" w:hAnsi="Arial" w:cs="Arial"/>
          <w:b/>
        </w:rPr>
      </w:pPr>
      <w:r w:rsidRPr="00E93472">
        <w:rPr>
          <w:rFonts w:ascii="Arial" w:hAnsi="Arial" w:cs="Arial"/>
          <w:highlight w:val="yellow"/>
        </w:rPr>
        <w:t>[SECCIÓN 1]</w:t>
      </w:r>
      <w:r w:rsidRPr="00E93472">
        <w:rPr>
          <w:rFonts w:ascii="Arial" w:hAnsi="Arial" w:cs="Arial"/>
        </w:rPr>
        <w:t xml:space="preserve"> </w:t>
      </w:r>
      <w:r w:rsidRPr="00E93472">
        <w:rPr>
          <w:rFonts w:ascii="Arial" w:hAnsi="Arial" w:cs="Arial"/>
          <w:b/>
        </w:rPr>
        <w:t xml:space="preserve">3 Comparación de </w:t>
      </w:r>
      <w:r w:rsidR="00CD1050" w:rsidRPr="00E93472">
        <w:rPr>
          <w:rFonts w:ascii="Arial" w:hAnsi="Arial" w:cs="Arial"/>
          <w:b/>
        </w:rPr>
        <w:t>números fraccionarios</w:t>
      </w:r>
    </w:p>
    <w:p w14:paraId="0E88FAAD" w14:textId="77777777" w:rsidR="00E1191F" w:rsidRPr="00E93472" w:rsidRDefault="00E1191F" w:rsidP="00E1191F">
      <w:pPr>
        <w:spacing w:after="0"/>
        <w:rPr>
          <w:rFonts w:ascii="Arial" w:hAnsi="Arial" w:cs="Arial"/>
        </w:rPr>
      </w:pPr>
    </w:p>
    <w:p w14:paraId="6EB091DB" w14:textId="38A0E650" w:rsidR="002C518A" w:rsidRPr="00E93472" w:rsidRDefault="00CD1050" w:rsidP="00081745">
      <w:pPr>
        <w:tabs>
          <w:tab w:val="right" w:pos="8498"/>
        </w:tabs>
        <w:spacing w:after="0"/>
        <w:rPr>
          <w:rFonts w:ascii="Arial" w:hAnsi="Arial" w:cs="Arial"/>
        </w:rPr>
      </w:pPr>
      <w:r w:rsidRPr="00E93472">
        <w:rPr>
          <w:rFonts w:ascii="Arial" w:hAnsi="Arial" w:cs="Arial"/>
        </w:rPr>
        <w:t>Los números fraccionarios al igual que cualquier número</w:t>
      </w:r>
      <w:r w:rsidR="002C518A" w:rsidRPr="00E93472">
        <w:rPr>
          <w:rFonts w:ascii="Arial" w:hAnsi="Arial" w:cs="Arial"/>
        </w:rPr>
        <w:t>,</w:t>
      </w:r>
      <w:r w:rsidRPr="00E93472">
        <w:rPr>
          <w:rFonts w:ascii="Arial" w:hAnsi="Arial" w:cs="Arial"/>
        </w:rPr>
        <w:t xml:space="preserve"> </w:t>
      </w:r>
      <w:r w:rsidR="002C518A" w:rsidRPr="00E93472">
        <w:rPr>
          <w:rFonts w:ascii="Arial" w:hAnsi="Arial" w:cs="Arial"/>
        </w:rPr>
        <w:t xml:space="preserve">se pueden </w:t>
      </w:r>
      <w:r w:rsidR="002C518A" w:rsidRPr="00E93472">
        <w:rPr>
          <w:rFonts w:ascii="Arial" w:hAnsi="Arial" w:cs="Arial"/>
          <w:b/>
        </w:rPr>
        <w:t>comparar</w:t>
      </w:r>
      <w:r w:rsidR="002C518A" w:rsidRPr="00E93472">
        <w:rPr>
          <w:rFonts w:ascii="Arial" w:hAnsi="Arial" w:cs="Arial"/>
        </w:rPr>
        <w:t xml:space="preserve"> y </w:t>
      </w:r>
      <w:r w:rsidR="002C518A" w:rsidRPr="00E93472">
        <w:rPr>
          <w:rFonts w:ascii="Arial" w:hAnsi="Arial" w:cs="Arial"/>
          <w:b/>
        </w:rPr>
        <w:t>ordenar</w:t>
      </w:r>
      <w:r w:rsidR="002C518A" w:rsidRPr="00E93472">
        <w:rPr>
          <w:rFonts w:ascii="Arial" w:hAnsi="Arial" w:cs="Arial"/>
        </w:rPr>
        <w:t>, de menor a mayor o viceversa.</w:t>
      </w:r>
    </w:p>
    <w:p w14:paraId="7DB33B1B" w14:textId="77777777" w:rsidR="00B07E59" w:rsidRPr="00E93472" w:rsidRDefault="00B07E59" w:rsidP="00081745">
      <w:pPr>
        <w:tabs>
          <w:tab w:val="right" w:pos="8498"/>
        </w:tabs>
        <w:spacing w:after="0"/>
        <w:rPr>
          <w:rFonts w:ascii="Arial" w:hAnsi="Arial" w:cs="Arial"/>
        </w:rPr>
      </w:pPr>
    </w:p>
    <w:p w14:paraId="5FEF729E" w14:textId="7AB4D7DA" w:rsidR="00B07E59" w:rsidRPr="00E93472" w:rsidRDefault="00871094" w:rsidP="00081745">
      <w:pPr>
        <w:tabs>
          <w:tab w:val="right" w:pos="8498"/>
        </w:tabs>
        <w:spacing w:after="0"/>
        <w:rPr>
          <w:rFonts w:ascii="Arial" w:hAnsi="Arial" w:cs="Arial"/>
        </w:rPr>
      </w:pPr>
      <w:r w:rsidRPr="00E93472">
        <w:rPr>
          <w:rFonts w:ascii="Arial" w:hAnsi="Arial" w:cs="Arial"/>
        </w:rPr>
        <w:t xml:space="preserve">Estudiaremos dos formas para comparar fracciones de acuerdo </w:t>
      </w:r>
      <w:proofErr w:type="spellStart"/>
      <w:ins w:id="38" w:author="Johana Montejo Rozo" w:date="2015-05-03T16:15:00Z">
        <w:r w:rsidR="003C0EA3">
          <w:rPr>
            <w:rFonts w:ascii="Arial" w:hAnsi="Arial" w:cs="Arial"/>
          </w:rPr>
          <w:t>con</w:t>
        </w:r>
      </w:ins>
      <w:del w:id="39" w:author="Johana Montejo Rozo" w:date="2015-05-03T16:15:00Z">
        <w:r w:rsidRPr="00E93472" w:rsidDel="003C0EA3">
          <w:rPr>
            <w:rFonts w:ascii="Arial" w:hAnsi="Arial" w:cs="Arial"/>
          </w:rPr>
          <w:delText xml:space="preserve">a </w:delText>
        </w:r>
      </w:del>
      <w:r w:rsidRPr="00E93472">
        <w:rPr>
          <w:rFonts w:ascii="Arial" w:hAnsi="Arial" w:cs="Arial"/>
        </w:rPr>
        <w:t>sus</w:t>
      </w:r>
      <w:proofErr w:type="spellEnd"/>
      <w:r w:rsidRPr="00E93472">
        <w:rPr>
          <w:rFonts w:ascii="Arial" w:hAnsi="Arial" w:cs="Arial"/>
        </w:rPr>
        <w:t xml:space="preserve"> </w:t>
      </w:r>
      <w:r w:rsidR="00F74449" w:rsidRPr="00E93472">
        <w:rPr>
          <w:rFonts w:ascii="Arial" w:hAnsi="Arial" w:cs="Arial"/>
        </w:rPr>
        <w:t>denominadores</w:t>
      </w:r>
      <w:r w:rsidRPr="00E93472">
        <w:rPr>
          <w:rFonts w:ascii="Arial" w:hAnsi="Arial" w:cs="Arial"/>
        </w:rPr>
        <w:t xml:space="preserve">. </w:t>
      </w:r>
    </w:p>
    <w:p w14:paraId="4A068F3A" w14:textId="77777777" w:rsidR="000D7D1B" w:rsidRPr="00E93472" w:rsidRDefault="000D7D1B" w:rsidP="00081745">
      <w:pPr>
        <w:tabs>
          <w:tab w:val="right" w:pos="8498"/>
        </w:tabs>
        <w:spacing w:after="0"/>
        <w:rPr>
          <w:rFonts w:ascii="Arial" w:hAnsi="Arial" w:cs="Arial"/>
        </w:rPr>
      </w:pPr>
    </w:p>
    <w:p w14:paraId="5B1206F4" w14:textId="04DD4F53" w:rsidR="00871094" w:rsidRPr="00E93472" w:rsidRDefault="00871094" w:rsidP="00871094">
      <w:pPr>
        <w:pStyle w:val="Prrafodelista"/>
        <w:numPr>
          <w:ilvl w:val="0"/>
          <w:numId w:val="36"/>
        </w:numPr>
        <w:tabs>
          <w:tab w:val="right" w:pos="8498"/>
        </w:tabs>
        <w:spacing w:after="0"/>
        <w:rPr>
          <w:rFonts w:ascii="Arial" w:hAnsi="Arial" w:cs="Arial"/>
        </w:rPr>
      </w:pPr>
      <w:r w:rsidRPr="00E93472">
        <w:rPr>
          <w:rFonts w:ascii="Arial" w:hAnsi="Arial" w:cs="Arial"/>
          <w:b/>
        </w:rPr>
        <w:t>Fracciones homogéneas</w:t>
      </w:r>
      <w:r w:rsidRPr="00E93472">
        <w:rPr>
          <w:rFonts w:ascii="Arial" w:hAnsi="Arial" w:cs="Arial"/>
        </w:rPr>
        <w:t xml:space="preserve">: Fracciones que tienen </w:t>
      </w:r>
      <w:r w:rsidRPr="00E93472">
        <w:rPr>
          <w:rFonts w:ascii="Arial" w:hAnsi="Arial" w:cs="Arial"/>
          <w:b/>
        </w:rPr>
        <w:t>igual denominador</w:t>
      </w:r>
      <w:r w:rsidRPr="00E93472">
        <w:rPr>
          <w:rFonts w:ascii="Arial" w:hAnsi="Arial" w:cs="Arial"/>
        </w:rPr>
        <w:t>.</w:t>
      </w:r>
    </w:p>
    <w:p w14:paraId="1C937F52" w14:textId="77777777" w:rsidR="00471A28" w:rsidRPr="00E93472" w:rsidRDefault="00471A28" w:rsidP="00471A28">
      <w:pPr>
        <w:pStyle w:val="Prrafodelista"/>
        <w:tabs>
          <w:tab w:val="right" w:pos="8498"/>
        </w:tabs>
        <w:spacing w:after="0"/>
        <w:rPr>
          <w:rFonts w:ascii="Arial" w:hAnsi="Arial" w:cs="Arial"/>
        </w:rPr>
      </w:pPr>
    </w:p>
    <w:p w14:paraId="34859CCE" w14:textId="4FC91131" w:rsidR="00871094" w:rsidRPr="00E93472" w:rsidRDefault="00871094" w:rsidP="00871094">
      <w:pPr>
        <w:pStyle w:val="Prrafodelista"/>
        <w:numPr>
          <w:ilvl w:val="0"/>
          <w:numId w:val="36"/>
        </w:numPr>
        <w:tabs>
          <w:tab w:val="right" w:pos="8498"/>
        </w:tabs>
        <w:spacing w:after="0"/>
        <w:rPr>
          <w:rFonts w:ascii="Arial" w:hAnsi="Arial" w:cs="Arial"/>
        </w:rPr>
      </w:pPr>
      <w:r w:rsidRPr="00E93472">
        <w:rPr>
          <w:rFonts w:ascii="Arial" w:hAnsi="Arial" w:cs="Arial"/>
          <w:b/>
        </w:rPr>
        <w:t>Fracciones heterogéneas</w:t>
      </w:r>
      <w:r w:rsidRPr="00E93472">
        <w:rPr>
          <w:rFonts w:ascii="Arial" w:hAnsi="Arial" w:cs="Arial"/>
        </w:rPr>
        <w:t xml:space="preserve">: Fracciones que tienen </w:t>
      </w:r>
      <w:r w:rsidRPr="00E93472">
        <w:rPr>
          <w:rFonts w:ascii="Arial" w:hAnsi="Arial" w:cs="Arial"/>
          <w:b/>
        </w:rPr>
        <w:t>diferentes denominadores</w:t>
      </w:r>
      <w:r w:rsidRPr="00E93472">
        <w:rPr>
          <w:rFonts w:ascii="Arial" w:hAnsi="Arial" w:cs="Arial"/>
        </w:rPr>
        <w:t xml:space="preserve">. </w:t>
      </w:r>
    </w:p>
    <w:tbl>
      <w:tblPr>
        <w:tblStyle w:val="Tablaconcuadrcula"/>
        <w:tblW w:w="0" w:type="auto"/>
        <w:tblLook w:val="04A0" w:firstRow="1" w:lastRow="0" w:firstColumn="1" w:lastColumn="0" w:noHBand="0" w:noVBand="1"/>
      </w:tblPr>
      <w:tblGrid>
        <w:gridCol w:w="2413"/>
        <w:gridCol w:w="6415"/>
      </w:tblGrid>
      <w:tr w:rsidR="00D85DD1" w:rsidRPr="00E93472" w14:paraId="17F610E0" w14:textId="77777777" w:rsidTr="00697A0C">
        <w:tc>
          <w:tcPr>
            <w:tcW w:w="9033" w:type="dxa"/>
            <w:gridSpan w:val="2"/>
            <w:shd w:val="clear" w:color="auto" w:fill="0D0D0D" w:themeFill="text1" w:themeFillTint="F2"/>
          </w:tcPr>
          <w:p w14:paraId="0403919E" w14:textId="77777777" w:rsidR="00D85DD1" w:rsidRPr="00E93472" w:rsidRDefault="00D85DD1" w:rsidP="00697A0C">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D85DD1" w:rsidRPr="00E93472" w14:paraId="7C5F0915" w14:textId="77777777" w:rsidTr="00697A0C">
        <w:tc>
          <w:tcPr>
            <w:tcW w:w="2518" w:type="dxa"/>
          </w:tcPr>
          <w:p w14:paraId="55F216DF" w14:textId="77777777" w:rsidR="00D85DD1" w:rsidRPr="00E93472" w:rsidRDefault="00D85DD1" w:rsidP="00697A0C">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43645D60" w14:textId="118CF37F" w:rsidR="00D85DD1" w:rsidRPr="00E93472" w:rsidRDefault="009344AB" w:rsidP="00D85DD1">
            <w:pPr>
              <w:rPr>
                <w:rFonts w:ascii="Arial" w:hAnsi="Arial" w:cs="Arial"/>
                <w:b/>
                <w:color w:val="000000"/>
                <w:sz w:val="24"/>
                <w:szCs w:val="24"/>
              </w:rPr>
            </w:pPr>
            <w:r w:rsidRPr="00E93472">
              <w:rPr>
                <w:rFonts w:ascii="Arial" w:hAnsi="Arial" w:cs="Arial"/>
                <w:color w:val="000000"/>
                <w:sz w:val="24"/>
                <w:szCs w:val="24"/>
              </w:rPr>
              <w:t>MA_04_04_IMG17</w:t>
            </w:r>
          </w:p>
        </w:tc>
      </w:tr>
      <w:tr w:rsidR="00D85DD1" w:rsidRPr="00E93472" w14:paraId="5EC1492B" w14:textId="77777777" w:rsidTr="00697A0C">
        <w:tc>
          <w:tcPr>
            <w:tcW w:w="2518" w:type="dxa"/>
          </w:tcPr>
          <w:p w14:paraId="64EC6955" w14:textId="77777777" w:rsidR="00D85DD1" w:rsidRPr="00E93472" w:rsidRDefault="00D85DD1" w:rsidP="00697A0C">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2250E13B" w14:textId="4EA3CC93" w:rsidR="00D85DD1" w:rsidRPr="00E93472" w:rsidRDefault="00D85DD1" w:rsidP="00D85DD1">
            <w:pPr>
              <w:rPr>
                <w:rFonts w:ascii="Arial" w:hAnsi="Arial" w:cs="Arial"/>
                <w:color w:val="000000"/>
                <w:sz w:val="24"/>
                <w:szCs w:val="24"/>
              </w:rPr>
            </w:pPr>
            <w:r w:rsidRPr="00E93472">
              <w:rPr>
                <w:rFonts w:ascii="Arial" w:hAnsi="Arial" w:cs="Arial"/>
                <w:color w:val="000000"/>
                <w:sz w:val="24"/>
                <w:szCs w:val="24"/>
              </w:rPr>
              <w:t xml:space="preserve">2 grupos de fracciones </w:t>
            </w:r>
            <w:r w:rsidR="00EC5F60" w:rsidRPr="00E93472">
              <w:rPr>
                <w:rFonts w:ascii="Arial" w:hAnsi="Arial" w:cs="Arial"/>
                <w:color w:val="000000"/>
                <w:sz w:val="24"/>
                <w:szCs w:val="24"/>
              </w:rPr>
              <w:t xml:space="preserve">el primero son fracciones homogéneas y el segundo son </w:t>
            </w:r>
            <w:r w:rsidR="00E243DC" w:rsidRPr="00E93472">
              <w:rPr>
                <w:rFonts w:ascii="Arial" w:hAnsi="Arial" w:cs="Arial"/>
                <w:color w:val="000000"/>
                <w:sz w:val="24"/>
                <w:szCs w:val="24"/>
              </w:rPr>
              <w:t xml:space="preserve">heterogéneas, en las fracciones, se resaltan los denominadores con colores diferentes, se puede hacer juego de colores con los títulos de cada grupo. </w:t>
            </w:r>
            <w:r w:rsidR="00EC5F60" w:rsidRPr="00E93472">
              <w:rPr>
                <w:rFonts w:ascii="Arial" w:hAnsi="Arial" w:cs="Arial"/>
                <w:color w:val="000000"/>
                <w:sz w:val="24"/>
                <w:szCs w:val="24"/>
              </w:rPr>
              <w:t xml:space="preserve"> </w:t>
            </w:r>
          </w:p>
          <w:p w14:paraId="23EC0EFE" w14:textId="77777777" w:rsidR="00E243DC" w:rsidRPr="00E93472" w:rsidRDefault="00E243DC" w:rsidP="00E243DC">
            <w:pPr>
              <w:jc w:val="center"/>
              <w:rPr>
                <w:rFonts w:ascii="Arial" w:hAnsi="Arial" w:cs="Arial"/>
                <w:color w:val="000000"/>
                <w:sz w:val="24"/>
                <w:szCs w:val="24"/>
              </w:rPr>
            </w:pPr>
            <w:r w:rsidRPr="00E93472">
              <w:rPr>
                <w:rFonts w:ascii="Arial" w:hAnsi="Arial" w:cs="Arial"/>
                <w:noProof/>
                <w:color w:val="000000"/>
                <w:lang w:val="es-CO" w:eastAsia="es-CO"/>
              </w:rPr>
              <w:drawing>
                <wp:inline distT="0" distB="0" distL="0" distR="0" wp14:anchorId="015D1E1C" wp14:editId="02D441C7">
                  <wp:extent cx="3498112" cy="258317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01108" cy="2585392"/>
                          </a:xfrm>
                          <a:prstGeom prst="rect">
                            <a:avLst/>
                          </a:prstGeom>
                          <a:noFill/>
                          <a:ln>
                            <a:noFill/>
                          </a:ln>
                          <a:effectLst/>
                          <a:extLst/>
                        </pic:spPr>
                      </pic:pic>
                    </a:graphicData>
                  </a:graphic>
                </wp:inline>
              </w:drawing>
            </w:r>
          </w:p>
          <w:p w14:paraId="5C91C1B6" w14:textId="3D159E0D" w:rsidR="00E243DC" w:rsidRPr="00E93472" w:rsidRDefault="00E243DC" w:rsidP="00E243DC">
            <w:pPr>
              <w:jc w:val="center"/>
              <w:rPr>
                <w:rFonts w:ascii="Arial" w:hAnsi="Arial" w:cs="Arial"/>
                <w:color w:val="000000"/>
                <w:sz w:val="24"/>
                <w:szCs w:val="24"/>
              </w:rPr>
            </w:pPr>
          </w:p>
        </w:tc>
      </w:tr>
      <w:tr w:rsidR="00D85DD1" w:rsidRPr="00E93472" w14:paraId="7B18E56F" w14:textId="77777777" w:rsidTr="00697A0C">
        <w:tc>
          <w:tcPr>
            <w:tcW w:w="2518" w:type="dxa"/>
          </w:tcPr>
          <w:p w14:paraId="3820DF99" w14:textId="77777777" w:rsidR="00D85DD1" w:rsidRPr="00E93472" w:rsidRDefault="00D85DD1" w:rsidP="00697A0C">
            <w:pPr>
              <w:rPr>
                <w:rFonts w:ascii="Arial" w:hAnsi="Arial" w:cs="Arial"/>
                <w:color w:val="000000"/>
                <w:sz w:val="24"/>
                <w:szCs w:val="24"/>
              </w:rPr>
            </w:pPr>
            <w:r w:rsidRPr="00E93472">
              <w:rPr>
                <w:rFonts w:ascii="Arial" w:hAnsi="Arial" w:cs="Arial"/>
                <w:b/>
                <w:color w:val="000000"/>
                <w:sz w:val="24"/>
                <w:szCs w:val="24"/>
              </w:rPr>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515" w:type="dxa"/>
          </w:tcPr>
          <w:p w14:paraId="602EB66A" w14:textId="77777777" w:rsidR="00D85DD1" w:rsidRPr="00E93472" w:rsidRDefault="00D85DD1" w:rsidP="00697A0C">
            <w:pPr>
              <w:rPr>
                <w:rFonts w:ascii="Arial" w:hAnsi="Arial" w:cs="Arial"/>
                <w:color w:val="000000"/>
                <w:sz w:val="24"/>
                <w:szCs w:val="24"/>
              </w:rPr>
            </w:pPr>
          </w:p>
        </w:tc>
      </w:tr>
      <w:tr w:rsidR="00D85DD1" w:rsidRPr="00E93472" w14:paraId="33BE2517" w14:textId="77777777" w:rsidTr="00697A0C">
        <w:tc>
          <w:tcPr>
            <w:tcW w:w="2518" w:type="dxa"/>
          </w:tcPr>
          <w:p w14:paraId="0526C6DE" w14:textId="77777777" w:rsidR="00D85DD1" w:rsidRPr="00E93472" w:rsidRDefault="00D85DD1" w:rsidP="00697A0C">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0122A71A" w14:textId="508114D6" w:rsidR="00D85DD1" w:rsidRPr="00E93472" w:rsidRDefault="00244EE7" w:rsidP="00244EE7">
            <w:pPr>
              <w:pStyle w:val="Prrafodelista"/>
              <w:numPr>
                <w:ilvl w:val="0"/>
                <w:numId w:val="36"/>
              </w:numPr>
              <w:rPr>
                <w:rFonts w:ascii="Arial" w:hAnsi="Arial" w:cs="Arial"/>
                <w:color w:val="000000"/>
                <w:sz w:val="24"/>
                <w:szCs w:val="24"/>
              </w:rPr>
            </w:pPr>
            <w:r w:rsidRPr="00E93472">
              <w:rPr>
                <w:rFonts w:ascii="Arial" w:hAnsi="Arial" w:cs="Arial"/>
                <w:b/>
                <w:color w:val="000000"/>
                <w:sz w:val="24"/>
                <w:szCs w:val="24"/>
              </w:rPr>
              <w:t>Fracciones homogéneas</w:t>
            </w:r>
            <w:r w:rsidRPr="00E93472">
              <w:rPr>
                <w:rFonts w:ascii="Arial" w:hAnsi="Arial" w:cs="Arial"/>
                <w:color w:val="000000"/>
                <w:sz w:val="24"/>
                <w:szCs w:val="24"/>
              </w:rPr>
              <w:t xml:space="preserve">: Grupo de fracciones con igual denominador. </w:t>
            </w:r>
          </w:p>
          <w:p w14:paraId="3BA7E9B9" w14:textId="656B937C" w:rsidR="00244EE7" w:rsidRPr="00E93472" w:rsidRDefault="00244EE7" w:rsidP="00244EE7">
            <w:pPr>
              <w:pStyle w:val="Prrafodelista"/>
              <w:numPr>
                <w:ilvl w:val="0"/>
                <w:numId w:val="36"/>
              </w:numPr>
              <w:rPr>
                <w:rFonts w:ascii="Arial" w:hAnsi="Arial" w:cs="Arial"/>
                <w:color w:val="000000"/>
                <w:sz w:val="24"/>
                <w:szCs w:val="24"/>
              </w:rPr>
            </w:pPr>
            <w:r w:rsidRPr="00E93472">
              <w:rPr>
                <w:rFonts w:ascii="Arial" w:hAnsi="Arial" w:cs="Arial"/>
                <w:b/>
                <w:color w:val="000000"/>
                <w:sz w:val="24"/>
                <w:szCs w:val="24"/>
              </w:rPr>
              <w:t>Fracciones heterogéneas</w:t>
            </w:r>
            <w:r w:rsidRPr="00E93472">
              <w:rPr>
                <w:rFonts w:ascii="Arial" w:hAnsi="Arial" w:cs="Arial"/>
                <w:color w:val="000000"/>
                <w:sz w:val="24"/>
                <w:szCs w:val="24"/>
              </w:rPr>
              <w:t xml:space="preserve">: Grupo de fracciones con diferentes denominadores. </w:t>
            </w:r>
          </w:p>
        </w:tc>
      </w:tr>
    </w:tbl>
    <w:p w14:paraId="1C2A4C6D" w14:textId="77777777" w:rsidR="0003471A" w:rsidRPr="00E93472" w:rsidRDefault="0003471A" w:rsidP="0003471A">
      <w:pPr>
        <w:pStyle w:val="Prrafodelista"/>
        <w:rPr>
          <w:rFonts w:ascii="Arial" w:hAnsi="Arial" w:cs="Arial"/>
        </w:rPr>
      </w:pPr>
    </w:p>
    <w:p w14:paraId="76C319BE" w14:textId="766D0B68" w:rsidR="004F2930" w:rsidRPr="00E93472" w:rsidRDefault="004F2930" w:rsidP="004F2930">
      <w:pPr>
        <w:spacing w:after="0"/>
        <w:rPr>
          <w:rFonts w:ascii="Arial" w:hAnsi="Arial" w:cs="Arial"/>
          <w:b/>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3.1 Comparación de fracciones homogéneas</w:t>
      </w:r>
    </w:p>
    <w:p w14:paraId="6D65D36E" w14:textId="77777777" w:rsidR="004F2930" w:rsidRPr="00E93472" w:rsidRDefault="004F2930" w:rsidP="004F2930">
      <w:pPr>
        <w:spacing w:after="0"/>
        <w:rPr>
          <w:rFonts w:ascii="Arial" w:hAnsi="Arial" w:cs="Arial"/>
          <w:b/>
        </w:rPr>
      </w:pPr>
    </w:p>
    <w:p w14:paraId="505B9D13" w14:textId="6E625ABD" w:rsidR="004F2930" w:rsidRPr="00E93472" w:rsidRDefault="00055EE3" w:rsidP="004F2930">
      <w:pPr>
        <w:spacing w:after="0"/>
        <w:rPr>
          <w:rFonts w:ascii="Arial" w:hAnsi="Arial" w:cs="Arial"/>
        </w:rPr>
      </w:pPr>
      <w:r w:rsidRPr="00E93472">
        <w:rPr>
          <w:rFonts w:ascii="Arial" w:hAnsi="Arial" w:cs="Arial"/>
        </w:rPr>
        <w:t xml:space="preserve">Si dos fracciones son </w:t>
      </w:r>
      <w:r w:rsidRPr="00E93472">
        <w:rPr>
          <w:rFonts w:ascii="Arial" w:hAnsi="Arial" w:cs="Arial"/>
          <w:b/>
        </w:rPr>
        <w:t>homogéneas</w:t>
      </w:r>
      <w:r w:rsidRPr="00E93472">
        <w:rPr>
          <w:rFonts w:ascii="Arial" w:hAnsi="Arial" w:cs="Arial"/>
        </w:rPr>
        <w:t xml:space="preserve">, es decir que tienen el mismo </w:t>
      </w:r>
      <w:r w:rsidRPr="00E93472">
        <w:rPr>
          <w:rFonts w:ascii="Arial" w:hAnsi="Arial" w:cs="Arial"/>
          <w:b/>
        </w:rPr>
        <w:t>denominador</w:t>
      </w:r>
      <w:r w:rsidRPr="00E93472">
        <w:rPr>
          <w:rFonts w:ascii="Arial" w:hAnsi="Arial" w:cs="Arial"/>
        </w:rPr>
        <w:t xml:space="preserve">, es </w:t>
      </w:r>
      <w:r w:rsidRPr="00E93472">
        <w:rPr>
          <w:rFonts w:ascii="Arial" w:hAnsi="Arial" w:cs="Arial"/>
          <w:b/>
        </w:rPr>
        <w:t>mayor</w:t>
      </w:r>
      <w:r w:rsidRPr="00E93472">
        <w:rPr>
          <w:rFonts w:ascii="Arial" w:hAnsi="Arial" w:cs="Arial"/>
        </w:rPr>
        <w:t xml:space="preserve"> la fracción que tiene el </w:t>
      </w:r>
      <w:r w:rsidRPr="00E93472">
        <w:rPr>
          <w:rFonts w:ascii="Arial" w:hAnsi="Arial" w:cs="Arial"/>
          <w:b/>
        </w:rPr>
        <w:t>mayor numerador</w:t>
      </w:r>
      <w:r w:rsidRPr="00E93472">
        <w:rPr>
          <w:rFonts w:ascii="Arial" w:hAnsi="Arial" w:cs="Arial"/>
        </w:rPr>
        <w:t xml:space="preserve">. </w:t>
      </w:r>
    </w:p>
    <w:p w14:paraId="61C6A163" w14:textId="77777777" w:rsidR="0003471A" w:rsidRPr="00E93472" w:rsidRDefault="0003471A" w:rsidP="0003471A">
      <w:pPr>
        <w:tabs>
          <w:tab w:val="right" w:pos="8498"/>
        </w:tabs>
        <w:spacing w:after="0"/>
        <w:rPr>
          <w:rFonts w:ascii="Arial" w:hAnsi="Arial" w:cs="Arial"/>
        </w:rPr>
      </w:pPr>
    </w:p>
    <w:p w14:paraId="21B7FE79" w14:textId="77777777" w:rsidR="00055EE3" w:rsidRPr="00E93472" w:rsidRDefault="00055EE3" w:rsidP="00081745">
      <w:pPr>
        <w:tabs>
          <w:tab w:val="right" w:pos="8498"/>
        </w:tabs>
        <w:spacing w:after="0"/>
        <w:rPr>
          <w:rFonts w:ascii="Arial" w:hAnsi="Arial" w:cs="Arial"/>
        </w:rPr>
      </w:pPr>
      <w:r w:rsidRPr="00E93472">
        <w:rPr>
          <w:rFonts w:ascii="Arial" w:hAnsi="Arial" w:cs="Arial"/>
        </w:rPr>
        <w:t>Veamos un ejemplo:</w:t>
      </w:r>
    </w:p>
    <w:p w14:paraId="2B673E9F" w14:textId="77777777" w:rsidR="00055EE3" w:rsidRPr="00E93472" w:rsidRDefault="00055EE3" w:rsidP="00081745">
      <w:pPr>
        <w:tabs>
          <w:tab w:val="right" w:pos="8498"/>
        </w:tabs>
        <w:spacing w:after="0"/>
        <w:rPr>
          <w:rFonts w:ascii="Arial" w:hAnsi="Arial" w:cs="Arial"/>
        </w:rPr>
      </w:pPr>
    </w:p>
    <w:p w14:paraId="06B73AAE" w14:textId="4E795266" w:rsidR="00055EE3" w:rsidRPr="00E93472" w:rsidRDefault="00684821" w:rsidP="00081745">
      <w:pPr>
        <w:tabs>
          <w:tab w:val="right" w:pos="8498"/>
        </w:tabs>
        <w:spacing w:after="0"/>
        <w:rPr>
          <w:rFonts w:ascii="Arial" w:hAnsi="Arial" w:cs="Arial"/>
        </w:rPr>
      </w:pPr>
      <w:r w:rsidRPr="00E93472">
        <w:rPr>
          <w:rFonts w:ascii="Arial" w:hAnsi="Arial" w:cs="Arial"/>
        </w:rPr>
        <w:t xml:space="preserve">Juan y Andrés tienen </w:t>
      </w:r>
      <w:r w:rsidR="00055EE3" w:rsidRPr="00E93472">
        <w:rPr>
          <w:rFonts w:ascii="Arial" w:hAnsi="Arial" w:cs="Arial"/>
        </w:rPr>
        <w:t xml:space="preserve">2 pizzas divididas cada una en 8 partes iguales, de forma que todas las porciones son idénticas y valen </w:t>
      </w:r>
      <m:oMath>
        <m:f>
          <m:fPr>
            <m:ctrlPr>
              <w:rPr>
                <w:rFonts w:ascii="Cambria Math" w:hAnsi="Cambria Math" w:cs="Arial"/>
                <w:i/>
              </w:rPr>
            </m:ctrlPr>
          </m:fPr>
          <m:num>
            <m:r>
              <w:rPr>
                <w:rFonts w:ascii="Cambria Math" w:hAnsi="Cambria Math" w:cs="Arial"/>
              </w:rPr>
              <m:t>1</m:t>
            </m:r>
          </m:num>
          <m:den>
            <m:r>
              <w:rPr>
                <w:rFonts w:ascii="Cambria Math" w:hAnsi="Cambria Math" w:cs="Arial"/>
              </w:rPr>
              <m:t>8</m:t>
            </m:r>
          </m:den>
        </m:f>
      </m:oMath>
      <w:r w:rsidR="00055EE3" w:rsidRPr="00E93472">
        <w:rPr>
          <w:rFonts w:ascii="Arial" w:hAnsi="Arial" w:cs="Arial"/>
        </w:rPr>
        <w:t xml:space="preserve"> de pizza. </w:t>
      </w:r>
    </w:p>
    <w:p w14:paraId="0BC8642E" w14:textId="77777777" w:rsidR="00055EE3" w:rsidRPr="00E93472" w:rsidRDefault="00055EE3" w:rsidP="00081745">
      <w:pPr>
        <w:tabs>
          <w:tab w:val="right" w:pos="8498"/>
        </w:tabs>
        <w:spacing w:after="0"/>
        <w:rPr>
          <w:rFonts w:ascii="Arial" w:hAnsi="Arial" w:cs="Arial"/>
        </w:rPr>
      </w:pPr>
    </w:p>
    <w:p w14:paraId="5A6FDC18" w14:textId="77777777" w:rsidR="002A45E5" w:rsidRPr="00E93472" w:rsidRDefault="00055EE3" w:rsidP="00081745">
      <w:pPr>
        <w:tabs>
          <w:tab w:val="right" w:pos="8498"/>
        </w:tabs>
        <w:spacing w:after="0"/>
        <w:rPr>
          <w:rFonts w:ascii="Arial" w:hAnsi="Arial" w:cs="Arial"/>
        </w:rPr>
      </w:pPr>
      <w:r w:rsidRPr="00E93472">
        <w:rPr>
          <w:rFonts w:ascii="Arial" w:hAnsi="Arial" w:cs="Arial"/>
        </w:rPr>
        <w:lastRenderedPageBreak/>
        <w:t xml:space="preserve">Quien coma más porciones de pizza será el que </w:t>
      </w:r>
      <w:r w:rsidR="002A45E5" w:rsidRPr="00E93472">
        <w:rPr>
          <w:rFonts w:ascii="Arial" w:hAnsi="Arial" w:cs="Arial"/>
        </w:rPr>
        <w:t>coma más cantidad. S</w:t>
      </w:r>
      <w:r w:rsidRPr="00E93472">
        <w:rPr>
          <w:rFonts w:ascii="Arial" w:hAnsi="Arial" w:cs="Arial"/>
        </w:rPr>
        <w:t xml:space="preserve">i Juan ha comido 4 porciones y Andrés solo 3, Juan ha comido </w:t>
      </w:r>
      <w:r w:rsidRPr="00E93472">
        <w:rPr>
          <w:rFonts w:ascii="Arial" w:hAnsi="Arial" w:cs="Arial"/>
          <w:b/>
        </w:rPr>
        <w:t>mayor</w:t>
      </w:r>
      <w:r w:rsidRPr="00E93472">
        <w:rPr>
          <w:rFonts w:ascii="Arial" w:hAnsi="Arial" w:cs="Arial"/>
        </w:rPr>
        <w:t xml:space="preserve"> cantidad de pizza que Andrés</w:t>
      </w:r>
      <w:r w:rsidR="002A45E5" w:rsidRPr="00E93472">
        <w:rPr>
          <w:rFonts w:ascii="Arial" w:hAnsi="Arial" w:cs="Arial"/>
        </w:rPr>
        <w:t xml:space="preserve"> porque 4&gt;3</w:t>
      </w:r>
      <w:r w:rsidRPr="00E93472">
        <w:rPr>
          <w:rFonts w:ascii="Arial" w:hAnsi="Arial" w:cs="Arial"/>
        </w:rPr>
        <w:t xml:space="preserve">. </w:t>
      </w:r>
    </w:p>
    <w:p w14:paraId="06E29522" w14:textId="2E27CBA4" w:rsidR="00B92B8A" w:rsidRPr="00E93472" w:rsidRDefault="002A45E5" w:rsidP="00081745">
      <w:pPr>
        <w:tabs>
          <w:tab w:val="right" w:pos="8498"/>
        </w:tabs>
        <w:spacing w:after="0"/>
        <w:rPr>
          <w:rFonts w:ascii="Arial" w:hAnsi="Arial" w:cs="Arial"/>
        </w:rPr>
      </w:pPr>
      <w:r w:rsidRPr="00E93472">
        <w:rPr>
          <w:rFonts w:ascii="Arial" w:hAnsi="Arial" w:cs="Arial"/>
        </w:rPr>
        <w:t>Observa có</w:t>
      </w:r>
      <w:r w:rsidR="00055EE3" w:rsidRPr="00E93472">
        <w:rPr>
          <w:rFonts w:ascii="Arial" w:hAnsi="Arial" w:cs="Arial"/>
        </w:rPr>
        <w:t>mo podemos expresar con fracciones la cantidad de pizza que comen Juan y Andrés:</w:t>
      </w:r>
    </w:p>
    <w:p w14:paraId="47BC0F6B" w14:textId="77777777" w:rsidR="002A45E5" w:rsidRPr="00E93472" w:rsidRDefault="002A45E5"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74"/>
        <w:gridCol w:w="6354"/>
      </w:tblGrid>
      <w:tr w:rsidR="002A45E5" w:rsidRPr="00E93472" w14:paraId="53AD34E4" w14:textId="77777777" w:rsidTr="00697A0C">
        <w:tc>
          <w:tcPr>
            <w:tcW w:w="9033" w:type="dxa"/>
            <w:gridSpan w:val="2"/>
            <w:shd w:val="clear" w:color="auto" w:fill="0D0D0D" w:themeFill="text1" w:themeFillTint="F2"/>
          </w:tcPr>
          <w:p w14:paraId="601D009B" w14:textId="77777777" w:rsidR="002A45E5" w:rsidRPr="00E93472" w:rsidRDefault="002A45E5" w:rsidP="00697A0C">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2A45E5" w:rsidRPr="00E93472" w14:paraId="34E338F4" w14:textId="77777777" w:rsidTr="00697A0C">
        <w:tc>
          <w:tcPr>
            <w:tcW w:w="2518" w:type="dxa"/>
          </w:tcPr>
          <w:p w14:paraId="36D2EEF6" w14:textId="77777777" w:rsidR="002A45E5" w:rsidRPr="00E93472" w:rsidRDefault="002A45E5" w:rsidP="00697A0C">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55262EEE" w14:textId="2935659C" w:rsidR="002A45E5" w:rsidRPr="00E93472" w:rsidRDefault="009344AB" w:rsidP="00697A0C">
            <w:pPr>
              <w:rPr>
                <w:rFonts w:ascii="Arial" w:hAnsi="Arial" w:cs="Arial"/>
                <w:b/>
                <w:color w:val="000000"/>
                <w:sz w:val="24"/>
                <w:szCs w:val="24"/>
              </w:rPr>
            </w:pPr>
            <w:r w:rsidRPr="00E93472">
              <w:rPr>
                <w:rFonts w:ascii="Arial" w:hAnsi="Arial" w:cs="Arial"/>
                <w:color w:val="000000"/>
                <w:sz w:val="24"/>
                <w:szCs w:val="24"/>
              </w:rPr>
              <w:t>MA_04_04_IMG1</w:t>
            </w:r>
            <w:ins w:id="40" w:author="Johana Montejo Rozo" w:date="2015-05-03T18:26:00Z">
              <w:r w:rsidR="00F274A6">
                <w:rPr>
                  <w:rFonts w:ascii="Arial" w:hAnsi="Arial" w:cs="Arial"/>
                  <w:color w:val="000000"/>
                  <w:sz w:val="24"/>
                  <w:szCs w:val="24"/>
                </w:rPr>
                <w:t>8</w:t>
              </w:r>
            </w:ins>
            <w:del w:id="41" w:author="Johana Montejo Rozo" w:date="2015-05-03T18:26:00Z">
              <w:r w:rsidRPr="00E93472" w:rsidDel="00F274A6">
                <w:rPr>
                  <w:rFonts w:ascii="Arial" w:hAnsi="Arial" w:cs="Arial"/>
                  <w:color w:val="000000"/>
                  <w:sz w:val="24"/>
                  <w:szCs w:val="24"/>
                </w:rPr>
                <w:delText>7</w:delText>
              </w:r>
            </w:del>
          </w:p>
        </w:tc>
      </w:tr>
      <w:tr w:rsidR="002A45E5" w:rsidRPr="00E93472" w14:paraId="48AEC5F9" w14:textId="77777777" w:rsidTr="00697A0C">
        <w:tc>
          <w:tcPr>
            <w:tcW w:w="2518" w:type="dxa"/>
          </w:tcPr>
          <w:p w14:paraId="0C0CAFFA" w14:textId="77777777" w:rsidR="002A45E5" w:rsidRPr="00E93472" w:rsidRDefault="002A45E5" w:rsidP="00697A0C">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5DC7BA4C" w14:textId="0EB869BA" w:rsidR="002A45E5" w:rsidRPr="00E93472" w:rsidRDefault="002A45E5" w:rsidP="00697A0C">
            <w:pPr>
              <w:rPr>
                <w:rFonts w:ascii="Arial" w:hAnsi="Arial" w:cs="Arial"/>
                <w:color w:val="000000"/>
                <w:sz w:val="24"/>
                <w:szCs w:val="24"/>
              </w:rPr>
            </w:pPr>
            <w:r w:rsidRPr="00E93472">
              <w:rPr>
                <w:rFonts w:ascii="Arial" w:hAnsi="Arial" w:cs="Arial"/>
                <w:color w:val="000000"/>
                <w:sz w:val="24"/>
                <w:szCs w:val="24"/>
              </w:rPr>
              <w:t>Fracciones: 4/8 y 3/8, comparadas entre sí, y debajo de ellas</w:t>
            </w:r>
            <w:r w:rsidR="00F17748" w:rsidRPr="00E93472">
              <w:rPr>
                <w:rFonts w:ascii="Arial" w:hAnsi="Arial" w:cs="Arial"/>
                <w:color w:val="000000"/>
                <w:sz w:val="24"/>
                <w:szCs w:val="24"/>
              </w:rPr>
              <w:t>,</w:t>
            </w:r>
            <w:r w:rsidRPr="00E93472">
              <w:rPr>
                <w:rFonts w:ascii="Arial" w:hAnsi="Arial" w:cs="Arial"/>
                <w:color w:val="000000"/>
                <w:sz w:val="24"/>
                <w:szCs w:val="24"/>
              </w:rPr>
              <w:t xml:space="preserve"> sus re</w:t>
            </w:r>
            <w:r w:rsidR="003076A7" w:rsidRPr="00E93472">
              <w:rPr>
                <w:rFonts w:ascii="Arial" w:hAnsi="Arial" w:cs="Arial"/>
                <w:color w:val="000000"/>
                <w:sz w:val="24"/>
                <w:szCs w:val="24"/>
              </w:rPr>
              <w:t>s</w:t>
            </w:r>
            <w:r w:rsidRPr="00E93472">
              <w:rPr>
                <w:rFonts w:ascii="Arial" w:hAnsi="Arial" w:cs="Arial"/>
                <w:color w:val="000000"/>
                <w:sz w:val="24"/>
                <w:szCs w:val="24"/>
              </w:rPr>
              <w:t xml:space="preserve">pectivas </w:t>
            </w:r>
            <w:r w:rsidR="00F17748" w:rsidRPr="00E93472">
              <w:rPr>
                <w:rFonts w:ascii="Arial" w:hAnsi="Arial" w:cs="Arial"/>
                <w:color w:val="000000"/>
                <w:sz w:val="24"/>
                <w:szCs w:val="24"/>
              </w:rPr>
              <w:t xml:space="preserve">representaciones gráficas en círculos. </w:t>
            </w:r>
          </w:p>
          <w:p w14:paraId="5242E374" w14:textId="39526741" w:rsidR="002A45E5" w:rsidRPr="00E93472" w:rsidRDefault="002A45E5" w:rsidP="00697A0C">
            <w:pPr>
              <w:jc w:val="center"/>
              <w:rPr>
                <w:rFonts w:ascii="Arial" w:hAnsi="Arial" w:cs="Arial"/>
                <w:color w:val="000000"/>
                <w:sz w:val="24"/>
                <w:szCs w:val="24"/>
              </w:rPr>
            </w:pPr>
            <w:r w:rsidRPr="00E93472">
              <w:rPr>
                <w:rFonts w:ascii="Arial" w:hAnsi="Arial" w:cs="Arial"/>
                <w:noProof/>
                <w:lang w:val="es-CO" w:eastAsia="es-CO"/>
              </w:rPr>
              <w:drawing>
                <wp:inline distT="0" distB="0" distL="0" distR="0" wp14:anchorId="29500A79" wp14:editId="14EB21E3">
                  <wp:extent cx="2030818" cy="1894128"/>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68565" t="53030" r="11738" b="17576"/>
                          <a:stretch/>
                        </pic:blipFill>
                        <pic:spPr bwMode="auto">
                          <a:xfrm>
                            <a:off x="0" y="0"/>
                            <a:ext cx="2030236" cy="1893585"/>
                          </a:xfrm>
                          <a:prstGeom prst="rect">
                            <a:avLst/>
                          </a:prstGeom>
                          <a:ln>
                            <a:noFill/>
                          </a:ln>
                          <a:extLst>
                            <a:ext uri="{53640926-AAD7-44D8-BBD7-CCE9431645EC}">
                              <a14:shadowObscured xmlns:a14="http://schemas.microsoft.com/office/drawing/2010/main"/>
                            </a:ext>
                          </a:extLst>
                        </pic:spPr>
                      </pic:pic>
                    </a:graphicData>
                  </a:graphic>
                </wp:inline>
              </w:drawing>
            </w:r>
          </w:p>
          <w:p w14:paraId="6B1CBDEB" w14:textId="77777777" w:rsidR="002A45E5" w:rsidRPr="00E93472" w:rsidRDefault="002A45E5" w:rsidP="00697A0C">
            <w:pPr>
              <w:jc w:val="center"/>
              <w:rPr>
                <w:rFonts w:ascii="Arial" w:hAnsi="Arial" w:cs="Arial"/>
                <w:color w:val="000000"/>
                <w:sz w:val="24"/>
                <w:szCs w:val="24"/>
              </w:rPr>
            </w:pPr>
          </w:p>
        </w:tc>
      </w:tr>
      <w:tr w:rsidR="002A45E5" w:rsidRPr="00E93472" w14:paraId="4B603EA3" w14:textId="77777777" w:rsidTr="00697A0C">
        <w:tc>
          <w:tcPr>
            <w:tcW w:w="2518" w:type="dxa"/>
          </w:tcPr>
          <w:p w14:paraId="73EDC6FB" w14:textId="77777777" w:rsidR="002A45E5" w:rsidRPr="00E93472" w:rsidRDefault="002A45E5" w:rsidP="00697A0C">
            <w:pPr>
              <w:rPr>
                <w:rFonts w:ascii="Arial" w:hAnsi="Arial" w:cs="Arial"/>
                <w:color w:val="000000"/>
                <w:sz w:val="24"/>
                <w:szCs w:val="24"/>
              </w:rPr>
            </w:pPr>
            <w:r w:rsidRPr="00E93472">
              <w:rPr>
                <w:rFonts w:ascii="Arial" w:hAnsi="Arial" w:cs="Arial"/>
                <w:b/>
                <w:color w:val="000000"/>
                <w:sz w:val="24"/>
                <w:szCs w:val="24"/>
              </w:rPr>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515" w:type="dxa"/>
          </w:tcPr>
          <w:p w14:paraId="03F7901C" w14:textId="77777777" w:rsidR="002A45E5" w:rsidRPr="00E93472" w:rsidRDefault="002A45E5" w:rsidP="00697A0C">
            <w:pPr>
              <w:rPr>
                <w:rFonts w:ascii="Arial" w:hAnsi="Arial" w:cs="Arial"/>
                <w:color w:val="000000"/>
                <w:sz w:val="24"/>
                <w:szCs w:val="24"/>
              </w:rPr>
            </w:pPr>
          </w:p>
        </w:tc>
      </w:tr>
      <w:tr w:rsidR="002A45E5" w:rsidRPr="00E93472" w14:paraId="129AD982" w14:textId="77777777" w:rsidTr="00697A0C">
        <w:tc>
          <w:tcPr>
            <w:tcW w:w="2518" w:type="dxa"/>
          </w:tcPr>
          <w:p w14:paraId="464FE375" w14:textId="77777777" w:rsidR="002A45E5" w:rsidRPr="00E93472" w:rsidRDefault="002A45E5" w:rsidP="00697A0C">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048F902E" w14:textId="5D5E8E84" w:rsidR="002A45E5" w:rsidRPr="00E93472" w:rsidRDefault="00A7659B" w:rsidP="00A96F41">
            <w:pPr>
              <w:rPr>
                <w:rFonts w:ascii="Arial" w:hAnsi="Arial" w:cs="Arial"/>
                <w:color w:val="000000"/>
                <w:sz w:val="24"/>
                <w:szCs w:val="24"/>
              </w:rPr>
            </w:pPr>
            <w:r w:rsidRPr="00E93472">
              <w:rPr>
                <w:rFonts w:ascii="Arial" w:hAnsi="Arial" w:cs="Arial"/>
                <w:color w:val="000000"/>
                <w:sz w:val="24"/>
                <w:szCs w:val="24"/>
              </w:rPr>
              <w:t xml:space="preserve">Con las representaciones gráficas de las fracciones es fácil comprobar </w:t>
            </w:r>
            <w:r w:rsidR="00A96F41" w:rsidRPr="00E93472">
              <w:rPr>
                <w:rFonts w:ascii="Arial" w:hAnsi="Arial" w:cs="Arial"/>
                <w:color w:val="000000"/>
                <w:sz w:val="24"/>
                <w:szCs w:val="24"/>
              </w:rPr>
              <w:t>que 4/8 es mayor que 3/8, ya que al dividir la pizza en 8 partes iguales vemos que 4 partes representan una cantidad mayor de pizza</w:t>
            </w:r>
            <w:r w:rsidR="002A45E5" w:rsidRPr="00E93472">
              <w:rPr>
                <w:rFonts w:ascii="Arial" w:hAnsi="Arial" w:cs="Arial"/>
                <w:color w:val="000000"/>
                <w:sz w:val="24"/>
                <w:szCs w:val="24"/>
              </w:rPr>
              <w:t xml:space="preserve"> </w:t>
            </w:r>
            <w:r w:rsidR="00A96F41" w:rsidRPr="00E93472">
              <w:rPr>
                <w:rFonts w:ascii="Arial" w:hAnsi="Arial" w:cs="Arial"/>
                <w:color w:val="000000"/>
                <w:sz w:val="24"/>
                <w:szCs w:val="24"/>
              </w:rPr>
              <w:t xml:space="preserve">que 3 partes. </w:t>
            </w:r>
          </w:p>
        </w:tc>
      </w:tr>
    </w:tbl>
    <w:p w14:paraId="3D7FF106" w14:textId="77777777" w:rsidR="00B92B8A" w:rsidRPr="00E93472" w:rsidRDefault="00B92B8A"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302"/>
        <w:gridCol w:w="6526"/>
      </w:tblGrid>
      <w:tr w:rsidR="00482C52" w:rsidRPr="00E93472" w14:paraId="758DE885" w14:textId="77777777" w:rsidTr="00697A0C">
        <w:tc>
          <w:tcPr>
            <w:tcW w:w="9054" w:type="dxa"/>
            <w:gridSpan w:val="2"/>
            <w:shd w:val="clear" w:color="auto" w:fill="000000" w:themeFill="text1"/>
          </w:tcPr>
          <w:p w14:paraId="6F6E4D07" w14:textId="77777777" w:rsidR="00482C52" w:rsidRPr="00E93472" w:rsidRDefault="00482C52" w:rsidP="00697A0C">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482C52" w:rsidRPr="00E93472" w14:paraId="2EE4AB04" w14:textId="77777777" w:rsidTr="00697A0C">
        <w:tc>
          <w:tcPr>
            <w:tcW w:w="2518" w:type="dxa"/>
          </w:tcPr>
          <w:p w14:paraId="601E3492" w14:textId="77777777" w:rsidR="00482C52" w:rsidRPr="00E93472" w:rsidRDefault="00482C52" w:rsidP="00697A0C">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01D3A16E" w14:textId="2C5F4241" w:rsidR="00482C52" w:rsidRPr="00E93472" w:rsidRDefault="00482C52" w:rsidP="00482C52">
            <w:pPr>
              <w:rPr>
                <w:rFonts w:ascii="Arial" w:hAnsi="Arial" w:cs="Arial"/>
                <w:b/>
                <w:color w:val="000000"/>
                <w:sz w:val="24"/>
                <w:szCs w:val="24"/>
              </w:rPr>
            </w:pPr>
            <w:r w:rsidRPr="00E93472">
              <w:rPr>
                <w:rFonts w:ascii="Arial" w:hAnsi="Arial" w:cs="Arial"/>
                <w:color w:val="000000"/>
                <w:sz w:val="24"/>
                <w:szCs w:val="24"/>
              </w:rPr>
              <w:t>MA_04_04_REC210</w:t>
            </w:r>
          </w:p>
        </w:tc>
      </w:tr>
      <w:tr w:rsidR="00482C52" w:rsidRPr="00E93472" w14:paraId="0C749E3C" w14:textId="77777777" w:rsidTr="00697A0C">
        <w:tc>
          <w:tcPr>
            <w:tcW w:w="2518" w:type="dxa"/>
          </w:tcPr>
          <w:p w14:paraId="158178D2" w14:textId="77777777" w:rsidR="00482C52" w:rsidRPr="00E93472" w:rsidRDefault="00482C52" w:rsidP="00697A0C">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2304DBE5" w14:textId="4865F1B6" w:rsidR="00482C52" w:rsidRPr="00E93472" w:rsidRDefault="0024645B" w:rsidP="00BD7354">
            <w:pPr>
              <w:rPr>
                <w:rFonts w:ascii="Arial" w:hAnsi="Arial" w:cs="Arial"/>
                <w:color w:val="000000"/>
                <w:sz w:val="24"/>
                <w:szCs w:val="24"/>
              </w:rPr>
            </w:pPr>
            <w:r w:rsidRPr="00E93472">
              <w:rPr>
                <w:rFonts w:ascii="Arial" w:hAnsi="Arial" w:cs="Arial"/>
                <w:color w:val="000000"/>
                <w:sz w:val="24"/>
                <w:szCs w:val="24"/>
              </w:rPr>
              <w:t>5°ES</w:t>
            </w:r>
            <w:r w:rsidR="00BD7354" w:rsidRPr="00E93472">
              <w:rPr>
                <w:rFonts w:ascii="Arial" w:hAnsi="Arial" w:cs="Arial"/>
                <w:color w:val="000000"/>
                <w:sz w:val="24"/>
                <w:szCs w:val="24"/>
              </w:rPr>
              <w:t>O/Matemáticas/Las fracciones/3. La comparación de fracciones. Ordenación/3.2 Consolidación /Practica: Ordena fracciones con el mismo denominador</w:t>
            </w:r>
          </w:p>
        </w:tc>
      </w:tr>
      <w:tr w:rsidR="00482C52" w:rsidRPr="00E93472" w14:paraId="32CAE2AE" w14:textId="77777777" w:rsidTr="00697A0C">
        <w:tc>
          <w:tcPr>
            <w:tcW w:w="2518" w:type="dxa"/>
          </w:tcPr>
          <w:p w14:paraId="70E7268E" w14:textId="77777777" w:rsidR="00482C52" w:rsidRPr="00E93472" w:rsidRDefault="00482C52" w:rsidP="00697A0C">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74DB6E18" w14:textId="77777777" w:rsidR="00471FF5" w:rsidRPr="00E93472" w:rsidRDefault="00471FF5" w:rsidP="00697A0C">
            <w:pPr>
              <w:rPr>
                <w:rFonts w:ascii="Arial" w:hAnsi="Arial" w:cs="Arial"/>
                <w:color w:val="000000"/>
                <w:sz w:val="24"/>
                <w:szCs w:val="24"/>
              </w:rPr>
            </w:pPr>
          </w:p>
          <w:p w14:paraId="089A6129" w14:textId="77777777" w:rsidR="00482C52" w:rsidRPr="00E93472" w:rsidRDefault="00471FF5" w:rsidP="00697A0C">
            <w:pPr>
              <w:rPr>
                <w:rFonts w:ascii="Arial" w:hAnsi="Arial" w:cs="Arial"/>
                <w:b/>
                <w:color w:val="FF0000"/>
                <w:sz w:val="24"/>
                <w:szCs w:val="24"/>
              </w:rPr>
            </w:pPr>
            <w:r w:rsidRPr="00E93472">
              <w:rPr>
                <w:rFonts w:ascii="Arial" w:hAnsi="Arial" w:cs="Arial"/>
                <w:b/>
                <w:color w:val="FF0000"/>
                <w:sz w:val="24"/>
                <w:szCs w:val="24"/>
              </w:rPr>
              <w:t xml:space="preserve">Cambiar instrucción de la actividad: </w:t>
            </w:r>
          </w:p>
          <w:p w14:paraId="5971912E" w14:textId="77777777" w:rsidR="00471FF5" w:rsidRPr="00E93472" w:rsidRDefault="00471FF5" w:rsidP="00697A0C">
            <w:pPr>
              <w:rPr>
                <w:rFonts w:ascii="Arial" w:hAnsi="Arial" w:cs="Arial"/>
                <w:color w:val="000000"/>
                <w:sz w:val="24"/>
                <w:szCs w:val="24"/>
              </w:rPr>
            </w:pPr>
          </w:p>
          <w:p w14:paraId="211B8D80" w14:textId="06C9B17F" w:rsidR="00471FF5" w:rsidRPr="00E93472" w:rsidRDefault="00471FF5" w:rsidP="00697A0C">
            <w:pPr>
              <w:rPr>
                <w:rFonts w:ascii="Arial" w:hAnsi="Arial" w:cs="Arial"/>
                <w:color w:val="FF0000"/>
                <w:sz w:val="24"/>
                <w:szCs w:val="24"/>
              </w:rPr>
            </w:pPr>
            <w:r w:rsidRPr="00E93472">
              <w:rPr>
                <w:rFonts w:ascii="Arial" w:hAnsi="Arial" w:cs="Arial"/>
                <w:color w:val="FF0000"/>
                <w:sz w:val="24"/>
                <w:szCs w:val="24"/>
              </w:rPr>
              <w:t>“Ordena las siguientes fracciones de mayor a menor”</w:t>
            </w:r>
          </w:p>
          <w:p w14:paraId="2F22DB78" w14:textId="77777777" w:rsidR="005817FB" w:rsidRPr="00E93472" w:rsidRDefault="005817FB" w:rsidP="00697A0C">
            <w:pPr>
              <w:rPr>
                <w:rFonts w:ascii="Arial" w:hAnsi="Arial" w:cs="Arial"/>
                <w:color w:val="FF0000"/>
                <w:sz w:val="24"/>
                <w:szCs w:val="24"/>
              </w:rPr>
            </w:pPr>
          </w:p>
          <w:p w14:paraId="674A531F" w14:textId="07A1F7F4" w:rsidR="005817FB" w:rsidRPr="00E93472" w:rsidRDefault="005817FB" w:rsidP="00697A0C">
            <w:pPr>
              <w:rPr>
                <w:rFonts w:ascii="Arial" w:hAnsi="Arial" w:cs="Arial"/>
                <w:color w:val="FF0000"/>
                <w:sz w:val="24"/>
                <w:szCs w:val="24"/>
              </w:rPr>
            </w:pPr>
            <w:r w:rsidRPr="00E93472">
              <w:rPr>
                <w:rFonts w:ascii="Arial" w:hAnsi="Arial" w:cs="Arial"/>
                <w:noProof/>
                <w:lang w:val="es-CO" w:eastAsia="es-CO"/>
              </w:rPr>
              <w:lastRenderedPageBreak/>
              <mc:AlternateContent>
                <mc:Choice Requires="wps">
                  <w:drawing>
                    <wp:anchor distT="0" distB="0" distL="114300" distR="114300" simplePos="0" relativeHeight="251732992" behindDoc="0" locked="0" layoutInCell="1" allowOverlap="1" wp14:anchorId="6BB1FC0B" wp14:editId="132217EB">
                      <wp:simplePos x="0" y="0"/>
                      <wp:positionH relativeFrom="column">
                        <wp:posOffset>31750</wp:posOffset>
                      </wp:positionH>
                      <wp:positionV relativeFrom="paragraph">
                        <wp:posOffset>28737</wp:posOffset>
                      </wp:positionV>
                      <wp:extent cx="2062716" cy="159488"/>
                      <wp:effectExtent l="57150" t="19050" r="71120" b="88265"/>
                      <wp:wrapNone/>
                      <wp:docPr id="49" name="49 Rectángulo"/>
                      <wp:cNvGraphicFramePr/>
                      <a:graphic xmlns:a="http://schemas.openxmlformats.org/drawingml/2006/main">
                        <a:graphicData uri="http://schemas.microsoft.com/office/word/2010/wordprocessingShape">
                          <wps:wsp>
                            <wps:cNvSpPr/>
                            <wps:spPr>
                              <a:xfrm>
                                <a:off x="0" y="0"/>
                                <a:ext cx="2062716" cy="159488"/>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6177B5" id="49 Rectángulo" o:spid="_x0000_s1026" style="position:absolute;margin-left:2.5pt;margin-top:2.25pt;width:162.4pt;height:12.5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zfjQIAAHAFAAAOAAAAZHJzL2Uyb0RvYy54bWysVFtr2zAUfh/sPwi9r7az9BJTp4SWjEHp&#10;StvRZ0WWEoOsox0pt/2b/Zb9sR3Jjhu6QmHMD/KRznful8urXWvYRqFvwFa8OMk5U1ZC3dhlxb8/&#10;zT9dcOaDsLUwYFXF98rzq+nHD5dbV6oRrMDUChkpsb7cuoqvQnBllnm5Uq3wJ+CUJaYGbEWgKy6z&#10;GsWWtLcmG+X5WbYFrB2CVN7T603H5NOkX2slwzetvQrMVJx8C+nEdC7imU0vRblE4VaN7N0Q/+BF&#10;KxpLRgdVNyIItsbmL1VtIxE86HAioc1A60aqFANFU+SvonlcCadSLJQc74Y0+f+nVt5t7pE1dcXH&#10;E86saKlG4wl7oMT9/mWXawMxRVvnS0I+unvsb57IGO9OYxv/FAnbpbTuh7SqXWCSHkf52ei8OONM&#10;Eq84nYwvLqLS7EXaoQ9fFLQsEhVHsp6yKTa3PnTQAyQaszBvjKF3URrLtqR0kp/mScKDaerIjUyP&#10;y8W1QbYRVP35PKevN3wEIzeMJW9ijF1UiQp7ozoDD0pTgiiOorMQW1MNaoWUyoai12ssoaOYJhcG&#10;wc/vC/b4KKpS2w7Co/eFB4lkGWwYhNvGAr6lwAwu6w5/yEAXd0zBAuo99QZCNzTeyXlD5bkVPtwL&#10;pCmheaLJD9/o0AaoDNBTnK0Af771HvHUvMTlbEtTV3H/Yy1QcWa+WmrrSTEexzFNl/Hp+YgueMxZ&#10;HHPsur0GKm1BO8bJREZ8MAdSI7TPtCBm0SqxhJVku+Iy4OFyHbptQCtGqtkswWg0nQi39tHJQ9Vj&#10;+z3tngW6vkcDdfcdHCZUlK9atcPGeliYrQPoJvXxS177fNNYp0noV1DcG8f3hHpZlNM/AAAA//8D&#10;AFBLAwQUAAYACAAAACEAktjxYN4AAAAGAQAADwAAAGRycy9kb3ducmV2LnhtbEyPQU+DQBSE7yb+&#10;h80z8WaXUkta5NGoiRp7s9WDt1fYAsK+RXbb0n/v86THyUxmvslWo+3U0Qy+cYwwnUSgDBeubLhC&#10;eN8+3SxA+UBcUufYIJyNh1V+eZFRWroTv5njJlRKStinhFCH0Kda+6I2lvzE9YbF27vBUhA5VLoc&#10;6CTlttNxFCXaUsOyUFNvHmtTtJuDRVg/7F/b55fxo51+f52j7ScvKJkhXl+N93egghnDXxh+8QUd&#10;cmHauQOXXnUIc3kSEG7noMSdxUs5skOIlwnoPNP/8fMfAAAA//8DAFBLAQItABQABgAIAAAAIQC2&#10;gziS/gAAAOEBAAATAAAAAAAAAAAAAAAAAAAAAABbQ29udGVudF9UeXBlc10ueG1sUEsBAi0AFAAG&#10;AAgAAAAhADj9If/WAAAAlAEAAAsAAAAAAAAAAAAAAAAALwEAAF9yZWxzLy5yZWxzUEsBAi0AFAAG&#10;AAgAAAAhAD/q3N+NAgAAcAUAAA4AAAAAAAAAAAAAAAAALgIAAGRycy9lMm9Eb2MueG1sUEsBAi0A&#10;FAAGAAgAAAAhAJLY8WDeAAAABgEAAA8AAAAAAAAAAAAAAAAA5wQAAGRycy9kb3ducmV2LnhtbFBL&#10;BQYAAAAABAAEAPMAAADyBQAAAAA=&#10;" filled="f" strokecolor="red" strokeweight="1.5pt">
                      <v:shadow on="t" color="black" opacity="22937f" origin=",.5" offset="0,.63889mm"/>
                    </v:rect>
                  </w:pict>
                </mc:Fallback>
              </mc:AlternateContent>
            </w:r>
            <w:r w:rsidRPr="00E93472">
              <w:rPr>
                <w:rFonts w:ascii="Arial" w:hAnsi="Arial" w:cs="Arial"/>
                <w:noProof/>
                <w:lang w:val="es-CO" w:eastAsia="es-CO"/>
              </w:rPr>
              <w:drawing>
                <wp:inline distT="0" distB="0" distL="0" distR="0" wp14:anchorId="17C9DF7C" wp14:editId="6A101EA1">
                  <wp:extent cx="3987209" cy="148972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62692" t="35757" r="2837" b="43637"/>
                          <a:stretch/>
                        </pic:blipFill>
                        <pic:spPr bwMode="auto">
                          <a:xfrm>
                            <a:off x="0" y="0"/>
                            <a:ext cx="3986067" cy="1489301"/>
                          </a:xfrm>
                          <a:prstGeom prst="rect">
                            <a:avLst/>
                          </a:prstGeom>
                          <a:ln>
                            <a:noFill/>
                          </a:ln>
                          <a:extLst>
                            <a:ext uri="{53640926-AAD7-44D8-BBD7-CCE9431645EC}">
                              <a14:shadowObscured xmlns:a14="http://schemas.microsoft.com/office/drawing/2010/main"/>
                            </a:ext>
                          </a:extLst>
                        </pic:spPr>
                      </pic:pic>
                    </a:graphicData>
                  </a:graphic>
                </wp:inline>
              </w:drawing>
            </w:r>
          </w:p>
          <w:p w14:paraId="1DFC5609" w14:textId="77777777" w:rsidR="00471FF5" w:rsidRPr="00E93472" w:rsidRDefault="00471FF5" w:rsidP="00697A0C">
            <w:pPr>
              <w:rPr>
                <w:rFonts w:ascii="Arial" w:hAnsi="Arial" w:cs="Arial"/>
                <w:color w:val="000000"/>
                <w:sz w:val="24"/>
                <w:szCs w:val="24"/>
              </w:rPr>
            </w:pPr>
          </w:p>
          <w:p w14:paraId="32BC3B6F" w14:textId="77777777" w:rsidR="005817FB" w:rsidRPr="00E93472" w:rsidRDefault="005817FB" w:rsidP="00697A0C">
            <w:pPr>
              <w:rPr>
                <w:rFonts w:ascii="Arial" w:hAnsi="Arial" w:cs="Arial"/>
                <w:b/>
                <w:color w:val="FF0000"/>
                <w:sz w:val="24"/>
                <w:szCs w:val="24"/>
              </w:rPr>
            </w:pPr>
            <w:r w:rsidRPr="00E93472">
              <w:rPr>
                <w:rFonts w:ascii="Arial" w:hAnsi="Arial" w:cs="Arial"/>
                <w:b/>
                <w:color w:val="FF0000"/>
                <w:sz w:val="24"/>
                <w:szCs w:val="24"/>
              </w:rPr>
              <w:t xml:space="preserve">No presenta más cambios. </w:t>
            </w:r>
          </w:p>
          <w:p w14:paraId="6EBF0FB7" w14:textId="08EACCB7" w:rsidR="005817FB" w:rsidRPr="00E93472" w:rsidRDefault="005817FB" w:rsidP="00697A0C">
            <w:pPr>
              <w:rPr>
                <w:rFonts w:ascii="Arial" w:hAnsi="Arial" w:cs="Arial"/>
                <w:b/>
                <w:color w:val="000000"/>
                <w:sz w:val="24"/>
                <w:szCs w:val="24"/>
              </w:rPr>
            </w:pPr>
          </w:p>
        </w:tc>
      </w:tr>
      <w:tr w:rsidR="00482C52" w:rsidRPr="00E93472" w14:paraId="56544405" w14:textId="77777777" w:rsidTr="00697A0C">
        <w:tc>
          <w:tcPr>
            <w:tcW w:w="2518" w:type="dxa"/>
          </w:tcPr>
          <w:p w14:paraId="2C670926" w14:textId="258E26C1" w:rsidR="00482C52" w:rsidRPr="00E93472" w:rsidRDefault="00482C52" w:rsidP="00697A0C">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07D6CBC7" w14:textId="31AA0A33" w:rsidR="00482C52" w:rsidRPr="00E93472" w:rsidRDefault="00482C52" w:rsidP="00697A0C">
            <w:pPr>
              <w:rPr>
                <w:rFonts w:ascii="Arial" w:hAnsi="Arial" w:cs="Arial"/>
                <w:color w:val="000000"/>
                <w:sz w:val="24"/>
                <w:szCs w:val="24"/>
              </w:rPr>
            </w:pPr>
            <w:r w:rsidRPr="00E93472">
              <w:rPr>
                <w:rFonts w:ascii="Arial" w:hAnsi="Arial" w:cs="Arial"/>
                <w:color w:val="000000"/>
                <w:sz w:val="24"/>
                <w:szCs w:val="24"/>
              </w:rPr>
              <w:t>Ordenar fracciones homogéneas</w:t>
            </w:r>
          </w:p>
        </w:tc>
      </w:tr>
      <w:tr w:rsidR="00482C52" w:rsidRPr="00E93472" w14:paraId="24F0597F" w14:textId="77777777" w:rsidTr="00697A0C">
        <w:tc>
          <w:tcPr>
            <w:tcW w:w="2518" w:type="dxa"/>
          </w:tcPr>
          <w:p w14:paraId="79C24C87" w14:textId="77777777" w:rsidR="00482C52" w:rsidRPr="00E93472" w:rsidRDefault="00482C52" w:rsidP="00697A0C">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2DFED9A5" w14:textId="4E177BBB" w:rsidR="00482C52" w:rsidRPr="00E93472" w:rsidRDefault="00851B73" w:rsidP="00697A0C">
            <w:pPr>
              <w:rPr>
                <w:rFonts w:ascii="Arial" w:hAnsi="Arial" w:cs="Arial"/>
                <w:color w:val="000000"/>
                <w:sz w:val="24"/>
                <w:szCs w:val="24"/>
              </w:rPr>
            </w:pPr>
            <w:r w:rsidRPr="00E93472">
              <w:rPr>
                <w:rFonts w:ascii="Arial" w:hAnsi="Arial" w:cs="Arial"/>
                <w:color w:val="000000"/>
                <w:sz w:val="24"/>
                <w:szCs w:val="24"/>
              </w:rPr>
              <w:t xml:space="preserve">Actividad para ordenar de mayor a menor a fracciones homogéneas. </w:t>
            </w:r>
          </w:p>
        </w:tc>
      </w:tr>
    </w:tbl>
    <w:p w14:paraId="06B12D35" w14:textId="77777777" w:rsidR="00B92B8A" w:rsidRPr="00E93472" w:rsidRDefault="00B92B8A" w:rsidP="00081745">
      <w:pPr>
        <w:tabs>
          <w:tab w:val="right" w:pos="8498"/>
        </w:tabs>
        <w:spacing w:after="0"/>
        <w:rPr>
          <w:rFonts w:ascii="Arial" w:hAnsi="Arial" w:cs="Arial"/>
        </w:rPr>
      </w:pPr>
    </w:p>
    <w:tbl>
      <w:tblPr>
        <w:tblStyle w:val="Tablaconcuadrcula"/>
        <w:tblW w:w="0" w:type="auto"/>
        <w:tblLook w:val="04A0" w:firstRow="1" w:lastRow="0" w:firstColumn="1" w:lastColumn="0" w:noHBand="0" w:noVBand="1"/>
      </w:tblPr>
      <w:tblGrid>
        <w:gridCol w:w="2489"/>
        <w:gridCol w:w="6339"/>
      </w:tblGrid>
      <w:tr w:rsidR="006E7338" w:rsidRPr="00E93472" w14:paraId="61CF476C" w14:textId="77777777" w:rsidTr="00697A0C">
        <w:tc>
          <w:tcPr>
            <w:tcW w:w="8978" w:type="dxa"/>
            <w:gridSpan w:val="2"/>
            <w:shd w:val="clear" w:color="auto" w:fill="000000" w:themeFill="text1"/>
          </w:tcPr>
          <w:p w14:paraId="3D8CE8E4" w14:textId="77777777" w:rsidR="006E7338" w:rsidRPr="00E93472" w:rsidRDefault="006E7338" w:rsidP="00697A0C">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Recuerda</w:t>
            </w:r>
          </w:p>
        </w:tc>
      </w:tr>
      <w:tr w:rsidR="006E7338" w:rsidRPr="00E93472" w14:paraId="013264C0" w14:textId="77777777" w:rsidTr="00697A0C">
        <w:tc>
          <w:tcPr>
            <w:tcW w:w="2518" w:type="dxa"/>
          </w:tcPr>
          <w:p w14:paraId="67F3D6D8" w14:textId="77777777" w:rsidR="006E7338" w:rsidRPr="00E93472" w:rsidRDefault="006E7338" w:rsidP="00697A0C">
            <w:pPr>
              <w:rPr>
                <w:rFonts w:ascii="Arial" w:hAnsi="Arial" w:cs="Arial"/>
                <w:b/>
                <w:sz w:val="24"/>
                <w:szCs w:val="24"/>
              </w:rPr>
            </w:pPr>
            <w:r w:rsidRPr="00E93472">
              <w:rPr>
                <w:rFonts w:ascii="Arial" w:hAnsi="Arial" w:cs="Arial"/>
                <w:b/>
                <w:sz w:val="24"/>
                <w:szCs w:val="24"/>
              </w:rPr>
              <w:t>Contenido</w:t>
            </w:r>
          </w:p>
        </w:tc>
        <w:tc>
          <w:tcPr>
            <w:tcW w:w="6460" w:type="dxa"/>
          </w:tcPr>
          <w:p w14:paraId="561A0307" w14:textId="77777777" w:rsidR="006E7338" w:rsidRPr="00E93472" w:rsidRDefault="006E7338" w:rsidP="006E7338">
            <w:pPr>
              <w:rPr>
                <w:rFonts w:ascii="Arial" w:hAnsi="Arial" w:cs="Arial"/>
                <w:sz w:val="24"/>
                <w:szCs w:val="24"/>
              </w:rPr>
            </w:pPr>
            <w:r w:rsidRPr="00E93472">
              <w:rPr>
                <w:rFonts w:ascii="Arial" w:hAnsi="Arial" w:cs="Arial"/>
                <w:sz w:val="24"/>
                <w:szCs w:val="24"/>
              </w:rPr>
              <w:t xml:space="preserve">Las </w:t>
            </w:r>
            <w:r w:rsidRPr="00E93472">
              <w:rPr>
                <w:rFonts w:ascii="Arial" w:hAnsi="Arial" w:cs="Arial"/>
                <w:b/>
                <w:sz w:val="24"/>
                <w:szCs w:val="24"/>
              </w:rPr>
              <w:t>fracciones homogéneas</w:t>
            </w:r>
            <w:r w:rsidRPr="00E93472">
              <w:rPr>
                <w:rFonts w:ascii="Arial" w:hAnsi="Arial" w:cs="Arial"/>
                <w:sz w:val="24"/>
                <w:szCs w:val="24"/>
              </w:rPr>
              <w:t xml:space="preserve"> son aquellas que tienen </w:t>
            </w:r>
            <w:r w:rsidRPr="00E93472">
              <w:rPr>
                <w:rFonts w:ascii="Arial" w:hAnsi="Arial" w:cs="Arial"/>
                <w:b/>
                <w:sz w:val="24"/>
                <w:szCs w:val="24"/>
              </w:rPr>
              <w:t>igual denominador</w:t>
            </w:r>
            <w:r w:rsidRPr="00E93472">
              <w:rPr>
                <w:rFonts w:ascii="Arial" w:hAnsi="Arial" w:cs="Arial"/>
                <w:sz w:val="24"/>
                <w:szCs w:val="24"/>
              </w:rPr>
              <w:t xml:space="preserve">. </w:t>
            </w:r>
          </w:p>
          <w:p w14:paraId="108609CB" w14:textId="3EF2F4FE" w:rsidR="006E7338" w:rsidRPr="00E93472" w:rsidRDefault="006E7338" w:rsidP="006E7338">
            <w:pPr>
              <w:rPr>
                <w:rFonts w:ascii="Arial" w:hAnsi="Arial" w:cs="Arial"/>
                <w:sz w:val="24"/>
                <w:szCs w:val="24"/>
              </w:rPr>
            </w:pPr>
            <w:r w:rsidRPr="00E93472">
              <w:rPr>
                <w:rFonts w:ascii="Arial" w:hAnsi="Arial" w:cs="Arial"/>
                <w:sz w:val="24"/>
                <w:szCs w:val="24"/>
              </w:rPr>
              <w:t xml:space="preserve">Al compararlas, es mayor la fracción que tiene el mayor numerador. </w:t>
            </w:r>
          </w:p>
        </w:tc>
      </w:tr>
    </w:tbl>
    <w:p w14:paraId="5620072B" w14:textId="77777777" w:rsidR="00B92B8A" w:rsidRPr="00E93472" w:rsidRDefault="00B92B8A" w:rsidP="00081745">
      <w:pPr>
        <w:tabs>
          <w:tab w:val="right" w:pos="8498"/>
        </w:tabs>
        <w:spacing w:after="0"/>
        <w:rPr>
          <w:rFonts w:ascii="Arial" w:hAnsi="Arial" w:cs="Arial"/>
        </w:rPr>
      </w:pPr>
    </w:p>
    <w:p w14:paraId="25BFF050" w14:textId="77777777" w:rsidR="00B92B8A" w:rsidRPr="00E93472" w:rsidRDefault="00B92B8A" w:rsidP="00081745">
      <w:pPr>
        <w:tabs>
          <w:tab w:val="right" w:pos="8498"/>
        </w:tabs>
        <w:spacing w:after="0"/>
        <w:rPr>
          <w:rFonts w:ascii="Arial" w:hAnsi="Arial" w:cs="Arial"/>
        </w:rPr>
      </w:pPr>
    </w:p>
    <w:p w14:paraId="141A256F" w14:textId="738CAB48" w:rsidR="00B353C8" w:rsidRPr="00E93472" w:rsidRDefault="00B353C8" w:rsidP="00B353C8">
      <w:pPr>
        <w:spacing w:after="0"/>
        <w:rPr>
          <w:rFonts w:ascii="Arial" w:hAnsi="Arial" w:cs="Arial"/>
          <w:b/>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3.2 Comparación de fracciones heterogéneas</w:t>
      </w:r>
    </w:p>
    <w:p w14:paraId="7693CD7B" w14:textId="77777777" w:rsidR="00B353C8" w:rsidRPr="00E93472" w:rsidRDefault="00B353C8" w:rsidP="00B353C8">
      <w:pPr>
        <w:spacing w:after="0"/>
        <w:rPr>
          <w:rFonts w:ascii="Arial" w:hAnsi="Arial" w:cs="Arial"/>
          <w:b/>
        </w:rPr>
      </w:pPr>
    </w:p>
    <w:p w14:paraId="1AE2F312" w14:textId="30355C23" w:rsidR="0057292A" w:rsidRPr="00E93472" w:rsidRDefault="0057292A" w:rsidP="00B353C8">
      <w:pPr>
        <w:spacing w:after="0"/>
        <w:rPr>
          <w:rFonts w:ascii="Arial" w:hAnsi="Arial" w:cs="Arial"/>
        </w:rPr>
      </w:pPr>
      <w:r w:rsidRPr="00E93472">
        <w:rPr>
          <w:rFonts w:ascii="Arial" w:hAnsi="Arial" w:cs="Arial"/>
        </w:rPr>
        <w:t xml:space="preserve">Para comparar </w:t>
      </w:r>
      <w:r w:rsidRPr="00E93472">
        <w:rPr>
          <w:rFonts w:ascii="Arial" w:hAnsi="Arial" w:cs="Arial"/>
          <w:b/>
        </w:rPr>
        <w:t>fracciones heterogéneas</w:t>
      </w:r>
      <w:r w:rsidRPr="00E93472">
        <w:rPr>
          <w:rFonts w:ascii="Arial" w:hAnsi="Arial" w:cs="Arial"/>
        </w:rPr>
        <w:t xml:space="preserve">, debemos primero buscar </w:t>
      </w:r>
      <w:r w:rsidRPr="00E93472">
        <w:rPr>
          <w:rFonts w:ascii="Arial" w:hAnsi="Arial" w:cs="Arial"/>
          <w:b/>
        </w:rPr>
        <w:t>fracciones equivalentes</w:t>
      </w:r>
      <w:r w:rsidRPr="00E93472">
        <w:rPr>
          <w:rFonts w:ascii="Arial" w:hAnsi="Arial" w:cs="Arial"/>
        </w:rPr>
        <w:t xml:space="preserve"> a cada una de las fracciones comparadas</w:t>
      </w:r>
      <w:r w:rsidR="00066375" w:rsidRPr="00E93472">
        <w:rPr>
          <w:rFonts w:ascii="Arial" w:hAnsi="Arial" w:cs="Arial"/>
        </w:rPr>
        <w:t>,</w:t>
      </w:r>
      <w:r w:rsidRPr="00E93472">
        <w:rPr>
          <w:rFonts w:ascii="Arial" w:hAnsi="Arial" w:cs="Arial"/>
        </w:rPr>
        <w:t xml:space="preserve"> de tal manera que se conviertan en fracciones homogéneas entre ellas, es decir, con igual denominador. </w:t>
      </w:r>
    </w:p>
    <w:p w14:paraId="5FBEACDA" w14:textId="77777777" w:rsidR="004C4323" w:rsidRPr="00E93472" w:rsidRDefault="004C4323" w:rsidP="00B353C8">
      <w:pPr>
        <w:spacing w:after="0"/>
        <w:rPr>
          <w:rFonts w:ascii="Arial" w:hAnsi="Arial" w:cs="Arial"/>
        </w:rPr>
      </w:pPr>
    </w:p>
    <w:p w14:paraId="30FA20BB" w14:textId="012AC49F" w:rsidR="004C4323" w:rsidRPr="00E93472" w:rsidRDefault="004C4323" w:rsidP="00B353C8">
      <w:pPr>
        <w:spacing w:after="0"/>
        <w:rPr>
          <w:rFonts w:ascii="Arial" w:hAnsi="Arial" w:cs="Arial"/>
        </w:rPr>
      </w:pPr>
      <w:r w:rsidRPr="00E93472">
        <w:rPr>
          <w:rFonts w:ascii="Arial" w:hAnsi="Arial" w:cs="Arial"/>
        </w:rPr>
        <w:t xml:space="preserve">Para ello, buscaremos el </w:t>
      </w:r>
      <w:r w:rsidRPr="00E93472">
        <w:rPr>
          <w:rFonts w:ascii="Arial" w:hAnsi="Arial" w:cs="Arial"/>
          <w:b/>
        </w:rPr>
        <w:t>mínimo común múltiplo</w:t>
      </w:r>
      <w:r w:rsidRPr="00E93472">
        <w:rPr>
          <w:rFonts w:ascii="Arial" w:hAnsi="Arial" w:cs="Arial"/>
        </w:rPr>
        <w:t xml:space="preserve"> (</w:t>
      </w:r>
      <w:proofErr w:type="spellStart"/>
      <w:r w:rsidRPr="00E93472">
        <w:rPr>
          <w:rFonts w:ascii="Arial" w:hAnsi="Arial" w:cs="Arial"/>
          <w:b/>
        </w:rPr>
        <w:t>m.c.m</w:t>
      </w:r>
      <w:proofErr w:type="spellEnd"/>
      <w:r w:rsidRPr="00E93472">
        <w:rPr>
          <w:rFonts w:ascii="Arial" w:hAnsi="Arial" w:cs="Arial"/>
          <w:b/>
        </w:rPr>
        <w:t>.</w:t>
      </w:r>
      <w:r w:rsidRPr="00E93472">
        <w:rPr>
          <w:rFonts w:ascii="Arial" w:hAnsi="Arial" w:cs="Arial"/>
        </w:rPr>
        <w:t xml:space="preserve">) entre los denominadores. </w:t>
      </w:r>
    </w:p>
    <w:p w14:paraId="799AE721" w14:textId="77777777" w:rsidR="009F0A65" w:rsidRPr="00E93472" w:rsidRDefault="009F0A65" w:rsidP="00B353C8">
      <w:pPr>
        <w:spacing w:after="0"/>
        <w:rPr>
          <w:rFonts w:ascii="Arial" w:hAnsi="Arial" w:cs="Arial"/>
        </w:rPr>
      </w:pPr>
    </w:p>
    <w:tbl>
      <w:tblPr>
        <w:tblStyle w:val="Tablaconcuadrcula"/>
        <w:tblW w:w="0" w:type="auto"/>
        <w:tblLook w:val="04A0" w:firstRow="1" w:lastRow="0" w:firstColumn="1" w:lastColumn="0" w:noHBand="0" w:noVBand="1"/>
      </w:tblPr>
      <w:tblGrid>
        <w:gridCol w:w="2488"/>
        <w:gridCol w:w="6340"/>
      </w:tblGrid>
      <w:tr w:rsidR="009F0A65" w:rsidRPr="00E93472" w14:paraId="68B6AB5B" w14:textId="77777777" w:rsidTr="00697A0C">
        <w:tc>
          <w:tcPr>
            <w:tcW w:w="8978" w:type="dxa"/>
            <w:gridSpan w:val="2"/>
            <w:shd w:val="clear" w:color="auto" w:fill="000000" w:themeFill="text1"/>
          </w:tcPr>
          <w:p w14:paraId="6F09DED6" w14:textId="77777777" w:rsidR="009F0A65" w:rsidRPr="00E93472" w:rsidRDefault="009F0A65" w:rsidP="00697A0C">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Recuerda</w:t>
            </w:r>
          </w:p>
        </w:tc>
      </w:tr>
      <w:tr w:rsidR="009F0A65" w:rsidRPr="00E93472" w14:paraId="7281D37A" w14:textId="77777777" w:rsidTr="00697A0C">
        <w:tc>
          <w:tcPr>
            <w:tcW w:w="2518" w:type="dxa"/>
          </w:tcPr>
          <w:p w14:paraId="42D8A663" w14:textId="77777777" w:rsidR="009F0A65" w:rsidRPr="00E93472" w:rsidRDefault="009F0A65" w:rsidP="00697A0C">
            <w:pPr>
              <w:rPr>
                <w:rFonts w:ascii="Arial" w:hAnsi="Arial" w:cs="Arial"/>
                <w:b/>
                <w:sz w:val="24"/>
                <w:szCs w:val="24"/>
              </w:rPr>
            </w:pPr>
            <w:r w:rsidRPr="00E93472">
              <w:rPr>
                <w:rFonts w:ascii="Arial" w:hAnsi="Arial" w:cs="Arial"/>
                <w:b/>
                <w:sz w:val="24"/>
                <w:szCs w:val="24"/>
              </w:rPr>
              <w:t>Contenido</w:t>
            </w:r>
          </w:p>
        </w:tc>
        <w:tc>
          <w:tcPr>
            <w:tcW w:w="6460" w:type="dxa"/>
          </w:tcPr>
          <w:p w14:paraId="5A1BAB27" w14:textId="1636889F" w:rsidR="009F0A65" w:rsidRPr="00E93472" w:rsidRDefault="009F0A65" w:rsidP="00F03D35">
            <w:pPr>
              <w:rPr>
                <w:rFonts w:ascii="Arial" w:hAnsi="Arial" w:cs="Arial"/>
                <w:sz w:val="24"/>
                <w:szCs w:val="24"/>
              </w:rPr>
            </w:pPr>
            <w:r w:rsidRPr="00E93472">
              <w:rPr>
                <w:rFonts w:ascii="Arial" w:hAnsi="Arial" w:cs="Arial"/>
                <w:sz w:val="24"/>
                <w:szCs w:val="24"/>
              </w:rPr>
              <w:t>Para hallar el mínimo común múltiplo (</w:t>
            </w:r>
            <w:proofErr w:type="spellStart"/>
            <w:r w:rsidRPr="00E93472">
              <w:rPr>
                <w:rFonts w:ascii="Arial" w:hAnsi="Arial" w:cs="Arial"/>
                <w:sz w:val="24"/>
                <w:szCs w:val="24"/>
              </w:rPr>
              <w:t>m.c.m</w:t>
            </w:r>
            <w:proofErr w:type="spellEnd"/>
            <w:r w:rsidRPr="00E93472">
              <w:rPr>
                <w:rFonts w:ascii="Arial" w:hAnsi="Arial" w:cs="Arial"/>
                <w:sz w:val="24"/>
                <w:szCs w:val="24"/>
              </w:rPr>
              <w:t xml:space="preserve">.) </w:t>
            </w:r>
            <w:r w:rsidR="004D53D5" w:rsidRPr="00E93472">
              <w:rPr>
                <w:rFonts w:ascii="Arial" w:hAnsi="Arial" w:cs="Arial"/>
                <w:sz w:val="24"/>
                <w:szCs w:val="24"/>
              </w:rPr>
              <w:t>de dos o más n</w:t>
            </w:r>
            <w:r w:rsidR="00167E35" w:rsidRPr="00E93472">
              <w:rPr>
                <w:rFonts w:ascii="Arial" w:hAnsi="Arial" w:cs="Arial"/>
                <w:sz w:val="24"/>
                <w:szCs w:val="24"/>
              </w:rPr>
              <w:t>úmeros podemos</w:t>
            </w:r>
            <w:r w:rsidR="00F03D35" w:rsidRPr="00E93472">
              <w:rPr>
                <w:rFonts w:ascii="Arial" w:hAnsi="Arial" w:cs="Arial"/>
                <w:sz w:val="24"/>
                <w:szCs w:val="24"/>
              </w:rPr>
              <w:t xml:space="preserve"> </w:t>
            </w:r>
            <w:r w:rsidR="00167E35" w:rsidRPr="00E93472">
              <w:rPr>
                <w:rFonts w:ascii="Arial" w:hAnsi="Arial" w:cs="Arial"/>
                <w:sz w:val="24"/>
                <w:szCs w:val="24"/>
              </w:rPr>
              <w:t xml:space="preserve">aplicar </w:t>
            </w:r>
            <w:r w:rsidR="00EF6641" w:rsidRPr="00E93472">
              <w:rPr>
                <w:rFonts w:ascii="Arial" w:hAnsi="Arial" w:cs="Arial"/>
                <w:sz w:val="24"/>
                <w:szCs w:val="24"/>
              </w:rPr>
              <w:t xml:space="preserve">la descomposición en factores primos. </w:t>
            </w:r>
          </w:p>
        </w:tc>
      </w:tr>
    </w:tbl>
    <w:p w14:paraId="18CC41ED" w14:textId="77777777" w:rsidR="009F0A65" w:rsidRPr="00E93472" w:rsidRDefault="009F0A65" w:rsidP="00B353C8">
      <w:pPr>
        <w:spacing w:after="0"/>
        <w:rPr>
          <w:rFonts w:ascii="Arial" w:hAnsi="Arial" w:cs="Arial"/>
        </w:rPr>
      </w:pPr>
    </w:p>
    <w:p w14:paraId="1F3EF048" w14:textId="54945C54" w:rsidR="00B353C8" w:rsidRPr="00E93472" w:rsidRDefault="0057292A" w:rsidP="00B353C8">
      <w:pPr>
        <w:spacing w:after="0"/>
        <w:rPr>
          <w:rFonts w:ascii="Arial" w:hAnsi="Arial" w:cs="Arial"/>
        </w:rPr>
      </w:pPr>
      <w:r w:rsidRPr="00E93472">
        <w:rPr>
          <w:rFonts w:ascii="Arial" w:hAnsi="Arial" w:cs="Arial"/>
        </w:rPr>
        <w:t xml:space="preserve">Observa un ejemplo,  </w:t>
      </w:r>
    </w:p>
    <w:p w14:paraId="6A15F368" w14:textId="77777777" w:rsidR="0057292A" w:rsidRPr="00E93472" w:rsidRDefault="0057292A" w:rsidP="00B353C8">
      <w:pPr>
        <w:spacing w:after="0"/>
        <w:rPr>
          <w:rFonts w:ascii="Arial" w:hAnsi="Arial" w:cs="Arial"/>
        </w:rPr>
      </w:pPr>
    </w:p>
    <w:p w14:paraId="6727DB2F" w14:textId="48479371" w:rsidR="0057292A" w:rsidRPr="00E93472" w:rsidRDefault="0057292A" w:rsidP="00B353C8">
      <w:pPr>
        <w:spacing w:after="0"/>
        <w:rPr>
          <w:rFonts w:ascii="Arial" w:eastAsiaTheme="minorEastAsia" w:hAnsi="Arial" w:cs="Arial"/>
        </w:rPr>
      </w:pPr>
      <w:r w:rsidRPr="00E93472">
        <w:rPr>
          <w:rFonts w:ascii="Arial" w:hAnsi="Arial" w:cs="Arial"/>
        </w:rPr>
        <w:t xml:space="preserve">Comparemos las fracciones </w:t>
      </w:r>
      <m:oMath>
        <m:f>
          <m:fPr>
            <m:ctrlPr>
              <w:rPr>
                <w:rFonts w:ascii="Cambria Math" w:hAnsi="Cambria Math" w:cs="Arial"/>
                <w:i/>
              </w:rPr>
            </m:ctrlPr>
          </m:fPr>
          <m:num>
            <m:r>
              <w:rPr>
                <w:rFonts w:ascii="Cambria Math" w:hAnsi="Cambria Math" w:cs="Arial"/>
              </w:rPr>
              <m:t>4</m:t>
            </m:r>
          </m:num>
          <m:den>
            <m:r>
              <w:rPr>
                <w:rFonts w:ascii="Cambria Math" w:hAnsi="Cambria Math" w:cs="Arial"/>
              </w:rPr>
              <m:t>12</m:t>
            </m:r>
          </m:den>
        </m:f>
      </m:oMath>
      <w:r w:rsidR="006C0824" w:rsidRPr="00E93472">
        <w:rPr>
          <w:rFonts w:ascii="Arial" w:eastAsiaTheme="minorEastAsia" w:hAnsi="Arial" w:cs="Arial"/>
        </w:rPr>
        <w:t xml:space="preserve"> y </w:t>
      </w:r>
      <m:oMath>
        <m:f>
          <m:fPr>
            <m:ctrlPr>
              <w:rPr>
                <w:rFonts w:ascii="Cambria Math" w:hAnsi="Cambria Math" w:cs="Arial"/>
                <w:i/>
              </w:rPr>
            </m:ctrlPr>
          </m:fPr>
          <m:num>
            <m:r>
              <w:rPr>
                <w:rFonts w:ascii="Cambria Math" w:hAnsi="Cambria Math" w:cs="Arial"/>
              </w:rPr>
              <m:t>3</m:t>
            </m:r>
          </m:num>
          <m:den>
            <m:r>
              <w:rPr>
                <w:rFonts w:ascii="Cambria Math" w:hAnsi="Cambria Math" w:cs="Arial"/>
              </w:rPr>
              <m:t>8</m:t>
            </m:r>
          </m:den>
        </m:f>
      </m:oMath>
    </w:p>
    <w:p w14:paraId="63BBEF7C" w14:textId="77777777" w:rsidR="007143D7" w:rsidRPr="00E93472" w:rsidRDefault="007143D7" w:rsidP="00B353C8">
      <w:pPr>
        <w:spacing w:after="0"/>
        <w:rPr>
          <w:rFonts w:ascii="Arial" w:eastAsiaTheme="minorEastAsia" w:hAnsi="Arial" w:cs="Arial"/>
        </w:rPr>
      </w:pPr>
    </w:p>
    <w:p w14:paraId="3BDF4DA6" w14:textId="64E90CDE" w:rsidR="007143D7" w:rsidRPr="00E93472" w:rsidRDefault="007143D7" w:rsidP="00B353C8">
      <w:pPr>
        <w:spacing w:after="0"/>
        <w:rPr>
          <w:rFonts w:ascii="Arial" w:hAnsi="Arial" w:cs="Arial"/>
          <w:b/>
        </w:rPr>
      </w:pPr>
      <w:r w:rsidRPr="00E93472">
        <w:rPr>
          <w:rFonts w:ascii="Arial" w:eastAsiaTheme="minorEastAsia" w:hAnsi="Arial" w:cs="Arial"/>
          <w:b/>
        </w:rPr>
        <w:t xml:space="preserve">Paso 1. </w:t>
      </w:r>
    </w:p>
    <w:p w14:paraId="4F72F1EC" w14:textId="30FBEB31" w:rsidR="00B92B8A" w:rsidRPr="00E93472" w:rsidRDefault="007143D7" w:rsidP="00081745">
      <w:pPr>
        <w:tabs>
          <w:tab w:val="right" w:pos="8498"/>
        </w:tabs>
        <w:spacing w:after="0"/>
        <w:rPr>
          <w:rFonts w:ascii="Arial" w:hAnsi="Arial" w:cs="Arial"/>
        </w:rPr>
      </w:pPr>
      <w:r w:rsidRPr="00E93472">
        <w:rPr>
          <w:rFonts w:ascii="Arial" w:hAnsi="Arial" w:cs="Arial"/>
        </w:rPr>
        <w:t xml:space="preserve">Buscamos el mínimo común múltiplo de los denominadores, es decir hallamos </w:t>
      </w:r>
      <w:proofErr w:type="spellStart"/>
      <w:r w:rsidRPr="00E93472">
        <w:rPr>
          <w:rFonts w:ascii="Arial" w:hAnsi="Arial" w:cs="Arial"/>
        </w:rPr>
        <w:t>m.c.m</w:t>
      </w:r>
      <w:proofErr w:type="spellEnd"/>
      <w:r w:rsidRPr="00E93472">
        <w:rPr>
          <w:rFonts w:ascii="Arial" w:hAnsi="Arial" w:cs="Arial"/>
        </w:rPr>
        <w:t xml:space="preserve">. (12,8). </w:t>
      </w:r>
    </w:p>
    <w:p w14:paraId="74370798" w14:textId="77777777" w:rsidR="00BE716F" w:rsidRPr="00E93472" w:rsidRDefault="00BE716F" w:rsidP="00081745">
      <w:pPr>
        <w:tabs>
          <w:tab w:val="right" w:pos="8498"/>
        </w:tabs>
        <w:spacing w:after="0"/>
        <w:rPr>
          <w:rFonts w:ascii="Arial" w:hAnsi="Arial" w:cs="Arial"/>
        </w:rPr>
      </w:pPr>
    </w:p>
    <w:p w14:paraId="07B7C1CE" w14:textId="20B63604" w:rsidR="00B92B8A" w:rsidRPr="00E93472" w:rsidRDefault="000765F4" w:rsidP="000765F4">
      <w:pPr>
        <w:pStyle w:val="Prrafodelista"/>
        <w:numPr>
          <w:ilvl w:val="0"/>
          <w:numId w:val="36"/>
        </w:numPr>
        <w:tabs>
          <w:tab w:val="right" w:pos="567"/>
        </w:tabs>
        <w:spacing w:after="0"/>
        <w:rPr>
          <w:rFonts w:ascii="Arial" w:hAnsi="Arial" w:cs="Arial"/>
        </w:rPr>
      </w:pPr>
      <w:r w:rsidRPr="00E93472">
        <w:rPr>
          <w:rFonts w:ascii="Arial" w:hAnsi="Arial" w:cs="Arial"/>
        </w:rPr>
        <w:t>12 = 2 x 2 x 3</w:t>
      </w:r>
    </w:p>
    <w:p w14:paraId="5035900D" w14:textId="18BF9CFF" w:rsidR="00040833" w:rsidRPr="00E93472" w:rsidRDefault="000765F4" w:rsidP="00040833">
      <w:pPr>
        <w:pStyle w:val="Prrafodelista"/>
        <w:numPr>
          <w:ilvl w:val="0"/>
          <w:numId w:val="36"/>
        </w:numPr>
        <w:tabs>
          <w:tab w:val="right" w:pos="567"/>
        </w:tabs>
        <w:spacing w:after="0"/>
        <w:rPr>
          <w:rFonts w:ascii="Arial" w:hAnsi="Arial" w:cs="Arial"/>
        </w:rPr>
      </w:pPr>
      <w:r w:rsidRPr="00E93472">
        <w:rPr>
          <w:rFonts w:ascii="Arial" w:hAnsi="Arial" w:cs="Arial"/>
        </w:rPr>
        <w:lastRenderedPageBreak/>
        <w:t>8 = 2 x 2 x 2</w:t>
      </w:r>
    </w:p>
    <w:p w14:paraId="09F690F2" w14:textId="77777777" w:rsidR="00040833" w:rsidRPr="00E93472" w:rsidRDefault="00040833" w:rsidP="00040833">
      <w:pPr>
        <w:tabs>
          <w:tab w:val="right" w:pos="567"/>
        </w:tabs>
        <w:spacing w:after="0"/>
        <w:rPr>
          <w:rFonts w:ascii="Arial" w:hAnsi="Arial" w:cs="Arial"/>
        </w:rPr>
      </w:pPr>
    </w:p>
    <w:p w14:paraId="6B58766B" w14:textId="1D85248F" w:rsidR="00040833" w:rsidRPr="00E93472" w:rsidRDefault="00040833" w:rsidP="00040833">
      <w:pPr>
        <w:tabs>
          <w:tab w:val="right" w:pos="567"/>
        </w:tabs>
        <w:spacing w:after="0"/>
        <w:rPr>
          <w:rFonts w:ascii="Arial" w:hAnsi="Arial" w:cs="Arial"/>
        </w:rPr>
      </w:pPr>
      <w:r w:rsidRPr="00E93472">
        <w:rPr>
          <w:rFonts w:ascii="Arial" w:hAnsi="Arial" w:cs="Arial"/>
        </w:rPr>
        <w:t xml:space="preserve">Entonces </w:t>
      </w:r>
      <w:proofErr w:type="spellStart"/>
      <w:r w:rsidRPr="00E93472">
        <w:rPr>
          <w:rFonts w:ascii="Arial" w:hAnsi="Arial" w:cs="Arial"/>
        </w:rPr>
        <w:t>m.c.m</w:t>
      </w:r>
      <w:proofErr w:type="spellEnd"/>
      <w:r w:rsidRPr="00E93472">
        <w:rPr>
          <w:rFonts w:ascii="Arial" w:hAnsi="Arial" w:cs="Arial"/>
        </w:rPr>
        <w:t xml:space="preserve">. (12,8) = </w:t>
      </w:r>
      <w:r w:rsidR="00BD2B55" w:rsidRPr="00E93472">
        <w:rPr>
          <w:rFonts w:ascii="Arial" w:hAnsi="Arial" w:cs="Arial"/>
        </w:rPr>
        <w:t>24</w:t>
      </w:r>
    </w:p>
    <w:p w14:paraId="7F34E3B7" w14:textId="77777777" w:rsidR="003325E8" w:rsidRPr="00E93472" w:rsidRDefault="003325E8" w:rsidP="00040833">
      <w:pPr>
        <w:tabs>
          <w:tab w:val="right" w:pos="567"/>
        </w:tabs>
        <w:spacing w:after="0"/>
        <w:rPr>
          <w:rFonts w:ascii="Arial" w:hAnsi="Arial" w:cs="Arial"/>
        </w:rPr>
      </w:pPr>
    </w:p>
    <w:p w14:paraId="2B10DC1E" w14:textId="40D92F75" w:rsidR="003325E8" w:rsidRPr="00E93472" w:rsidRDefault="003325E8" w:rsidP="00040833">
      <w:pPr>
        <w:tabs>
          <w:tab w:val="right" w:pos="567"/>
        </w:tabs>
        <w:spacing w:after="0"/>
        <w:rPr>
          <w:rFonts w:ascii="Arial" w:hAnsi="Arial" w:cs="Arial"/>
          <w:b/>
        </w:rPr>
      </w:pPr>
      <w:r w:rsidRPr="00E93472">
        <w:rPr>
          <w:rFonts w:ascii="Arial" w:hAnsi="Arial" w:cs="Arial"/>
          <w:b/>
        </w:rPr>
        <w:t>Paso 2.</w:t>
      </w:r>
    </w:p>
    <w:p w14:paraId="04120D2F" w14:textId="15C90A9C" w:rsidR="00B35E97" w:rsidRPr="00E93472" w:rsidRDefault="00B35E97" w:rsidP="00081745">
      <w:pPr>
        <w:tabs>
          <w:tab w:val="right" w:pos="8498"/>
        </w:tabs>
        <w:spacing w:after="0"/>
        <w:rPr>
          <w:rFonts w:ascii="Arial" w:hAnsi="Arial" w:cs="Arial"/>
        </w:rPr>
      </w:pPr>
      <w:r w:rsidRPr="00E93472">
        <w:rPr>
          <w:rFonts w:ascii="Arial" w:hAnsi="Arial" w:cs="Arial"/>
        </w:rPr>
        <w:t xml:space="preserve">Dividimos el mínimo común múltiplo que hallamos en el paso 1, por cada uno de los denominadores para saber el número por el cual debemos amplificar cada fracción. </w:t>
      </w:r>
    </w:p>
    <w:p w14:paraId="2F92B1DC" w14:textId="439066EA" w:rsidR="00B92B8A" w:rsidRPr="00E93472" w:rsidRDefault="00B35E97" w:rsidP="00081745">
      <w:pPr>
        <w:tabs>
          <w:tab w:val="right" w:pos="8498"/>
        </w:tabs>
        <w:spacing w:after="0"/>
        <w:rPr>
          <w:rFonts w:ascii="Arial" w:hAnsi="Arial" w:cs="Arial"/>
        </w:rPr>
      </w:pPr>
      <w:r w:rsidRPr="00E93472">
        <w:rPr>
          <w:rFonts w:ascii="Arial" w:hAnsi="Arial" w:cs="Arial"/>
        </w:rPr>
        <w:t xml:space="preserve"> </w:t>
      </w:r>
    </w:p>
    <w:p w14:paraId="5CA8AFDA" w14:textId="2FBDA9EF" w:rsidR="00B35E97" w:rsidRPr="00E93472" w:rsidRDefault="00B35E97" w:rsidP="00B35E97">
      <w:pPr>
        <w:pStyle w:val="Prrafodelista"/>
        <w:numPr>
          <w:ilvl w:val="0"/>
          <w:numId w:val="36"/>
        </w:numPr>
        <w:tabs>
          <w:tab w:val="right" w:pos="8498"/>
        </w:tabs>
        <w:spacing w:after="0"/>
        <w:rPr>
          <w:rFonts w:ascii="Arial" w:hAnsi="Arial" w:cs="Arial"/>
        </w:rPr>
      </w:pPr>
      <w:r w:rsidRPr="00E93472">
        <w:rPr>
          <w:rFonts w:ascii="Arial" w:hAnsi="Arial" w:cs="Arial"/>
        </w:rPr>
        <w:t xml:space="preserve">24 ÷ 12 = </w:t>
      </w:r>
      <w:r w:rsidRPr="00E93472">
        <w:rPr>
          <w:rFonts w:ascii="Arial" w:hAnsi="Arial" w:cs="Arial"/>
          <w:b/>
        </w:rPr>
        <w:t>2</w:t>
      </w:r>
    </w:p>
    <w:p w14:paraId="1A2D1091" w14:textId="77777777" w:rsidR="00B35E97" w:rsidRPr="00E93472" w:rsidRDefault="00B35E97" w:rsidP="00B35E97">
      <w:pPr>
        <w:pStyle w:val="Prrafodelista"/>
        <w:tabs>
          <w:tab w:val="right" w:pos="8498"/>
        </w:tabs>
        <w:spacing w:after="0"/>
        <w:rPr>
          <w:rFonts w:ascii="Arial" w:hAnsi="Arial" w:cs="Arial"/>
        </w:rPr>
      </w:pPr>
    </w:p>
    <w:p w14:paraId="7672DE0E" w14:textId="2A3596EB" w:rsidR="00B35E97" w:rsidRPr="00E93472" w:rsidRDefault="00B35E97" w:rsidP="00B35E97">
      <w:pPr>
        <w:pStyle w:val="Prrafodelista"/>
        <w:numPr>
          <w:ilvl w:val="0"/>
          <w:numId w:val="36"/>
        </w:numPr>
        <w:tabs>
          <w:tab w:val="right" w:pos="8498"/>
        </w:tabs>
        <w:spacing w:after="0"/>
        <w:rPr>
          <w:rFonts w:ascii="Arial" w:hAnsi="Arial" w:cs="Arial"/>
        </w:rPr>
      </w:pPr>
      <w:r w:rsidRPr="00E93472">
        <w:rPr>
          <w:rFonts w:ascii="Arial" w:hAnsi="Arial" w:cs="Arial"/>
        </w:rPr>
        <w:t xml:space="preserve">24 ÷ 8 = </w:t>
      </w:r>
      <w:r w:rsidRPr="00E93472">
        <w:rPr>
          <w:rFonts w:ascii="Arial" w:hAnsi="Arial" w:cs="Arial"/>
          <w:b/>
        </w:rPr>
        <w:t>3</w:t>
      </w:r>
    </w:p>
    <w:p w14:paraId="373EB1B4" w14:textId="77777777" w:rsidR="00B35E97" w:rsidRPr="00E93472" w:rsidRDefault="00B35E97" w:rsidP="00B35E97">
      <w:pPr>
        <w:pStyle w:val="Prrafodelista"/>
        <w:rPr>
          <w:rFonts w:ascii="Arial" w:hAnsi="Arial" w:cs="Arial"/>
        </w:rPr>
      </w:pPr>
    </w:p>
    <w:p w14:paraId="64EB7043" w14:textId="3BABF70E" w:rsidR="00B35E97" w:rsidRPr="00E93472" w:rsidRDefault="00B35E97" w:rsidP="00B35E97">
      <w:pPr>
        <w:tabs>
          <w:tab w:val="right" w:pos="8498"/>
        </w:tabs>
        <w:spacing w:after="0"/>
        <w:rPr>
          <w:rFonts w:ascii="Arial" w:hAnsi="Arial" w:cs="Arial"/>
        </w:rPr>
      </w:pPr>
      <w:r w:rsidRPr="00E93472">
        <w:rPr>
          <w:rFonts w:ascii="Arial" w:hAnsi="Arial" w:cs="Arial"/>
        </w:rPr>
        <w:t xml:space="preserve">Es decir que debemos amplificar </w:t>
      </w:r>
      <m:oMath>
        <m:f>
          <m:fPr>
            <m:ctrlPr>
              <w:rPr>
                <w:rFonts w:ascii="Cambria Math" w:hAnsi="Cambria Math" w:cs="Arial"/>
                <w:b/>
                <w:i/>
              </w:rPr>
            </m:ctrlPr>
          </m:fPr>
          <m:num>
            <m:r>
              <m:rPr>
                <m:sty m:val="bi"/>
              </m:rPr>
              <w:rPr>
                <w:rFonts w:ascii="Cambria Math" w:hAnsi="Cambria Math" w:cs="Arial"/>
              </w:rPr>
              <m:t>4</m:t>
            </m:r>
          </m:num>
          <m:den>
            <m:r>
              <m:rPr>
                <m:sty m:val="bi"/>
              </m:rPr>
              <w:rPr>
                <w:rFonts w:ascii="Cambria Math" w:hAnsi="Cambria Math" w:cs="Arial"/>
              </w:rPr>
              <m:t>12</m:t>
            </m:r>
          </m:den>
        </m:f>
      </m:oMath>
      <w:r w:rsidR="00D203F3" w:rsidRPr="00E93472">
        <w:rPr>
          <w:rFonts w:ascii="Arial" w:eastAsiaTheme="minorEastAsia" w:hAnsi="Arial" w:cs="Arial"/>
          <w:b/>
        </w:rPr>
        <w:t xml:space="preserve"> por 2</w:t>
      </w:r>
      <w:r w:rsidR="00D203F3" w:rsidRPr="00E93472">
        <w:rPr>
          <w:rFonts w:ascii="Arial" w:eastAsiaTheme="minorEastAsia" w:hAnsi="Arial" w:cs="Arial"/>
        </w:rPr>
        <w:t xml:space="preserve"> y </w:t>
      </w:r>
      <m:oMath>
        <m:f>
          <m:fPr>
            <m:ctrlPr>
              <w:rPr>
                <w:rFonts w:ascii="Cambria Math" w:hAnsi="Cambria Math" w:cs="Arial"/>
                <w:b/>
                <w:i/>
              </w:rPr>
            </m:ctrlPr>
          </m:fPr>
          <m:num>
            <m:r>
              <m:rPr>
                <m:sty m:val="bi"/>
              </m:rPr>
              <w:rPr>
                <w:rFonts w:ascii="Cambria Math" w:hAnsi="Cambria Math" w:cs="Arial"/>
              </w:rPr>
              <m:t>3</m:t>
            </m:r>
          </m:num>
          <m:den>
            <m:r>
              <m:rPr>
                <m:sty m:val="bi"/>
              </m:rPr>
              <w:rPr>
                <w:rFonts w:ascii="Cambria Math" w:hAnsi="Cambria Math" w:cs="Arial"/>
              </w:rPr>
              <m:t>8</m:t>
            </m:r>
          </m:den>
        </m:f>
      </m:oMath>
      <w:r w:rsidR="00D203F3" w:rsidRPr="00E93472">
        <w:rPr>
          <w:rFonts w:ascii="Arial" w:eastAsiaTheme="minorEastAsia" w:hAnsi="Arial" w:cs="Arial"/>
          <w:b/>
        </w:rPr>
        <w:t xml:space="preserve"> por </w:t>
      </w:r>
      <w:r w:rsidR="00CB4849" w:rsidRPr="00E93472">
        <w:rPr>
          <w:rFonts w:ascii="Arial" w:eastAsiaTheme="minorEastAsia" w:hAnsi="Arial" w:cs="Arial"/>
          <w:b/>
        </w:rPr>
        <w:t>3</w:t>
      </w:r>
    </w:p>
    <w:p w14:paraId="66FE7D0F" w14:textId="77777777" w:rsidR="003325E8" w:rsidRPr="00E93472" w:rsidRDefault="003325E8" w:rsidP="00081745">
      <w:pPr>
        <w:tabs>
          <w:tab w:val="right" w:pos="8498"/>
        </w:tabs>
        <w:spacing w:after="0"/>
        <w:rPr>
          <w:rFonts w:ascii="Arial" w:hAnsi="Arial" w:cs="Arial"/>
        </w:rPr>
      </w:pPr>
    </w:p>
    <w:p w14:paraId="4F31A23C" w14:textId="3E29C2F2" w:rsidR="00CB4849" w:rsidRPr="00E93472" w:rsidRDefault="00CB4849" w:rsidP="00081745">
      <w:pPr>
        <w:tabs>
          <w:tab w:val="right" w:pos="8498"/>
        </w:tabs>
        <w:spacing w:after="0"/>
        <w:rPr>
          <w:rFonts w:ascii="Arial" w:hAnsi="Arial" w:cs="Arial"/>
          <w:b/>
        </w:rPr>
      </w:pPr>
      <w:r w:rsidRPr="00E93472">
        <w:rPr>
          <w:rFonts w:ascii="Arial" w:hAnsi="Arial" w:cs="Arial"/>
          <w:b/>
        </w:rPr>
        <w:t xml:space="preserve">Paso 3. </w:t>
      </w:r>
    </w:p>
    <w:p w14:paraId="29BE1D57" w14:textId="26FA6AA0" w:rsidR="00B92B8A" w:rsidRPr="00E93472" w:rsidRDefault="00CB4849" w:rsidP="00081745">
      <w:pPr>
        <w:tabs>
          <w:tab w:val="right" w:pos="8498"/>
        </w:tabs>
        <w:spacing w:after="0"/>
        <w:rPr>
          <w:rFonts w:ascii="Arial" w:hAnsi="Arial" w:cs="Arial"/>
        </w:rPr>
      </w:pPr>
      <w:r w:rsidRPr="00E93472">
        <w:rPr>
          <w:rFonts w:ascii="Arial" w:hAnsi="Arial" w:cs="Arial"/>
        </w:rPr>
        <w:t xml:space="preserve">Amplificamos las fracciones por los números hallados en el paso 2. </w:t>
      </w:r>
    </w:p>
    <w:p w14:paraId="6FD94002" w14:textId="77777777" w:rsidR="00CB4849" w:rsidRPr="00E93472" w:rsidRDefault="00CB4849" w:rsidP="00081745">
      <w:pPr>
        <w:tabs>
          <w:tab w:val="right" w:pos="8498"/>
        </w:tabs>
        <w:spacing w:after="0"/>
        <w:rPr>
          <w:rFonts w:ascii="Arial" w:hAnsi="Arial" w:cs="Arial"/>
        </w:rPr>
      </w:pPr>
    </w:p>
    <w:p w14:paraId="7C797C4B" w14:textId="0F615CF0" w:rsidR="00CB4849" w:rsidRPr="00E93472" w:rsidRDefault="00A8151A" w:rsidP="00CB4849">
      <w:pPr>
        <w:pStyle w:val="Prrafodelista"/>
        <w:numPr>
          <w:ilvl w:val="0"/>
          <w:numId w:val="36"/>
        </w:numPr>
        <w:tabs>
          <w:tab w:val="right" w:pos="8498"/>
        </w:tabs>
        <w:spacing w:after="0"/>
        <w:rPr>
          <w:rFonts w:ascii="Arial" w:hAnsi="Arial" w:cs="Arial"/>
          <w:b/>
        </w:rPr>
      </w:pPr>
      <m:oMath>
        <m:f>
          <m:fPr>
            <m:ctrlPr>
              <w:rPr>
                <w:rFonts w:ascii="Cambria Math" w:hAnsi="Cambria Math" w:cs="Arial"/>
                <w:i/>
              </w:rPr>
            </m:ctrlPr>
          </m:fPr>
          <m:num>
            <m:r>
              <w:rPr>
                <w:rFonts w:ascii="Cambria Math" w:hAnsi="Cambria Math" w:cs="Arial"/>
              </w:rPr>
              <m:t>4</m:t>
            </m:r>
          </m:num>
          <m:den>
            <m:r>
              <w:rPr>
                <w:rFonts w:ascii="Cambria Math" w:hAnsi="Cambria Math" w:cs="Arial"/>
              </w:rPr>
              <m:t>12</m:t>
            </m:r>
          </m:den>
        </m:f>
      </m:oMath>
      <w:r w:rsidR="00CB4849" w:rsidRPr="00E93472">
        <w:rPr>
          <w:rFonts w:ascii="Arial" w:eastAsiaTheme="minorEastAsia" w:hAnsi="Arial" w:cs="Arial"/>
        </w:rPr>
        <w:t xml:space="preserve"> x</w:t>
      </w:r>
      <m:oMath>
        <m:f>
          <m:fPr>
            <m:ctrlPr>
              <w:ins w:id="42" w:author="Johana Montejo Rozo" w:date="2015-05-03T16:17:00Z">
                <w:rPr>
                  <w:rFonts w:ascii="Cambria Math" w:hAnsi="Cambria Math" w:cs="Arial"/>
                  <w:i/>
                </w:rPr>
              </w:ins>
            </m:ctrlPr>
          </m:fPr>
          <m:num>
            <w:ins w:id="43" w:author="Johana Montejo Rozo" w:date="2015-05-03T16:17:00Z">
              <m:r>
                <w:rPr>
                  <w:rFonts w:ascii="Cambria Math" w:hAnsi="Cambria Math" w:cs="Arial"/>
                </w:rPr>
                <m:t>2</m:t>
              </m:r>
            </w:ins>
          </m:num>
          <m:den>
            <w:ins w:id="44" w:author="Johana Montejo Rozo" w:date="2015-05-03T16:17:00Z">
              <m:r>
                <w:rPr>
                  <w:rFonts w:ascii="Cambria Math" w:hAnsi="Cambria Math" w:cs="Arial"/>
                </w:rPr>
                <m:t>2</m:t>
              </m:r>
            </w:ins>
          </m:den>
        </m:f>
      </m:oMath>
      <w:del w:id="45" w:author="Johana Montejo Rozo" w:date="2015-05-03T16:17:00Z">
        <w:r w:rsidR="00CB4849" w:rsidRPr="00E93472" w:rsidDel="003C0EA3">
          <w:rPr>
            <w:rFonts w:ascii="Arial" w:eastAsiaTheme="minorEastAsia" w:hAnsi="Arial" w:cs="Arial"/>
          </w:rPr>
          <w:delText xml:space="preserve"> </w:delText>
        </w:r>
        <m:oMath>
          <m:m>
            <m:mPr>
              <m:mcs>
                <m:mc>
                  <m:mcPr>
                    <m:count m:val="1"/>
                    <m:mcJc m:val="center"/>
                  </m:mcPr>
                </m:mc>
              </m:mcs>
              <m:ctrlPr>
                <w:rPr>
                  <w:rFonts w:ascii="Cambria Math" w:hAnsi="Cambria Math" w:cs="Arial"/>
                  <w:i/>
                </w:rPr>
              </m:ctrlPr>
            </m:mPr>
            <m:mr>
              <m:e>
                <m:r>
                  <w:rPr>
                    <w:rFonts w:ascii="Cambria Math" w:hAnsi="Cambria Math" w:cs="Arial"/>
                  </w:rPr>
                  <m:t>2</m:t>
                </m:r>
              </m:e>
            </m:mr>
            <m:mr>
              <m:e>
                <m:r>
                  <w:rPr>
                    <w:rFonts w:ascii="Cambria Math" w:hAnsi="Cambria Math" w:cs="Arial"/>
                  </w:rPr>
                  <m:t>2</m:t>
                </m:r>
              </m:e>
            </m:mr>
          </m:m>
        </m:oMath>
      </w:del>
      <w:r w:rsidR="00CB4849" w:rsidRPr="00E93472">
        <w:rPr>
          <w:rFonts w:ascii="Arial" w:eastAsiaTheme="minorEastAsia" w:hAnsi="Arial" w:cs="Arial"/>
        </w:rPr>
        <w:t xml:space="preserve"> =</w:t>
      </w:r>
      <w:r w:rsidR="00083851" w:rsidRPr="00E93472">
        <w:rPr>
          <w:rFonts w:ascii="Arial" w:eastAsiaTheme="minorEastAsia" w:hAnsi="Arial" w:cs="Arial"/>
        </w:rPr>
        <w:t xml:space="preserve"> </w:t>
      </w:r>
      <m:oMath>
        <m:f>
          <m:fPr>
            <m:ctrlPr>
              <w:rPr>
                <w:rFonts w:ascii="Cambria Math" w:hAnsi="Cambria Math" w:cs="Arial"/>
                <w:b/>
                <w:i/>
              </w:rPr>
            </m:ctrlPr>
          </m:fPr>
          <m:num>
            <m:r>
              <m:rPr>
                <m:sty m:val="bi"/>
              </m:rPr>
              <w:rPr>
                <w:rFonts w:ascii="Cambria Math" w:hAnsi="Cambria Math" w:cs="Arial"/>
              </w:rPr>
              <m:t>8</m:t>
            </m:r>
          </m:num>
          <m:den>
            <m:r>
              <m:rPr>
                <m:sty m:val="bi"/>
              </m:rPr>
              <w:rPr>
                <w:rFonts w:ascii="Cambria Math" w:hAnsi="Cambria Math" w:cs="Arial"/>
              </w:rPr>
              <m:t>24</m:t>
            </m:r>
          </m:den>
        </m:f>
      </m:oMath>
    </w:p>
    <w:p w14:paraId="63288E03" w14:textId="77777777" w:rsidR="00CB4849" w:rsidRPr="00E93472" w:rsidRDefault="00CB4849" w:rsidP="00081745">
      <w:pPr>
        <w:tabs>
          <w:tab w:val="right" w:pos="8498"/>
        </w:tabs>
        <w:spacing w:after="0"/>
        <w:rPr>
          <w:rFonts w:ascii="Arial" w:hAnsi="Arial" w:cs="Arial"/>
        </w:rPr>
      </w:pPr>
    </w:p>
    <w:p w14:paraId="195C7774" w14:textId="368362FB" w:rsidR="002D7612" w:rsidRPr="00E93472" w:rsidRDefault="00A8151A" w:rsidP="002D7612">
      <w:pPr>
        <w:pStyle w:val="Prrafodelista"/>
        <w:numPr>
          <w:ilvl w:val="0"/>
          <w:numId w:val="36"/>
        </w:numPr>
        <w:tabs>
          <w:tab w:val="right" w:pos="8498"/>
        </w:tabs>
        <w:spacing w:after="0"/>
        <w:rPr>
          <w:rFonts w:ascii="Arial" w:hAnsi="Arial" w:cs="Arial"/>
          <w:b/>
        </w:rPr>
      </w:pPr>
      <m:oMath>
        <m:f>
          <m:fPr>
            <m:ctrlPr>
              <w:rPr>
                <w:rFonts w:ascii="Cambria Math" w:hAnsi="Cambria Math" w:cs="Arial"/>
                <w:i/>
              </w:rPr>
            </m:ctrlPr>
          </m:fPr>
          <m:num>
            <m:r>
              <w:rPr>
                <w:rFonts w:ascii="Cambria Math" w:hAnsi="Cambria Math" w:cs="Arial"/>
              </w:rPr>
              <m:t>3</m:t>
            </m:r>
          </m:num>
          <m:den>
            <m:r>
              <w:rPr>
                <w:rFonts w:ascii="Cambria Math" w:hAnsi="Cambria Math" w:cs="Arial"/>
              </w:rPr>
              <m:t>8</m:t>
            </m:r>
          </m:den>
        </m:f>
      </m:oMath>
      <w:r w:rsidR="002D7612" w:rsidRPr="00E93472">
        <w:rPr>
          <w:rFonts w:ascii="Arial" w:eastAsiaTheme="minorEastAsia" w:hAnsi="Arial" w:cs="Arial"/>
        </w:rPr>
        <w:t xml:space="preserve"> x</w:t>
      </w:r>
      <m:oMath>
        <m:f>
          <m:fPr>
            <m:ctrlPr>
              <w:ins w:id="46" w:author="Johana Montejo Rozo" w:date="2015-05-03T16:17:00Z">
                <w:rPr>
                  <w:rFonts w:ascii="Cambria Math" w:hAnsi="Cambria Math" w:cs="Arial"/>
                  <w:i/>
                </w:rPr>
              </w:ins>
            </m:ctrlPr>
          </m:fPr>
          <m:num>
            <w:ins w:id="47" w:author="Johana Montejo Rozo" w:date="2015-05-03T16:17:00Z">
              <m:r>
                <w:rPr>
                  <w:rFonts w:ascii="Cambria Math" w:hAnsi="Cambria Math" w:cs="Arial"/>
                </w:rPr>
                <m:t>3</m:t>
              </m:r>
            </w:ins>
          </m:num>
          <m:den>
            <w:ins w:id="48" w:author="Johana Montejo Rozo" w:date="2015-05-03T16:17:00Z">
              <m:r>
                <w:rPr>
                  <w:rFonts w:ascii="Cambria Math" w:hAnsi="Cambria Math" w:cs="Arial"/>
                </w:rPr>
                <m:t>3</m:t>
              </m:r>
            </w:ins>
          </m:den>
        </m:f>
      </m:oMath>
      <w:del w:id="49" w:author="Johana Montejo Rozo" w:date="2015-05-03T16:17:00Z">
        <w:r w:rsidR="002D7612" w:rsidRPr="00E93472" w:rsidDel="003C0EA3">
          <w:rPr>
            <w:rFonts w:ascii="Arial" w:eastAsiaTheme="minorEastAsia" w:hAnsi="Arial" w:cs="Arial"/>
          </w:rPr>
          <w:delText xml:space="preserve"> </w:delText>
        </w:r>
        <m:oMath>
          <m:m>
            <m:mPr>
              <m:mcs>
                <m:mc>
                  <m:mcPr>
                    <m:count m:val="1"/>
                    <m:mcJc m:val="center"/>
                  </m:mcPr>
                </m:mc>
              </m:mcs>
              <m:ctrlPr>
                <w:rPr>
                  <w:rFonts w:ascii="Cambria Math" w:hAnsi="Cambria Math" w:cs="Arial"/>
                  <w:i/>
                </w:rPr>
              </m:ctrlPr>
            </m:mPr>
            <m:mr>
              <m:e>
                <m:r>
                  <w:rPr>
                    <w:rFonts w:ascii="Cambria Math" w:hAnsi="Cambria Math" w:cs="Arial"/>
                  </w:rPr>
                  <m:t>3</m:t>
                </m:r>
              </m:e>
            </m:mr>
            <m:mr>
              <m:e>
                <m:r>
                  <w:rPr>
                    <w:rFonts w:ascii="Cambria Math" w:hAnsi="Cambria Math" w:cs="Arial"/>
                  </w:rPr>
                  <m:t>3</m:t>
                </m:r>
              </m:e>
            </m:mr>
          </m:m>
        </m:oMath>
      </w:del>
      <w:r w:rsidR="002D7612" w:rsidRPr="00E93472">
        <w:rPr>
          <w:rFonts w:ascii="Arial" w:eastAsiaTheme="minorEastAsia" w:hAnsi="Arial" w:cs="Arial"/>
        </w:rPr>
        <w:t xml:space="preserve"> =</w:t>
      </w:r>
      <w:r w:rsidR="00083851" w:rsidRPr="00E93472">
        <w:rPr>
          <w:rFonts w:ascii="Arial" w:eastAsiaTheme="minorEastAsia" w:hAnsi="Arial" w:cs="Arial"/>
        </w:rPr>
        <w:t xml:space="preserve"> </w:t>
      </w:r>
      <m:oMath>
        <m:f>
          <m:fPr>
            <m:ctrlPr>
              <w:rPr>
                <w:rFonts w:ascii="Cambria Math" w:hAnsi="Cambria Math" w:cs="Arial"/>
                <w:b/>
                <w:i/>
              </w:rPr>
            </m:ctrlPr>
          </m:fPr>
          <m:num>
            <m:r>
              <m:rPr>
                <m:sty m:val="bi"/>
              </m:rPr>
              <w:rPr>
                <w:rFonts w:ascii="Cambria Math" w:hAnsi="Cambria Math" w:cs="Arial"/>
              </w:rPr>
              <m:t>9</m:t>
            </m:r>
          </m:num>
          <m:den>
            <m:r>
              <m:rPr>
                <m:sty m:val="bi"/>
              </m:rPr>
              <w:rPr>
                <w:rFonts w:ascii="Cambria Math" w:hAnsi="Cambria Math" w:cs="Arial"/>
              </w:rPr>
              <m:t>24</m:t>
            </m:r>
          </m:den>
        </m:f>
      </m:oMath>
    </w:p>
    <w:p w14:paraId="75E4D738" w14:textId="09582482" w:rsidR="002D7612" w:rsidRPr="00E93472" w:rsidRDefault="002D7612" w:rsidP="001C72F1">
      <w:pPr>
        <w:tabs>
          <w:tab w:val="right" w:pos="8498"/>
        </w:tabs>
        <w:spacing w:after="0"/>
        <w:rPr>
          <w:rFonts w:ascii="Arial" w:hAnsi="Arial" w:cs="Arial"/>
        </w:rPr>
      </w:pPr>
    </w:p>
    <w:p w14:paraId="0B436D9F" w14:textId="51B9FC30" w:rsidR="00F56941" w:rsidRPr="00E93472" w:rsidRDefault="00E10592" w:rsidP="001C72F1">
      <w:pPr>
        <w:tabs>
          <w:tab w:val="right" w:pos="8498"/>
        </w:tabs>
        <w:spacing w:after="0"/>
        <w:rPr>
          <w:rFonts w:ascii="Arial" w:hAnsi="Arial" w:cs="Arial"/>
        </w:rPr>
      </w:pPr>
      <w:r w:rsidRPr="00E93472">
        <w:rPr>
          <w:rFonts w:ascii="Arial" w:hAnsi="Arial" w:cs="Arial"/>
        </w:rPr>
        <w:t>H</w:t>
      </w:r>
      <w:r w:rsidR="00F56941" w:rsidRPr="00E93472">
        <w:rPr>
          <w:rFonts w:ascii="Arial" w:hAnsi="Arial" w:cs="Arial"/>
        </w:rPr>
        <w:t xml:space="preserve">emos hallado </w:t>
      </w:r>
      <w:r w:rsidR="002427A7" w:rsidRPr="00E93472">
        <w:rPr>
          <w:rFonts w:ascii="Arial" w:hAnsi="Arial" w:cs="Arial"/>
        </w:rPr>
        <w:t xml:space="preserve">fracciones equivalentes a las fracciones iniciales y que son homogéneas entre ellas. </w:t>
      </w:r>
    </w:p>
    <w:p w14:paraId="4B0EA0A7" w14:textId="77777777" w:rsidR="002427A7" w:rsidRPr="00E93472" w:rsidRDefault="002427A7" w:rsidP="001C72F1">
      <w:pPr>
        <w:tabs>
          <w:tab w:val="right" w:pos="8498"/>
        </w:tabs>
        <w:spacing w:after="0"/>
        <w:rPr>
          <w:rFonts w:ascii="Arial" w:hAnsi="Arial" w:cs="Arial"/>
        </w:rPr>
      </w:pPr>
    </w:p>
    <w:p w14:paraId="07C4D2BB" w14:textId="359253A4" w:rsidR="002427A7" w:rsidRPr="00E93472" w:rsidRDefault="00A8151A" w:rsidP="002427A7">
      <w:pPr>
        <w:pStyle w:val="Prrafodelista"/>
        <w:numPr>
          <w:ilvl w:val="0"/>
          <w:numId w:val="36"/>
        </w:numPr>
        <w:tabs>
          <w:tab w:val="right" w:pos="8498"/>
        </w:tabs>
        <w:spacing w:after="0"/>
        <w:rPr>
          <w:rFonts w:ascii="Arial" w:hAnsi="Arial" w:cs="Arial"/>
          <w:b/>
        </w:rPr>
      </w:pPr>
      <m:oMath>
        <m:f>
          <m:fPr>
            <m:ctrlPr>
              <w:rPr>
                <w:rFonts w:ascii="Cambria Math" w:hAnsi="Cambria Math" w:cs="Arial"/>
                <w:i/>
              </w:rPr>
            </m:ctrlPr>
          </m:fPr>
          <m:num>
            <m:r>
              <w:rPr>
                <w:rFonts w:ascii="Cambria Math" w:hAnsi="Cambria Math" w:cs="Arial"/>
              </w:rPr>
              <m:t>4</m:t>
            </m:r>
          </m:num>
          <m:den>
            <m:r>
              <w:rPr>
                <w:rFonts w:ascii="Cambria Math" w:hAnsi="Cambria Math" w:cs="Arial"/>
              </w:rPr>
              <m:t>12</m:t>
            </m:r>
          </m:den>
        </m:f>
        <m:r>
          <w:rPr>
            <w:rFonts w:ascii="Cambria Math" w:hAnsi="Cambria Math" w:cs="Arial"/>
          </w:rPr>
          <m:t>=</m:t>
        </m:r>
        <m:f>
          <m:fPr>
            <m:ctrlPr>
              <w:rPr>
                <w:rFonts w:ascii="Cambria Math" w:hAnsi="Cambria Math" w:cs="Arial"/>
                <w:b/>
                <w:i/>
              </w:rPr>
            </m:ctrlPr>
          </m:fPr>
          <m:num>
            <m:r>
              <m:rPr>
                <m:sty m:val="bi"/>
              </m:rPr>
              <w:rPr>
                <w:rFonts w:ascii="Cambria Math" w:hAnsi="Cambria Math" w:cs="Arial"/>
              </w:rPr>
              <m:t>8</m:t>
            </m:r>
          </m:num>
          <m:den>
            <m:r>
              <m:rPr>
                <m:sty m:val="bi"/>
              </m:rPr>
              <w:rPr>
                <w:rFonts w:ascii="Cambria Math" w:hAnsi="Cambria Math" w:cs="Arial"/>
              </w:rPr>
              <m:t>24</m:t>
            </m:r>
          </m:den>
        </m:f>
      </m:oMath>
      <w:r w:rsidR="002427A7" w:rsidRPr="00E93472">
        <w:rPr>
          <w:rFonts w:ascii="Arial" w:eastAsiaTheme="minorEastAsia" w:hAnsi="Arial" w:cs="Arial"/>
        </w:rPr>
        <w:t xml:space="preserve"> </w:t>
      </w:r>
    </w:p>
    <w:p w14:paraId="0B360CB9" w14:textId="3B4827FA" w:rsidR="002427A7" w:rsidRPr="00E93472" w:rsidRDefault="002427A7" w:rsidP="002427A7">
      <w:pPr>
        <w:tabs>
          <w:tab w:val="right" w:pos="8498"/>
        </w:tabs>
        <w:spacing w:after="0"/>
        <w:rPr>
          <w:rFonts w:ascii="Arial" w:hAnsi="Arial" w:cs="Arial"/>
        </w:rPr>
      </w:pPr>
    </w:p>
    <w:p w14:paraId="2755E85F" w14:textId="31BABF54" w:rsidR="002427A7" w:rsidRPr="00E93472" w:rsidRDefault="00A8151A" w:rsidP="002427A7">
      <w:pPr>
        <w:pStyle w:val="Prrafodelista"/>
        <w:numPr>
          <w:ilvl w:val="0"/>
          <w:numId w:val="36"/>
        </w:numPr>
        <w:tabs>
          <w:tab w:val="right" w:pos="8498"/>
        </w:tabs>
        <w:spacing w:after="0"/>
        <w:rPr>
          <w:rFonts w:ascii="Arial" w:hAnsi="Arial" w:cs="Arial"/>
          <w:b/>
        </w:rPr>
      </w:pPr>
      <m:oMath>
        <m:f>
          <m:fPr>
            <m:ctrlPr>
              <w:rPr>
                <w:rFonts w:ascii="Cambria Math" w:hAnsi="Cambria Math" w:cs="Arial"/>
                <w:i/>
              </w:rPr>
            </m:ctrlPr>
          </m:fPr>
          <m:num>
            <m:r>
              <w:rPr>
                <w:rFonts w:ascii="Cambria Math" w:hAnsi="Cambria Math" w:cs="Arial"/>
              </w:rPr>
              <m:t>3</m:t>
            </m:r>
          </m:num>
          <m:den>
            <m:r>
              <w:rPr>
                <w:rFonts w:ascii="Cambria Math" w:hAnsi="Cambria Math" w:cs="Arial"/>
              </w:rPr>
              <m:t>8</m:t>
            </m:r>
          </m:den>
        </m:f>
        <m:r>
          <w:rPr>
            <w:rFonts w:ascii="Cambria Math" w:hAnsi="Cambria Math" w:cs="Arial"/>
          </w:rPr>
          <m:t xml:space="preserve">= </m:t>
        </m:r>
        <m:f>
          <m:fPr>
            <m:ctrlPr>
              <w:rPr>
                <w:rFonts w:ascii="Cambria Math" w:hAnsi="Cambria Math" w:cs="Arial"/>
                <w:b/>
                <w:i/>
              </w:rPr>
            </m:ctrlPr>
          </m:fPr>
          <m:num>
            <m:r>
              <m:rPr>
                <m:sty m:val="bi"/>
              </m:rPr>
              <w:rPr>
                <w:rFonts w:ascii="Cambria Math" w:hAnsi="Cambria Math" w:cs="Arial"/>
              </w:rPr>
              <m:t>9</m:t>
            </m:r>
          </m:num>
          <m:den>
            <m:r>
              <m:rPr>
                <m:sty m:val="bi"/>
              </m:rPr>
              <w:rPr>
                <w:rFonts w:ascii="Cambria Math" w:hAnsi="Cambria Math" w:cs="Arial"/>
              </w:rPr>
              <m:t>24</m:t>
            </m:r>
          </m:den>
        </m:f>
      </m:oMath>
      <w:r w:rsidR="002427A7" w:rsidRPr="00E93472">
        <w:rPr>
          <w:rFonts w:ascii="Arial" w:eastAsiaTheme="minorEastAsia" w:hAnsi="Arial" w:cs="Arial"/>
        </w:rPr>
        <w:t xml:space="preserve"> </w:t>
      </w:r>
    </w:p>
    <w:p w14:paraId="159F8A48" w14:textId="2B88972F" w:rsidR="002427A7" w:rsidRPr="00E93472" w:rsidRDefault="002427A7" w:rsidP="002427A7">
      <w:pPr>
        <w:tabs>
          <w:tab w:val="right" w:pos="8498"/>
        </w:tabs>
        <w:spacing w:after="0"/>
        <w:rPr>
          <w:rFonts w:ascii="Arial" w:hAnsi="Arial" w:cs="Arial"/>
        </w:rPr>
      </w:pPr>
    </w:p>
    <w:p w14:paraId="5A719842" w14:textId="3129AC47" w:rsidR="001C72F1" w:rsidRPr="00E93472" w:rsidRDefault="001C72F1" w:rsidP="001C72F1">
      <w:pPr>
        <w:tabs>
          <w:tab w:val="right" w:pos="8498"/>
        </w:tabs>
        <w:spacing w:after="0"/>
        <w:rPr>
          <w:rFonts w:ascii="Arial" w:hAnsi="Arial" w:cs="Arial"/>
          <w:b/>
        </w:rPr>
      </w:pPr>
      <w:r w:rsidRPr="00E93472">
        <w:rPr>
          <w:rFonts w:ascii="Arial" w:hAnsi="Arial" w:cs="Arial"/>
          <w:b/>
        </w:rPr>
        <w:t xml:space="preserve">Paso 4. </w:t>
      </w:r>
    </w:p>
    <w:p w14:paraId="17DA7638" w14:textId="69790A21" w:rsidR="00D408F4" w:rsidRPr="00E93472" w:rsidRDefault="00402C61" w:rsidP="00081745">
      <w:pPr>
        <w:spacing w:after="0"/>
        <w:rPr>
          <w:rFonts w:ascii="Arial" w:hAnsi="Arial" w:cs="Arial"/>
        </w:rPr>
      </w:pPr>
      <w:r w:rsidRPr="00E93472">
        <w:rPr>
          <w:rFonts w:ascii="Arial" w:hAnsi="Arial" w:cs="Arial"/>
        </w:rPr>
        <w:t>Solo nos queda comparar las fracciones equivalente</w:t>
      </w:r>
      <w:ins w:id="50" w:author="Johana Montejo Rozo" w:date="2015-05-03T16:17:00Z">
        <w:r w:rsidR="003C0EA3">
          <w:rPr>
            <w:rFonts w:ascii="Arial" w:hAnsi="Arial" w:cs="Arial"/>
          </w:rPr>
          <w:t>s</w:t>
        </w:r>
      </w:ins>
      <w:r w:rsidRPr="00E93472">
        <w:rPr>
          <w:rFonts w:ascii="Arial" w:hAnsi="Arial" w:cs="Arial"/>
        </w:rPr>
        <w:t xml:space="preserve"> homogéneas halladas en el paso 3. </w:t>
      </w:r>
    </w:p>
    <w:p w14:paraId="14801CF3" w14:textId="77777777" w:rsidR="00402C61" w:rsidRPr="00E93472" w:rsidRDefault="00402C61" w:rsidP="00081745">
      <w:pPr>
        <w:spacing w:after="0"/>
        <w:rPr>
          <w:rFonts w:ascii="Arial" w:hAnsi="Arial" w:cs="Arial"/>
        </w:rPr>
      </w:pPr>
    </w:p>
    <w:p w14:paraId="73F10ACA" w14:textId="11208A55" w:rsidR="00925453" w:rsidRPr="00E93472" w:rsidRDefault="00925453" w:rsidP="00925453">
      <w:pPr>
        <w:spacing w:after="0"/>
        <w:rPr>
          <w:rFonts w:ascii="Arial" w:hAnsi="Arial" w:cs="Arial"/>
        </w:rPr>
      </w:pPr>
      <w:r w:rsidRPr="00E93472">
        <w:rPr>
          <w:rFonts w:ascii="Arial" w:hAnsi="Arial" w:cs="Arial"/>
        </w:rPr>
        <w:t xml:space="preserve">Así encontramos </w:t>
      </w:r>
      <w:r w:rsidR="00964D8A" w:rsidRPr="00E93472">
        <w:rPr>
          <w:rFonts w:ascii="Arial" w:hAnsi="Arial" w:cs="Arial"/>
        </w:rPr>
        <w:t>que:</w:t>
      </w:r>
    </w:p>
    <w:p w14:paraId="58E2129E" w14:textId="77777777" w:rsidR="00925453" w:rsidRPr="00E93472" w:rsidRDefault="00925453" w:rsidP="00081745">
      <w:pPr>
        <w:spacing w:after="0"/>
        <w:rPr>
          <w:rFonts w:ascii="Arial" w:hAnsi="Arial" w:cs="Arial"/>
        </w:rPr>
      </w:pPr>
    </w:p>
    <w:p w14:paraId="11E35811" w14:textId="72C6262B" w:rsidR="00402C61" w:rsidRPr="00E93472" w:rsidRDefault="00402C61" w:rsidP="00081745">
      <w:pPr>
        <w:spacing w:after="0"/>
        <w:rPr>
          <w:rFonts w:ascii="Arial" w:hAnsi="Arial" w:cs="Arial"/>
        </w:rPr>
      </w:pPr>
      <w:r w:rsidRPr="00E93472">
        <w:rPr>
          <w:rFonts w:ascii="Arial" w:hAnsi="Arial" w:cs="Arial"/>
        </w:rPr>
        <w:tab/>
      </w:r>
      <m:oMath>
        <m:f>
          <m:fPr>
            <m:ctrlPr>
              <w:rPr>
                <w:rFonts w:ascii="Cambria Math" w:hAnsi="Cambria Math" w:cs="Arial"/>
                <w:b/>
                <w:i/>
              </w:rPr>
            </m:ctrlPr>
          </m:fPr>
          <m:num>
            <m:r>
              <m:rPr>
                <m:sty m:val="bi"/>
              </m:rPr>
              <w:rPr>
                <w:rFonts w:ascii="Cambria Math" w:hAnsi="Cambria Math" w:cs="Arial"/>
              </w:rPr>
              <m:t>8</m:t>
            </m:r>
          </m:num>
          <m:den>
            <m:r>
              <m:rPr>
                <m:sty m:val="bi"/>
              </m:rPr>
              <w:rPr>
                <w:rFonts w:ascii="Cambria Math" w:hAnsi="Cambria Math" w:cs="Arial"/>
              </w:rPr>
              <m:t>24</m:t>
            </m:r>
          </m:den>
        </m:f>
        <m:r>
          <m:rPr>
            <m:sty m:val="bi"/>
          </m:rPr>
          <w:rPr>
            <w:rFonts w:ascii="Cambria Math" w:eastAsiaTheme="minorEastAsia" w:hAnsi="Cambria Math" w:cs="Arial"/>
          </w:rPr>
          <m:t>&lt;</m:t>
        </m:r>
        <m:f>
          <m:fPr>
            <m:ctrlPr>
              <w:rPr>
                <w:rFonts w:ascii="Cambria Math" w:hAnsi="Cambria Math" w:cs="Arial"/>
                <w:b/>
                <w:i/>
              </w:rPr>
            </m:ctrlPr>
          </m:fPr>
          <m:num>
            <m:r>
              <m:rPr>
                <m:sty m:val="bi"/>
              </m:rPr>
              <w:rPr>
                <w:rFonts w:ascii="Cambria Math" w:hAnsi="Cambria Math" w:cs="Arial"/>
              </w:rPr>
              <m:t>9</m:t>
            </m:r>
          </m:num>
          <m:den>
            <m:r>
              <m:rPr>
                <m:sty m:val="bi"/>
              </m:rPr>
              <w:rPr>
                <w:rFonts w:ascii="Cambria Math" w:hAnsi="Cambria Math" w:cs="Arial"/>
              </w:rPr>
              <m:t>24</m:t>
            </m:r>
          </m:den>
        </m:f>
      </m:oMath>
    </w:p>
    <w:p w14:paraId="61D93980" w14:textId="77777777" w:rsidR="00F56941" w:rsidRPr="00E93472" w:rsidRDefault="00F56941" w:rsidP="00081745">
      <w:pPr>
        <w:spacing w:after="0"/>
        <w:rPr>
          <w:rFonts w:ascii="Arial" w:hAnsi="Arial" w:cs="Arial"/>
        </w:rPr>
      </w:pPr>
    </w:p>
    <w:p w14:paraId="657FD457" w14:textId="1BB475B1" w:rsidR="00F56941" w:rsidRPr="00E93472" w:rsidRDefault="005504A2" w:rsidP="00081745">
      <w:pPr>
        <w:spacing w:after="0"/>
        <w:rPr>
          <w:rFonts w:ascii="Arial" w:hAnsi="Arial" w:cs="Arial"/>
        </w:rPr>
      </w:pPr>
      <w:r w:rsidRPr="00E93472">
        <w:rPr>
          <w:rFonts w:ascii="Arial" w:hAnsi="Arial" w:cs="Arial"/>
        </w:rPr>
        <w:t xml:space="preserve">Por lo que concluimos que: </w:t>
      </w:r>
    </w:p>
    <w:p w14:paraId="6CE8027D" w14:textId="77777777" w:rsidR="005504A2" w:rsidRPr="00E93472" w:rsidRDefault="005504A2" w:rsidP="00081745">
      <w:pPr>
        <w:spacing w:after="0"/>
        <w:rPr>
          <w:rFonts w:ascii="Arial" w:hAnsi="Arial" w:cs="Arial"/>
        </w:rPr>
      </w:pPr>
    </w:p>
    <w:p w14:paraId="2C497FDF" w14:textId="60F809D6" w:rsidR="005504A2" w:rsidRPr="00E93472" w:rsidRDefault="005504A2" w:rsidP="005504A2">
      <w:pPr>
        <w:spacing w:after="0"/>
        <w:rPr>
          <w:rFonts w:ascii="Arial" w:hAnsi="Arial" w:cs="Arial"/>
        </w:rPr>
      </w:pPr>
      <w:r w:rsidRPr="00E93472">
        <w:rPr>
          <w:rFonts w:ascii="Arial" w:hAnsi="Arial" w:cs="Arial"/>
        </w:rPr>
        <w:tab/>
      </w:r>
      <m:oMath>
        <m:f>
          <m:fPr>
            <m:ctrlPr>
              <w:rPr>
                <w:rFonts w:ascii="Cambria Math" w:hAnsi="Cambria Math" w:cs="Arial"/>
                <w:b/>
                <w:i/>
              </w:rPr>
            </m:ctrlPr>
          </m:fPr>
          <m:num>
            <m:r>
              <m:rPr>
                <m:sty m:val="bi"/>
              </m:rPr>
              <w:rPr>
                <w:rFonts w:ascii="Cambria Math" w:hAnsi="Cambria Math" w:cs="Arial"/>
              </w:rPr>
              <m:t>4</m:t>
            </m:r>
          </m:num>
          <m:den>
            <m:r>
              <m:rPr>
                <m:sty m:val="bi"/>
              </m:rPr>
              <w:rPr>
                <w:rFonts w:ascii="Cambria Math" w:hAnsi="Cambria Math" w:cs="Arial"/>
              </w:rPr>
              <m:t>12</m:t>
            </m:r>
          </m:den>
        </m:f>
        <m:r>
          <m:rPr>
            <m:sty m:val="bi"/>
          </m:rPr>
          <w:rPr>
            <w:rFonts w:ascii="Cambria Math" w:eastAsiaTheme="minorEastAsia" w:hAnsi="Cambria Math" w:cs="Arial"/>
          </w:rPr>
          <m:t>&lt;</m:t>
        </m:r>
        <m:f>
          <m:fPr>
            <m:ctrlPr>
              <w:rPr>
                <w:rFonts w:ascii="Cambria Math" w:hAnsi="Cambria Math" w:cs="Arial"/>
                <w:b/>
                <w:i/>
              </w:rPr>
            </m:ctrlPr>
          </m:fPr>
          <m:num>
            <m:r>
              <m:rPr>
                <m:sty m:val="bi"/>
              </m:rPr>
              <w:rPr>
                <w:rFonts w:ascii="Cambria Math" w:hAnsi="Cambria Math" w:cs="Arial"/>
              </w:rPr>
              <m:t>3</m:t>
            </m:r>
          </m:num>
          <m:den>
            <m:r>
              <m:rPr>
                <m:sty m:val="bi"/>
              </m:rPr>
              <w:rPr>
                <w:rFonts w:ascii="Cambria Math" w:hAnsi="Cambria Math" w:cs="Arial"/>
              </w:rPr>
              <m:t>8</m:t>
            </m:r>
          </m:den>
        </m:f>
      </m:oMath>
    </w:p>
    <w:p w14:paraId="7513B993" w14:textId="77777777" w:rsidR="005504A2" w:rsidRPr="00E93472" w:rsidRDefault="005504A2" w:rsidP="00081745">
      <w:pPr>
        <w:spacing w:after="0"/>
        <w:rPr>
          <w:rFonts w:ascii="Arial" w:hAnsi="Arial" w:cs="Arial"/>
        </w:rPr>
      </w:pPr>
    </w:p>
    <w:p w14:paraId="0F7F1B49" w14:textId="77777777" w:rsidR="00F26A43" w:rsidRPr="00E93472" w:rsidRDefault="00F26A43" w:rsidP="00F26A43">
      <w:pPr>
        <w:spacing w:after="0"/>
        <w:rPr>
          <w:rFonts w:ascii="Arial" w:hAnsi="Arial" w:cs="Arial"/>
          <w:color w:val="000000"/>
          <w:lang w:val="es-CO"/>
        </w:rPr>
      </w:pPr>
      <w:r w:rsidRPr="00E93472">
        <w:rPr>
          <w:rFonts w:ascii="Arial" w:hAnsi="Arial" w:cs="Arial"/>
          <w:color w:val="000000"/>
          <w:lang w:val="es-CO"/>
        </w:rPr>
        <w:lastRenderedPageBreak/>
        <w:t xml:space="preserve">Observa la representación gráfica de las fracciones donde se comprueba el resultado que obtuvimos. </w:t>
      </w:r>
    </w:p>
    <w:p w14:paraId="1A46849B" w14:textId="77777777" w:rsidR="00F26A43" w:rsidRPr="00E93472" w:rsidRDefault="00F26A43" w:rsidP="00F26A43">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1657"/>
        <w:gridCol w:w="7171"/>
      </w:tblGrid>
      <w:tr w:rsidR="00F26A43" w:rsidRPr="00E93472" w14:paraId="7BEF4E64" w14:textId="77777777" w:rsidTr="00697A0C">
        <w:tc>
          <w:tcPr>
            <w:tcW w:w="9033" w:type="dxa"/>
            <w:gridSpan w:val="2"/>
            <w:shd w:val="clear" w:color="auto" w:fill="0D0D0D" w:themeFill="text1" w:themeFillTint="F2"/>
          </w:tcPr>
          <w:p w14:paraId="1E59F3EB" w14:textId="77777777" w:rsidR="00F26A43" w:rsidRPr="00E93472" w:rsidRDefault="00F26A43" w:rsidP="00697A0C">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F26A43" w:rsidRPr="00E93472" w14:paraId="4B3BF9F6" w14:textId="77777777" w:rsidTr="00697A0C">
        <w:tc>
          <w:tcPr>
            <w:tcW w:w="2518" w:type="dxa"/>
          </w:tcPr>
          <w:p w14:paraId="269F523C" w14:textId="77777777" w:rsidR="00F26A43" w:rsidRPr="00E93472" w:rsidRDefault="00F26A43" w:rsidP="00697A0C">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49227DAC" w14:textId="44D6F487" w:rsidR="00F26A43" w:rsidRPr="00E93472" w:rsidRDefault="009344AB" w:rsidP="00697A0C">
            <w:pPr>
              <w:rPr>
                <w:rFonts w:ascii="Arial" w:hAnsi="Arial" w:cs="Arial"/>
                <w:b/>
                <w:color w:val="000000"/>
                <w:sz w:val="24"/>
                <w:szCs w:val="24"/>
              </w:rPr>
            </w:pPr>
            <w:r w:rsidRPr="00E93472">
              <w:rPr>
                <w:rFonts w:ascii="Arial" w:hAnsi="Arial" w:cs="Arial"/>
                <w:color w:val="000000"/>
                <w:sz w:val="24"/>
                <w:szCs w:val="24"/>
              </w:rPr>
              <w:t>MA_04_04_IMG1</w:t>
            </w:r>
            <w:ins w:id="51" w:author="Johana Montejo Rozo" w:date="2015-05-03T18:27:00Z">
              <w:r w:rsidR="00F274A6">
                <w:rPr>
                  <w:rFonts w:ascii="Arial" w:hAnsi="Arial" w:cs="Arial"/>
                  <w:color w:val="000000"/>
                  <w:sz w:val="24"/>
                  <w:szCs w:val="24"/>
                </w:rPr>
                <w:t>9</w:t>
              </w:r>
            </w:ins>
            <w:del w:id="52" w:author="Johana Montejo Rozo" w:date="2015-05-03T18:27:00Z">
              <w:r w:rsidRPr="00E93472" w:rsidDel="00F274A6">
                <w:rPr>
                  <w:rFonts w:ascii="Arial" w:hAnsi="Arial" w:cs="Arial"/>
                  <w:color w:val="000000"/>
                  <w:sz w:val="24"/>
                  <w:szCs w:val="24"/>
                </w:rPr>
                <w:delText>8</w:delText>
              </w:r>
            </w:del>
          </w:p>
        </w:tc>
      </w:tr>
      <w:tr w:rsidR="00F26A43" w:rsidRPr="00E93472" w14:paraId="0A50056A" w14:textId="77777777" w:rsidTr="00697A0C">
        <w:tc>
          <w:tcPr>
            <w:tcW w:w="2518" w:type="dxa"/>
          </w:tcPr>
          <w:p w14:paraId="56F14156" w14:textId="77777777" w:rsidR="00F26A43" w:rsidRPr="00E93472" w:rsidRDefault="00F26A43" w:rsidP="00697A0C">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00645A76" w14:textId="77777777" w:rsidR="00F26A43" w:rsidRPr="00E93472" w:rsidRDefault="00F26A43" w:rsidP="00697A0C">
            <w:pPr>
              <w:rPr>
                <w:rFonts w:ascii="Arial" w:hAnsi="Arial" w:cs="Arial"/>
                <w:color w:val="000000"/>
                <w:sz w:val="24"/>
                <w:szCs w:val="24"/>
              </w:rPr>
            </w:pPr>
            <w:r w:rsidRPr="00E93472">
              <w:rPr>
                <w:rFonts w:ascii="Arial" w:hAnsi="Arial" w:cs="Arial"/>
                <w:color w:val="000000"/>
                <w:sz w:val="24"/>
                <w:szCs w:val="24"/>
              </w:rPr>
              <w:t xml:space="preserve">Representaciones gráficas de las fracciones 3/8, 4/12, 9/24 y 8/24, todas sobre unidades de igual forma y tamaño y con el mismo color las partes resaltadas que se toman.  </w:t>
            </w:r>
          </w:p>
          <w:p w14:paraId="24EF08A8" w14:textId="77777777" w:rsidR="00F26A43" w:rsidRPr="00E93472" w:rsidRDefault="00F26A43" w:rsidP="00697A0C">
            <w:pPr>
              <w:rPr>
                <w:rFonts w:ascii="Arial" w:hAnsi="Arial" w:cs="Arial"/>
                <w:color w:val="000000"/>
                <w:sz w:val="24"/>
                <w:szCs w:val="24"/>
              </w:rPr>
            </w:pPr>
          </w:p>
          <w:p w14:paraId="012BD9D2" w14:textId="77777777" w:rsidR="00F26A43" w:rsidRPr="00E93472" w:rsidRDefault="00F26A43" w:rsidP="00697A0C">
            <w:pPr>
              <w:rPr>
                <w:rFonts w:ascii="Arial" w:hAnsi="Arial" w:cs="Arial"/>
                <w:color w:val="000000"/>
                <w:sz w:val="24"/>
                <w:szCs w:val="24"/>
              </w:rPr>
            </w:pPr>
            <w:r w:rsidRPr="00E93472">
              <w:rPr>
                <w:rFonts w:ascii="Arial" w:hAnsi="Arial" w:cs="Arial"/>
                <w:sz w:val="24"/>
                <w:szCs w:val="24"/>
                <w:lang w:val="es-ES_tradnl"/>
              </w:rPr>
              <w:object w:dxaOrig="7080" w:dyaOrig="2550" w14:anchorId="444E6B81">
                <v:shape id="_x0000_i1027" type="#_x0000_t75" style="width:354pt;height:127.5pt" o:ole="">
                  <v:imagedata r:id="rId74" o:title=""/>
                </v:shape>
                <o:OLEObject Type="Embed" ProgID="PBrush" ShapeID="_x0000_i1027" DrawAspect="Content" ObjectID="_1492189671" r:id="rId75"/>
              </w:object>
            </w:r>
          </w:p>
        </w:tc>
      </w:tr>
      <w:tr w:rsidR="00F26A43" w:rsidRPr="00E93472" w14:paraId="2A170830" w14:textId="77777777" w:rsidTr="00697A0C">
        <w:tc>
          <w:tcPr>
            <w:tcW w:w="2518" w:type="dxa"/>
          </w:tcPr>
          <w:p w14:paraId="3AEC68DC" w14:textId="77777777" w:rsidR="00F26A43" w:rsidRPr="00E93472" w:rsidRDefault="00F26A43" w:rsidP="00697A0C">
            <w:pPr>
              <w:rPr>
                <w:rFonts w:ascii="Arial" w:hAnsi="Arial" w:cs="Arial"/>
                <w:color w:val="000000"/>
                <w:sz w:val="24"/>
                <w:szCs w:val="24"/>
              </w:rPr>
            </w:pPr>
            <w:r w:rsidRPr="00E93472">
              <w:rPr>
                <w:rFonts w:ascii="Arial" w:hAnsi="Arial" w:cs="Arial"/>
                <w:b/>
                <w:color w:val="000000"/>
                <w:sz w:val="24"/>
                <w:szCs w:val="24"/>
              </w:rPr>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515" w:type="dxa"/>
          </w:tcPr>
          <w:p w14:paraId="1A7F8B7D" w14:textId="77777777" w:rsidR="00F26A43" w:rsidRPr="00E93472" w:rsidRDefault="00F26A43" w:rsidP="00697A0C">
            <w:pPr>
              <w:rPr>
                <w:rFonts w:ascii="Arial" w:hAnsi="Arial" w:cs="Arial"/>
                <w:color w:val="000000"/>
                <w:sz w:val="24"/>
                <w:szCs w:val="24"/>
              </w:rPr>
            </w:pPr>
          </w:p>
        </w:tc>
      </w:tr>
      <w:tr w:rsidR="00F26A43" w:rsidRPr="00E93472" w14:paraId="4E343034" w14:textId="77777777" w:rsidTr="00697A0C">
        <w:tc>
          <w:tcPr>
            <w:tcW w:w="2518" w:type="dxa"/>
          </w:tcPr>
          <w:p w14:paraId="50A1E1BE" w14:textId="77777777" w:rsidR="00F26A43" w:rsidRPr="00E93472" w:rsidRDefault="00F26A43" w:rsidP="00697A0C">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6D5E1ABA" w14:textId="77777777" w:rsidR="00F26A43" w:rsidRPr="00E93472" w:rsidRDefault="00F26A43" w:rsidP="00697A0C">
            <w:pPr>
              <w:rPr>
                <w:rFonts w:ascii="Arial" w:hAnsi="Arial" w:cs="Arial"/>
                <w:color w:val="000000"/>
                <w:sz w:val="24"/>
                <w:szCs w:val="24"/>
              </w:rPr>
            </w:pPr>
            <w:r w:rsidRPr="00E93472">
              <w:rPr>
                <w:rFonts w:ascii="Arial" w:hAnsi="Arial" w:cs="Arial"/>
                <w:color w:val="000000"/>
                <w:sz w:val="24"/>
                <w:szCs w:val="24"/>
              </w:rPr>
              <w:t xml:space="preserve">Representaciones gráficas de las fracciones 3/8 y 4/12 y sus fracciones equivalentes homogéneas. </w:t>
            </w:r>
          </w:p>
        </w:tc>
      </w:tr>
    </w:tbl>
    <w:p w14:paraId="432A249D" w14:textId="77777777" w:rsidR="00F26A43" w:rsidRPr="00E93472" w:rsidRDefault="00F26A43" w:rsidP="00F26A43">
      <w:pPr>
        <w:spacing w:after="0"/>
        <w:rPr>
          <w:rFonts w:ascii="Arial" w:hAnsi="Arial" w:cs="Arial"/>
          <w:color w:val="000000"/>
          <w:lang w:val="es-CO"/>
        </w:rPr>
      </w:pPr>
    </w:p>
    <w:p w14:paraId="54660C6A" w14:textId="1B85263E" w:rsidR="00780272" w:rsidRPr="00E93472" w:rsidRDefault="00F26A43" w:rsidP="00081745">
      <w:pPr>
        <w:spacing w:after="0"/>
        <w:rPr>
          <w:rFonts w:ascii="Arial" w:hAnsi="Arial" w:cs="Arial"/>
          <w:lang w:val="es-CO"/>
        </w:rPr>
      </w:pPr>
      <w:r w:rsidRPr="00E93472">
        <w:rPr>
          <w:rFonts w:ascii="Arial" w:hAnsi="Arial" w:cs="Arial"/>
          <w:lang w:val="es-CO"/>
        </w:rPr>
        <w:t xml:space="preserve">Practica la comparación de fracciones heterogéneas desarrollando la siguiente actividad. </w:t>
      </w:r>
    </w:p>
    <w:p w14:paraId="5E18D297" w14:textId="77777777" w:rsidR="00F26A43" w:rsidRPr="00E93472" w:rsidRDefault="00F26A43" w:rsidP="00081745">
      <w:pPr>
        <w:spacing w:after="0"/>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780272" w:rsidRPr="00E93472" w14:paraId="65303573" w14:textId="77777777" w:rsidTr="00697A0C">
        <w:tc>
          <w:tcPr>
            <w:tcW w:w="9033" w:type="dxa"/>
            <w:gridSpan w:val="2"/>
            <w:shd w:val="clear" w:color="auto" w:fill="000000" w:themeFill="text1"/>
          </w:tcPr>
          <w:p w14:paraId="46E89F33" w14:textId="77777777" w:rsidR="00780272" w:rsidRPr="00E93472" w:rsidRDefault="00780272" w:rsidP="00697A0C">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780272" w:rsidRPr="00E93472" w14:paraId="3F442232" w14:textId="77777777" w:rsidTr="00697A0C">
        <w:tc>
          <w:tcPr>
            <w:tcW w:w="2518" w:type="dxa"/>
          </w:tcPr>
          <w:p w14:paraId="057F7963" w14:textId="77777777" w:rsidR="00780272" w:rsidRPr="00E93472" w:rsidRDefault="00780272" w:rsidP="00697A0C">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06608111" w14:textId="6CB31CDB" w:rsidR="00780272" w:rsidRPr="00E93472" w:rsidRDefault="00780272" w:rsidP="00780272">
            <w:pPr>
              <w:rPr>
                <w:rFonts w:ascii="Arial" w:hAnsi="Arial" w:cs="Arial"/>
                <w:b/>
                <w:color w:val="000000"/>
                <w:sz w:val="24"/>
                <w:szCs w:val="24"/>
                <w:highlight w:val="cyan"/>
              </w:rPr>
            </w:pPr>
            <w:r w:rsidRPr="00E93472">
              <w:rPr>
                <w:rFonts w:ascii="Arial" w:hAnsi="Arial" w:cs="Arial"/>
                <w:color w:val="000000"/>
                <w:sz w:val="24"/>
                <w:szCs w:val="24"/>
                <w:highlight w:val="cyan"/>
              </w:rPr>
              <w:t>MA_04_04_REC220</w:t>
            </w:r>
          </w:p>
        </w:tc>
      </w:tr>
      <w:tr w:rsidR="00780272" w:rsidRPr="00E93472" w14:paraId="2E9871DE" w14:textId="77777777" w:rsidTr="00697A0C">
        <w:tc>
          <w:tcPr>
            <w:tcW w:w="2518" w:type="dxa"/>
          </w:tcPr>
          <w:p w14:paraId="33E0BAC5" w14:textId="77777777" w:rsidR="00780272" w:rsidRPr="00E93472" w:rsidRDefault="00780272" w:rsidP="00697A0C">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4F69F2E7" w14:textId="48A97E78" w:rsidR="00780272" w:rsidRPr="00E93472" w:rsidRDefault="00780272" w:rsidP="00697A0C">
            <w:pPr>
              <w:rPr>
                <w:rFonts w:ascii="Arial" w:hAnsi="Arial" w:cs="Arial"/>
                <w:color w:val="000000"/>
                <w:sz w:val="24"/>
                <w:szCs w:val="24"/>
                <w:highlight w:val="cyan"/>
              </w:rPr>
            </w:pPr>
            <w:r w:rsidRPr="00E93472">
              <w:rPr>
                <w:rFonts w:ascii="Arial" w:hAnsi="Arial" w:cs="Arial"/>
                <w:color w:val="000000"/>
                <w:sz w:val="24"/>
                <w:szCs w:val="24"/>
                <w:highlight w:val="cyan"/>
              </w:rPr>
              <w:t>Ordenar fracciones heterogéneas</w:t>
            </w:r>
          </w:p>
        </w:tc>
      </w:tr>
      <w:tr w:rsidR="00780272" w:rsidRPr="00E93472" w14:paraId="3B840FFC" w14:textId="77777777" w:rsidTr="00697A0C">
        <w:tc>
          <w:tcPr>
            <w:tcW w:w="2518" w:type="dxa"/>
          </w:tcPr>
          <w:p w14:paraId="29552558" w14:textId="77777777" w:rsidR="00780272" w:rsidRPr="00E93472" w:rsidRDefault="00780272" w:rsidP="00697A0C">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428676B0" w14:textId="4CE59365" w:rsidR="00780272" w:rsidRPr="00E93472" w:rsidRDefault="00780272" w:rsidP="00697A0C">
            <w:pPr>
              <w:rPr>
                <w:rFonts w:ascii="Arial" w:hAnsi="Arial" w:cs="Arial"/>
                <w:color w:val="000000"/>
                <w:sz w:val="24"/>
                <w:szCs w:val="24"/>
                <w:highlight w:val="cyan"/>
              </w:rPr>
            </w:pPr>
            <w:r w:rsidRPr="00E93472">
              <w:rPr>
                <w:rFonts w:ascii="Arial" w:hAnsi="Arial" w:cs="Arial"/>
                <w:color w:val="000000"/>
                <w:sz w:val="24"/>
                <w:szCs w:val="24"/>
                <w:highlight w:val="cyan"/>
              </w:rPr>
              <w:t xml:space="preserve">Actividad que permite aplicar los pasos para comparar y ordenar fracciones heterogéneas. </w:t>
            </w:r>
            <w:r w:rsidRPr="00E93472">
              <w:rPr>
                <w:rFonts w:ascii="Arial" w:hAnsi="Arial" w:cs="Arial"/>
                <w:color w:val="FF0000"/>
                <w:sz w:val="24"/>
                <w:szCs w:val="24"/>
                <w:highlight w:val="cyan"/>
              </w:rPr>
              <w:t>(Pregunta abierta)</w:t>
            </w:r>
          </w:p>
        </w:tc>
      </w:tr>
    </w:tbl>
    <w:p w14:paraId="7401FC92" w14:textId="77777777" w:rsidR="00F56941" w:rsidRPr="00E93472" w:rsidRDefault="00F56941" w:rsidP="00081745">
      <w:pPr>
        <w:spacing w:after="0"/>
        <w:rPr>
          <w:rFonts w:ascii="Arial" w:hAnsi="Arial" w:cs="Arial"/>
        </w:rPr>
      </w:pPr>
    </w:p>
    <w:p w14:paraId="0CF7C9FC" w14:textId="77777777" w:rsidR="00780272" w:rsidRPr="00E93472" w:rsidRDefault="00780272" w:rsidP="00081745">
      <w:pPr>
        <w:spacing w:after="0"/>
        <w:rPr>
          <w:rFonts w:ascii="Arial" w:hAnsi="Arial" w:cs="Arial"/>
          <w:color w:val="000000"/>
          <w:lang w:val="es-CO"/>
        </w:rPr>
      </w:pPr>
    </w:p>
    <w:p w14:paraId="446FFAED" w14:textId="728D4EE8" w:rsidR="00B13C1F" w:rsidRPr="00E93472" w:rsidRDefault="00B13C1F" w:rsidP="00B13C1F">
      <w:pPr>
        <w:spacing w:after="0"/>
        <w:rPr>
          <w:rFonts w:ascii="Arial" w:hAnsi="Arial" w:cs="Arial"/>
          <w:b/>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3.3 Consolidación</w:t>
      </w:r>
    </w:p>
    <w:p w14:paraId="190C780E" w14:textId="77777777" w:rsidR="00780272" w:rsidRPr="00E93472" w:rsidRDefault="00780272" w:rsidP="00081745">
      <w:pPr>
        <w:spacing w:after="0"/>
        <w:rPr>
          <w:rFonts w:ascii="Arial" w:hAnsi="Arial" w:cs="Arial"/>
          <w:color w:val="000000"/>
          <w:lang w:val="es-CO"/>
        </w:rPr>
      </w:pPr>
    </w:p>
    <w:p w14:paraId="6FD3BC87" w14:textId="24A41DDF" w:rsidR="007064F6" w:rsidRPr="00E93472" w:rsidRDefault="007064F6" w:rsidP="00081745">
      <w:pPr>
        <w:spacing w:after="0"/>
        <w:rPr>
          <w:rFonts w:ascii="Arial" w:hAnsi="Arial" w:cs="Arial"/>
          <w:color w:val="000000"/>
          <w:lang w:val="es-CO"/>
        </w:rPr>
      </w:pPr>
      <w:r w:rsidRPr="00E93472">
        <w:rPr>
          <w:rFonts w:ascii="Arial" w:hAnsi="Arial" w:cs="Arial"/>
          <w:color w:val="000000"/>
          <w:lang w:val="es-CO"/>
        </w:rPr>
        <w:t xml:space="preserve">Practica la comparación y el orden de números fraccionarios, desarrollando las siguientes actividades. </w:t>
      </w:r>
    </w:p>
    <w:p w14:paraId="0E666AB6" w14:textId="77777777" w:rsidR="00780272" w:rsidRPr="00E93472" w:rsidRDefault="00780272" w:rsidP="00081745">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351"/>
        <w:gridCol w:w="6477"/>
      </w:tblGrid>
      <w:tr w:rsidR="00CE2374" w:rsidRPr="00E93472" w14:paraId="7D91587E" w14:textId="77777777" w:rsidTr="00697A0C">
        <w:tc>
          <w:tcPr>
            <w:tcW w:w="9054" w:type="dxa"/>
            <w:gridSpan w:val="2"/>
            <w:shd w:val="clear" w:color="auto" w:fill="000000" w:themeFill="text1"/>
          </w:tcPr>
          <w:p w14:paraId="1C798934" w14:textId="77777777" w:rsidR="00CE2374" w:rsidRPr="00E93472" w:rsidRDefault="00CE2374" w:rsidP="00697A0C">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Profundiza: recurso aprovechado</w:t>
            </w:r>
          </w:p>
        </w:tc>
      </w:tr>
      <w:tr w:rsidR="00CE2374" w:rsidRPr="00E93472" w14:paraId="572F559D" w14:textId="77777777" w:rsidTr="00697A0C">
        <w:tc>
          <w:tcPr>
            <w:tcW w:w="2518" w:type="dxa"/>
          </w:tcPr>
          <w:p w14:paraId="4BFCDA5A" w14:textId="77777777" w:rsidR="00CE2374" w:rsidRPr="00E93472" w:rsidRDefault="00CE2374" w:rsidP="00697A0C">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3E517CD9" w14:textId="424BF0AC" w:rsidR="00CE2374" w:rsidRPr="00E93472" w:rsidRDefault="00CE2374" w:rsidP="00CE2374">
            <w:pPr>
              <w:rPr>
                <w:rFonts w:ascii="Arial" w:hAnsi="Arial" w:cs="Arial"/>
                <w:b/>
                <w:color w:val="000000"/>
                <w:sz w:val="24"/>
                <w:szCs w:val="24"/>
              </w:rPr>
            </w:pPr>
            <w:r w:rsidRPr="00E93472">
              <w:rPr>
                <w:rFonts w:ascii="Arial" w:hAnsi="Arial" w:cs="Arial"/>
                <w:color w:val="000000"/>
                <w:sz w:val="24"/>
                <w:szCs w:val="24"/>
              </w:rPr>
              <w:t>MA_04_04_REC230</w:t>
            </w:r>
          </w:p>
        </w:tc>
      </w:tr>
      <w:tr w:rsidR="00CE2374" w:rsidRPr="00E93472" w14:paraId="7270A7FB" w14:textId="77777777" w:rsidTr="00697A0C">
        <w:tc>
          <w:tcPr>
            <w:tcW w:w="2518" w:type="dxa"/>
          </w:tcPr>
          <w:p w14:paraId="4DF45E7F" w14:textId="77777777" w:rsidR="00CE2374" w:rsidRPr="00E93472" w:rsidRDefault="00CE2374" w:rsidP="00697A0C">
            <w:pPr>
              <w:rPr>
                <w:rFonts w:ascii="Arial" w:hAnsi="Arial" w:cs="Arial"/>
                <w:color w:val="000000"/>
                <w:sz w:val="24"/>
                <w:szCs w:val="24"/>
              </w:rPr>
            </w:pPr>
            <w:r w:rsidRPr="00E93472">
              <w:rPr>
                <w:rFonts w:ascii="Arial" w:hAnsi="Arial" w:cs="Arial"/>
                <w:b/>
                <w:color w:val="000000"/>
                <w:sz w:val="24"/>
                <w:szCs w:val="24"/>
              </w:rPr>
              <w:lastRenderedPageBreak/>
              <w:t>Ubicación en Aula Planeta</w:t>
            </w:r>
          </w:p>
        </w:tc>
        <w:tc>
          <w:tcPr>
            <w:tcW w:w="6536" w:type="dxa"/>
          </w:tcPr>
          <w:p w14:paraId="32DA0EA5" w14:textId="2C6D055C" w:rsidR="00CE2374" w:rsidRPr="00E93472" w:rsidRDefault="00374D81" w:rsidP="00374D81">
            <w:pPr>
              <w:rPr>
                <w:rFonts w:ascii="Arial" w:hAnsi="Arial" w:cs="Arial"/>
                <w:color w:val="000000"/>
                <w:sz w:val="24"/>
                <w:szCs w:val="24"/>
              </w:rPr>
            </w:pPr>
            <w:r w:rsidRPr="00E93472">
              <w:rPr>
                <w:rFonts w:ascii="Arial" w:hAnsi="Arial" w:cs="Arial"/>
                <w:color w:val="000000"/>
                <w:sz w:val="24"/>
                <w:szCs w:val="24"/>
              </w:rPr>
              <w:t>5°ESO/Matemáticas/Las fracciones/6.2 Simplificando la fracción /Profundiza: Las fracciones equivalentes, simplificación y comparación</w:t>
            </w:r>
          </w:p>
        </w:tc>
      </w:tr>
      <w:tr w:rsidR="00CE2374" w:rsidRPr="00E93472" w14:paraId="17B547A5" w14:textId="77777777" w:rsidTr="00697A0C">
        <w:tc>
          <w:tcPr>
            <w:tcW w:w="2518" w:type="dxa"/>
          </w:tcPr>
          <w:p w14:paraId="66E9326E" w14:textId="77777777" w:rsidR="00CE2374" w:rsidRPr="00E93472" w:rsidRDefault="00CE2374" w:rsidP="00697A0C">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3789C554" w14:textId="77777777" w:rsidR="00CE2374" w:rsidRPr="00E93472" w:rsidRDefault="004F017D" w:rsidP="00697A0C">
            <w:pPr>
              <w:rPr>
                <w:rFonts w:ascii="Arial" w:hAnsi="Arial" w:cs="Arial"/>
                <w:b/>
                <w:color w:val="FF0000"/>
                <w:sz w:val="24"/>
                <w:szCs w:val="24"/>
              </w:rPr>
            </w:pPr>
            <w:r w:rsidRPr="00E93472">
              <w:rPr>
                <w:rFonts w:ascii="Arial" w:hAnsi="Arial" w:cs="Arial"/>
                <w:b/>
                <w:color w:val="FF0000"/>
                <w:sz w:val="24"/>
                <w:szCs w:val="24"/>
              </w:rPr>
              <w:t xml:space="preserve">Eliminar secciones de fracciones equivalentes y simplificación de fracciones. </w:t>
            </w:r>
          </w:p>
          <w:p w14:paraId="27A86C0D" w14:textId="77777777" w:rsidR="004F017D" w:rsidRPr="00E93472" w:rsidRDefault="004F017D" w:rsidP="00697A0C">
            <w:pPr>
              <w:rPr>
                <w:rFonts w:ascii="Arial" w:hAnsi="Arial" w:cs="Arial"/>
                <w:b/>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36064" behindDoc="0" locked="0" layoutInCell="1" allowOverlap="1" wp14:anchorId="30721456" wp14:editId="71800ECF">
                      <wp:simplePos x="0" y="0"/>
                      <wp:positionH relativeFrom="column">
                        <wp:posOffset>233680</wp:posOffset>
                      </wp:positionH>
                      <wp:positionV relativeFrom="paragraph">
                        <wp:posOffset>709930</wp:posOffset>
                      </wp:positionV>
                      <wp:extent cx="1212112" cy="202019"/>
                      <wp:effectExtent l="38100" t="38100" r="64770" b="83820"/>
                      <wp:wrapNone/>
                      <wp:docPr id="58" name="58 Conector recto"/>
                      <wp:cNvGraphicFramePr/>
                      <a:graphic xmlns:a="http://schemas.openxmlformats.org/drawingml/2006/main">
                        <a:graphicData uri="http://schemas.microsoft.com/office/word/2010/wordprocessingShape">
                          <wps:wsp>
                            <wps:cNvCnPr/>
                            <wps:spPr>
                              <a:xfrm>
                                <a:off x="0" y="0"/>
                                <a:ext cx="1212112" cy="202019"/>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269C191" id="58 Conector recto"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18.4pt,55.9pt" to="113.85pt,7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aPV1AEAAAcEAAAOAAAAZHJzL2Uyb0RvYy54bWysU9uK2zAQfS/0H4TeN77Alq2Jsw9Zsi+l&#10;Db18gCKPEoFujNTE+fuOZMe7tIWFUhtkS5pzZs4Zaf04WsPOgFF71/NmVXMGTvpBu2PPf3zf3T1w&#10;FpNwgzDeQc+vEPnj5v279SV00PqTNwMgIxIXu0vo+Sml0FVVlCewIq58AEebyqMViaZ4rAYUF2K3&#10;pmrr+kN18TgE9BJipNWnaZNvCr9SINMXpSIkZnpOtaUyYhkPeaw2a9EdUYSTlnMZ4h+qsEI7SrpQ&#10;PYkk2E/Uf1BZLdFHr9JKelt5pbSEooHUNPVvar6dRICihcyJYbEp/j9a+fm8R6aHnt9Tp5yw1KP7&#10;B7alZsnkkWH+ZJcuIXYUvHV7nGcx7DFLHhXa/CUxbCzOXhdnYUxM0mLT0tu0nEnaa2vS+jGTVi/o&#10;gDE9g7cs//TcaJeVi06cP8U0hd5C8rJxeYze6GGnjSkTPB62BtlZUK93u5qeOcerMMqYoVWWMwko&#10;f+lqYKL9CorsoJLbkr4cRFhohZTgUjPzGkfRGaaohAVYvw2c4zMUyiFdwM3b4AVRMnuXFrDVzuPf&#10;CNJ4K1lN8TcHJt3ZgoMfrqW1xRo6baU7883Ix/n1vMBf7u/mFwAAAP//AwBQSwMEFAAGAAgAAAAh&#10;AD0sDWTgAAAACgEAAA8AAABkcnMvZG93bnJldi54bWxMj8FOwzAQRO9I/IO1SNyonQRSEuJUCAk4&#10;9ERAqri5sZtEtddR7LTp37Oc4LY7M5p9W20WZ9nJTGHwKCFZCWAGW68H7CR8fb7ePQILUaFW1qOR&#10;cDEBNvX1VaVK7c/4YU5N7BiVYCiVhD7GseQ8tL1xKqz8aJC8g5+cirROHdeTOlO5szwVIudODUgX&#10;ejWal960x2Z2Er4L0RT24TjMhdjhdvv2fjlkOylvb5bnJ2DRLPEvDL/4hA41Me39jDowKyHLiTyS&#10;niQ0UCBN12tge1Lusxx4XfH/L9Q/AAAA//8DAFBLAQItABQABgAIAAAAIQC2gziS/gAAAOEBAAAT&#10;AAAAAAAAAAAAAAAAAAAAAABbQ29udGVudF9UeXBlc10ueG1sUEsBAi0AFAAGAAgAAAAhADj9If/W&#10;AAAAlAEAAAsAAAAAAAAAAAAAAAAALwEAAF9yZWxzLy5yZWxzUEsBAi0AFAAGAAgAAAAhAAiZo9XU&#10;AQAABwQAAA4AAAAAAAAAAAAAAAAALgIAAGRycy9lMm9Eb2MueG1sUEsBAi0AFAAGAAgAAAAhAD0s&#10;DWTgAAAACgEAAA8AAAAAAAAAAAAAAAAALgQAAGRycy9kb3ducmV2LnhtbFBLBQYAAAAABAAEAPMA&#10;AAA7BQAAAAA=&#10;" strokecolor="red" strokeweight="2pt">
                      <v:shadow on="t" color="black" opacity="24903f" origin=",.5" offset="0,.55556mm"/>
                    </v:line>
                  </w:pict>
                </mc:Fallback>
              </mc:AlternateContent>
            </w:r>
            <w:r w:rsidRPr="00E93472">
              <w:rPr>
                <w:rFonts w:ascii="Arial" w:hAnsi="Arial" w:cs="Arial"/>
                <w:noProof/>
                <w:lang w:val="es-CO" w:eastAsia="es-CO"/>
              </w:rPr>
              <mc:AlternateContent>
                <mc:Choice Requires="wps">
                  <w:drawing>
                    <wp:anchor distT="0" distB="0" distL="114300" distR="114300" simplePos="0" relativeHeight="251734016" behindDoc="0" locked="0" layoutInCell="1" allowOverlap="1" wp14:anchorId="287A2369" wp14:editId="4FEB92EE">
                      <wp:simplePos x="0" y="0"/>
                      <wp:positionH relativeFrom="column">
                        <wp:posOffset>234256</wp:posOffset>
                      </wp:positionH>
                      <wp:positionV relativeFrom="paragraph">
                        <wp:posOffset>253158</wp:posOffset>
                      </wp:positionV>
                      <wp:extent cx="1212112" cy="202019"/>
                      <wp:effectExtent l="38100" t="38100" r="64770" b="83820"/>
                      <wp:wrapNone/>
                      <wp:docPr id="52" name="52 Conector recto"/>
                      <wp:cNvGraphicFramePr/>
                      <a:graphic xmlns:a="http://schemas.openxmlformats.org/drawingml/2006/main">
                        <a:graphicData uri="http://schemas.microsoft.com/office/word/2010/wordprocessingShape">
                          <wps:wsp>
                            <wps:cNvCnPr/>
                            <wps:spPr>
                              <a:xfrm>
                                <a:off x="0" y="0"/>
                                <a:ext cx="1212112" cy="202019"/>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6B9B0C1" id="52 Conector recto"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18.45pt,19.95pt" to="113.9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r2i0wEAAAcEAAAOAAAAZHJzL2Uyb0RvYy54bWysU9uK2zAQfS/sPwi9b3yBLa2Jsw9Z0pfS&#10;hl4+QJFHiUA3Rmri/H1HsuNduoWFUhtkS5pzZs4Zaf04WsPOgFF71/NmVXMGTvpBu2PPf/7Y3X/g&#10;LCbhBmG8g55fIfLHzd279SV00PqTNwMgIxIXu0vo+Sml0FVVlCewIq58AEebyqMViaZ4rAYUF2K3&#10;pmrr+n118TgE9BJipNWnaZNvCr9SINNXpSIkZnpOtaUyYhkPeaw2a9EdUYSTlnMZ4h+qsEI7SrpQ&#10;PYkk2C/Ur6isluijV2klva28UlpC0UBqmvoPNd9PIkDRQubEsNgU/x+t/HLeI9NDzx9azpyw1KOH&#10;lm2pWTJ5ZJg/2aVLiB0Fb90e51kMe8ySR4U2f0kMG4uz18VZGBOTtNi09DaUQdJeW5PWj5m0ekYH&#10;jOkTeMvyT8+Ndlm56MT5c0xT6C0kLxuXx+iNHnbamDLB42FrkJ0F9Xq3q+mZc7wIo4wZWmU5k4Dy&#10;l64GJtpvoMgOKrkt6ctBhIVWSAkuNTOvcRSdYYpKWID128A5PkOhHNIF3LwNXhAls3dpAVvtPP6N&#10;II23ktUUf3Ng0p0tOPjhWlpbrKHTVroz34x8nF/OC/z5/m5+AwAA//8DAFBLAwQUAAYACAAAACEA&#10;lChtE94AAAAIAQAADwAAAGRycy9kb3ducmV2LnhtbEyPwU7DMBBE70j8g7VI3KjdVDQ4xKkQEnDo&#10;iYBUcXNjN4lqr6PYadO/ZznR02g1o9k35Wb2jp3sGPuACpYLAcxiE0yPrYLvr7eHJ2AxaTTaBbQK&#10;LjbCprq9KXVhwhk/7alOLaMSjIVW0KU0FJzHprNex0UYLJJ3CKPXic6x5WbUZyr3jmdCrLnXPdKH&#10;Tg/2tbPNsZ68gh8paukej/0kxQ632/ePy2G1U+r+bn55BpbsnP7D8IdP6FAR0z5MaCJzClZrSUlS&#10;SUp+luU0Za8gX+bAq5JfD6h+AQAA//8DAFBLAQItABQABgAIAAAAIQC2gziS/gAAAOEBAAATAAAA&#10;AAAAAAAAAAAAAAAAAABbQ29udGVudF9UeXBlc10ueG1sUEsBAi0AFAAGAAgAAAAhADj9If/WAAAA&#10;lAEAAAsAAAAAAAAAAAAAAAAALwEAAF9yZWxzLy5yZWxzUEsBAi0AFAAGAAgAAAAhAEnmvaLTAQAA&#10;BwQAAA4AAAAAAAAAAAAAAAAALgIAAGRycy9lMm9Eb2MueG1sUEsBAi0AFAAGAAgAAAAhAJQobRPe&#10;AAAACAEAAA8AAAAAAAAAAAAAAAAALQQAAGRycy9kb3ducmV2LnhtbFBLBQYAAAAABAAEAPMAAAA4&#10;BQAAAAA=&#10;" strokecolor="red" strokeweight="2pt">
                      <v:shadow on="t" color="black" opacity="24903f" origin=",.5" offset="0,.55556mm"/>
                    </v:line>
                  </w:pict>
                </mc:Fallback>
              </mc:AlternateContent>
            </w:r>
            <w:r w:rsidRPr="00E93472">
              <w:rPr>
                <w:rFonts w:ascii="Arial" w:hAnsi="Arial" w:cs="Arial"/>
                <w:noProof/>
                <w:lang w:val="es-CO" w:eastAsia="es-CO"/>
              </w:rPr>
              <w:drawing>
                <wp:inline distT="0" distB="0" distL="0" distR="0" wp14:anchorId="088C3B19" wp14:editId="6089D31F">
                  <wp:extent cx="3710762" cy="1731690"/>
                  <wp:effectExtent l="0" t="0" r="4445"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8600" t="38485" r="34467" b="33939"/>
                          <a:stretch/>
                        </pic:blipFill>
                        <pic:spPr bwMode="auto">
                          <a:xfrm>
                            <a:off x="0" y="0"/>
                            <a:ext cx="3709701" cy="1731195"/>
                          </a:xfrm>
                          <a:prstGeom prst="rect">
                            <a:avLst/>
                          </a:prstGeom>
                          <a:ln>
                            <a:noFill/>
                          </a:ln>
                          <a:extLst>
                            <a:ext uri="{53640926-AAD7-44D8-BBD7-CCE9431645EC}">
                              <a14:shadowObscured xmlns:a14="http://schemas.microsoft.com/office/drawing/2010/main"/>
                            </a:ext>
                          </a:extLst>
                        </pic:spPr>
                      </pic:pic>
                    </a:graphicData>
                  </a:graphic>
                </wp:inline>
              </w:drawing>
            </w:r>
          </w:p>
          <w:p w14:paraId="0345F622" w14:textId="3A294819" w:rsidR="00AC6CF4" w:rsidRPr="00E93472" w:rsidRDefault="00A36E28" w:rsidP="00697A0C">
            <w:pPr>
              <w:rPr>
                <w:rFonts w:ascii="Arial" w:hAnsi="Arial" w:cs="Arial"/>
                <w:b/>
                <w:color w:val="000000"/>
                <w:sz w:val="24"/>
                <w:szCs w:val="24"/>
              </w:rPr>
            </w:pPr>
            <w:r w:rsidRPr="00E93472">
              <w:rPr>
                <w:rFonts w:ascii="Arial" w:hAnsi="Arial" w:cs="Arial"/>
                <w:b/>
                <w:color w:val="FF0000"/>
                <w:sz w:val="24"/>
                <w:szCs w:val="24"/>
              </w:rPr>
              <w:t>Cambiar el signo de división “:” por “÷”</w:t>
            </w:r>
          </w:p>
          <w:p w14:paraId="2E002DCD" w14:textId="77777777" w:rsidR="00AC6CF4" w:rsidRPr="00E93472" w:rsidRDefault="00AC6CF4" w:rsidP="00697A0C">
            <w:pPr>
              <w:rPr>
                <w:rFonts w:ascii="Arial" w:hAnsi="Arial" w:cs="Arial"/>
                <w:b/>
                <w:color w:val="000000"/>
                <w:sz w:val="24"/>
                <w:szCs w:val="24"/>
              </w:rPr>
            </w:pPr>
          </w:p>
          <w:p w14:paraId="57E9D4D6" w14:textId="1ACFBC5B" w:rsidR="00AC6CF4" w:rsidRPr="00E93472" w:rsidRDefault="00D35386" w:rsidP="00697A0C">
            <w:pPr>
              <w:rPr>
                <w:rFonts w:ascii="Arial" w:hAnsi="Arial" w:cs="Arial"/>
                <w:b/>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39136" behindDoc="0" locked="0" layoutInCell="1" allowOverlap="1" wp14:anchorId="2E79BD49" wp14:editId="59BCFA68">
                      <wp:simplePos x="0" y="0"/>
                      <wp:positionH relativeFrom="column">
                        <wp:posOffset>1658620</wp:posOffset>
                      </wp:positionH>
                      <wp:positionV relativeFrom="paragraph">
                        <wp:posOffset>831585</wp:posOffset>
                      </wp:positionV>
                      <wp:extent cx="116958" cy="244549"/>
                      <wp:effectExtent l="57150" t="19050" r="16510" b="98425"/>
                      <wp:wrapNone/>
                      <wp:docPr id="61" name="61 Elipse"/>
                      <wp:cNvGraphicFramePr/>
                      <a:graphic xmlns:a="http://schemas.openxmlformats.org/drawingml/2006/main">
                        <a:graphicData uri="http://schemas.microsoft.com/office/word/2010/wordprocessingShape">
                          <wps:wsp>
                            <wps:cNvSpPr/>
                            <wps:spPr>
                              <a:xfrm>
                                <a:off x="0" y="0"/>
                                <a:ext cx="116958" cy="24454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646C83" id="61 Elipse" o:spid="_x0000_s1026" style="position:absolute;margin-left:130.6pt;margin-top:65.5pt;width:9.2pt;height:19.2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hfxggIAAG0FAAAOAAAAZHJzL2Uyb0RvYy54bWysVF9r2zAQfx/sOwi9r7azJFtCnRLaZQzK&#10;WtaOPiuylAgknSYpcbJPv5PsuGEtFMb8IJ90/+9+d5dXB6PJXvigwNa0uigpEZZDo+ympj8fVx8+&#10;UxIisw3TYEVNjyLQq8X7d5etm4sRbEE3whM0YsO8dTXdxujmRRH4VhgWLsAJi0wJ3rCIV78pGs9a&#10;tG50MSrLadGCb5wHLkLA15uOSRfZvpSCxzspg4hE1xRji/n0+Vyns1hcsvnGM7dVvA+D/UMUhimL&#10;TgdTNywysvPqhSmjuIcAMl5wMAVIqbjIOWA2VflXNg9b5kTOBYsT3FCm8P/M8u/7e09UU9NpRYll&#10;Bns0rcgXrVwQqTqtC3MUenD3vr8FJFOqB+lN+mMS5JArehwqKg6RcHysqulsghDgyBqNx5PxLNks&#10;npWdD/GrAEMSUVOhO8fJLtvfhthJn6TSs4WV0hrf2Vxb0qKPWTkpc/EDaNUkbmIGv1lfa0/2DFu/&#10;WpX49b7PxDASbTGglGWXV6biUYvOwQ8hsTopk85DwqUYzDLOhY1Vb1dblE5qEkMYFD++rdjLJ1WR&#10;MTsoj95WHjSyZ7BxUDbKgn/NgB5Clp38qQJd3qkEa2iOCAwP3cQEx1cKO3TLQrxnHkcEhwnHPt7h&#10;ITVgG6CnKNmC//3ae5JH5CKXkhZHrqbh1455QYn+ZhHTs2o8TjOaL+PJpxFe/Dlnfc6xO3MN2FqE&#10;LUaXySQf9YmUHswTbodl8oosZjn6rimP/nS5jt0qwP3CxXKZxXAuHYu39sHxU9cT/B4PT8y7HqYR&#10;8f0dTuP5AqqdbOqHheUuglQZx8917euNM52Hod8/aWmc37PU85Zc/AEAAP//AwBQSwMEFAAGAAgA&#10;AAAhAPqsvMbfAAAACwEAAA8AAABkcnMvZG93bnJldi54bWxMj7FOw0AQRHsk/uG0SHRkbSOMY3yO&#10;EBINTURIkfLiW2wT357xXRLD17NUUO7M0+xMtZrdoE40hd6zhnSRgCJuvO251bB9e74pQIVo2JrB&#10;M2n4ogCr+vKiMqX1Z36l0ya2SkI4lEZDF+NYIoamI2fCwo/E4r37yZko59SincxZwt2AWZLk6EzP&#10;8qEzIz111Bw2R6fhhYti26Xj4ePbFzu3Rtx9rlHr66v58QFUpDn+wfBbX6pDLZ32/sg2qEFDlqeZ&#10;oGLcpjJKiOx+mYPai5Iv7wDrCv9vqH8AAAD//wMAUEsBAi0AFAAGAAgAAAAhALaDOJL+AAAA4QEA&#10;ABMAAAAAAAAAAAAAAAAAAAAAAFtDb250ZW50X1R5cGVzXS54bWxQSwECLQAUAAYACAAAACEAOP0h&#10;/9YAAACUAQAACwAAAAAAAAAAAAAAAAAvAQAAX3JlbHMvLnJlbHNQSwECLQAUAAYACAAAACEADfYX&#10;8YICAABtBQAADgAAAAAAAAAAAAAAAAAuAgAAZHJzL2Uyb0RvYy54bWxQSwECLQAUAAYACAAAACEA&#10;+qy8xt8AAAALAQAADwAAAAAAAAAAAAAAAADcBAAAZHJzL2Rvd25yZXYueG1sUEsFBgAAAAAEAAQA&#10;8wAAAOgFAAAAAA==&#10;" filled="f" strokecolor="red" strokeweight="1.5pt">
                      <v:shadow on="t" color="black" opacity="22937f" origin=",.5" offset="0,.63889mm"/>
                    </v:oval>
                  </w:pict>
                </mc:Fallback>
              </mc:AlternateContent>
            </w:r>
            <w:r w:rsidRPr="00E93472">
              <w:rPr>
                <w:rFonts w:ascii="Arial" w:hAnsi="Arial" w:cs="Arial"/>
                <w:noProof/>
                <w:lang w:val="es-CO" w:eastAsia="es-CO"/>
              </w:rPr>
              <mc:AlternateContent>
                <mc:Choice Requires="wps">
                  <w:drawing>
                    <wp:anchor distT="0" distB="0" distL="114300" distR="114300" simplePos="0" relativeHeight="251737088" behindDoc="0" locked="0" layoutInCell="1" allowOverlap="1" wp14:anchorId="002A6585" wp14:editId="61B068D8">
                      <wp:simplePos x="0" y="0"/>
                      <wp:positionH relativeFrom="column">
                        <wp:posOffset>1658620</wp:posOffset>
                      </wp:positionH>
                      <wp:positionV relativeFrom="paragraph">
                        <wp:posOffset>1438230</wp:posOffset>
                      </wp:positionV>
                      <wp:extent cx="116958" cy="244549"/>
                      <wp:effectExtent l="57150" t="19050" r="16510" b="98425"/>
                      <wp:wrapNone/>
                      <wp:docPr id="60" name="60 Elipse"/>
                      <wp:cNvGraphicFramePr/>
                      <a:graphic xmlns:a="http://schemas.openxmlformats.org/drawingml/2006/main">
                        <a:graphicData uri="http://schemas.microsoft.com/office/word/2010/wordprocessingShape">
                          <wps:wsp>
                            <wps:cNvSpPr/>
                            <wps:spPr>
                              <a:xfrm>
                                <a:off x="0" y="0"/>
                                <a:ext cx="116958" cy="24454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570A2A" id="60 Elipse" o:spid="_x0000_s1026" style="position:absolute;margin-left:130.6pt;margin-top:113.25pt;width:9.2pt;height:19.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ILzggIAAG0FAAAOAAAAZHJzL2Uyb0RvYy54bWysVF9r2zAQfx/sOwi9r7azJFtCnRLaZQzK&#10;WtaOPiuylAgknSYpcbJPv5PsuGEtFMb8IJ90/+9+d5dXB6PJXvigwNa0uigpEZZDo+ympj8fVx8+&#10;UxIisw3TYEVNjyLQq8X7d5etm4sRbEE3whM0YsO8dTXdxujmRRH4VhgWLsAJi0wJ3rCIV78pGs9a&#10;tG50MSrLadGCb5wHLkLA15uOSRfZvpSCxzspg4hE1xRji/n0+Vyns1hcsvnGM7dVvA+D/UMUhimL&#10;TgdTNywysvPqhSmjuIcAMl5wMAVIqbjIOWA2VflXNg9b5kTOBYsT3FCm8P/M8u/7e09UU9Mplscy&#10;gz2aluSLVi6IVJ3WhTkKPbh7398CkinVg/Qm/TEJcsgVPQ4VFYdIOD5W1XQ2QQhwZI3G48l4lmwW&#10;z8rOh/hVgCGJqKnQneNkl+1vQ+ykT1Lp2cJKaY3vbK4tadHHrJyUufgBtGoSNzGD36yvtSd7hq1f&#10;rUr8et9nYhiJthhQyrLLK1PxqEXn4IeQWJ2USech4VIMZhnnwsaqt6stSic1iSEMih/fVuzlk6rI&#10;mB2UR28rDxrZM9g4KBtlwb9mQA8hy07+VIEu71SCNTRHBIaHbmKC4yuFHbplId4zjyOCaMGxj3d4&#10;SA3YBugpSrbgf7/2nuQRucilpMWRq2n4tWNeUKK/WcT0rBqP04zmy3jyaYQXf85Zn3PszlwDtrbC&#10;BeN4JpN81CdSejBPuB2WySuymOXou6Y8+tPlOnarAPcLF8tlFsO5dCze2gfHT11P8Hs8PDHvephG&#10;xPd3OI3nC6h2sqkfFpa7CFJlHD/Xta83znQehn7/pKVxfs9Sz1ty8QcAAP//AwBQSwMEFAAGAAgA&#10;AAAhAEa2to7fAAAACwEAAA8AAABkcnMvZG93bnJldi54bWxMj8FOwzAMhu9IvENkJG7MbaSVUppO&#10;CIkLl4mxw45ZY5qyxilNthWenuwEN1v/p9+f69XsBnGiKfSeFeSLDARx603PnYLt+8tdCSJEzUYP&#10;nknBNwVYNddXta6MP/MbnTaxE6mEQ6UV2BjHCjG0lpwOCz8Sp+zDT07HtE4dmkmfU7kbUGZZgU73&#10;nC5YPdKzpfawOToFr1yWW5uPh88fX+7cGnH3tUalbm/mp0cQkeb4B8NFP6lDk5z2/sgmiEGBLHKZ&#10;0DTIYgkiEfL+oQCxv0TLDLCp8f8PzS8AAAD//wMAUEsBAi0AFAAGAAgAAAAhALaDOJL+AAAA4QEA&#10;ABMAAAAAAAAAAAAAAAAAAAAAAFtDb250ZW50X1R5cGVzXS54bWxQSwECLQAUAAYACAAAACEAOP0h&#10;/9YAAACUAQAACwAAAAAAAAAAAAAAAAAvAQAAX3JlbHMvLnJlbHNQSwECLQAUAAYACAAAACEATOCC&#10;84ICAABtBQAADgAAAAAAAAAAAAAAAAAuAgAAZHJzL2Uyb0RvYy54bWxQSwECLQAUAAYACAAAACEA&#10;Rra2jt8AAAALAQAADwAAAAAAAAAAAAAAAADcBAAAZHJzL2Rvd25yZXYueG1sUEsFBgAAAAAEAAQA&#10;8wAAAOgFAAAAAA==&#10;" filled="f" strokecolor="red" strokeweight="1.5pt">
                      <v:shadow on="t" color="black" opacity="22937f" origin=",.5" offset="0,.63889mm"/>
                    </v:oval>
                  </w:pict>
                </mc:Fallback>
              </mc:AlternateContent>
            </w:r>
            <w:r w:rsidRPr="00E93472">
              <w:rPr>
                <w:rFonts w:ascii="Arial" w:hAnsi="Arial" w:cs="Arial"/>
                <w:noProof/>
                <w:lang w:val="es-CO" w:eastAsia="es-CO"/>
              </w:rPr>
              <w:drawing>
                <wp:inline distT="0" distB="0" distL="0" distR="0" wp14:anchorId="5E9A668F" wp14:editId="27F43BEC">
                  <wp:extent cx="3817088" cy="243979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8031" t="31212" r="35224" b="31212"/>
                          <a:stretch/>
                        </pic:blipFill>
                        <pic:spPr bwMode="auto">
                          <a:xfrm>
                            <a:off x="0" y="0"/>
                            <a:ext cx="3815997" cy="2439092"/>
                          </a:xfrm>
                          <a:prstGeom prst="rect">
                            <a:avLst/>
                          </a:prstGeom>
                          <a:ln>
                            <a:noFill/>
                          </a:ln>
                          <a:extLst>
                            <a:ext uri="{53640926-AAD7-44D8-BBD7-CCE9431645EC}">
                              <a14:shadowObscured xmlns:a14="http://schemas.microsoft.com/office/drawing/2010/main"/>
                            </a:ext>
                          </a:extLst>
                        </pic:spPr>
                      </pic:pic>
                    </a:graphicData>
                  </a:graphic>
                </wp:inline>
              </w:drawing>
            </w:r>
          </w:p>
          <w:p w14:paraId="4096EB89" w14:textId="77777777" w:rsidR="00AC6CF4" w:rsidRPr="00E93472" w:rsidRDefault="00AC6CF4" w:rsidP="00697A0C">
            <w:pPr>
              <w:rPr>
                <w:rFonts w:ascii="Arial" w:hAnsi="Arial" w:cs="Arial"/>
                <w:b/>
                <w:color w:val="000000"/>
                <w:sz w:val="24"/>
                <w:szCs w:val="24"/>
              </w:rPr>
            </w:pPr>
          </w:p>
          <w:p w14:paraId="18AC271F" w14:textId="1F6585FD" w:rsidR="00554757" w:rsidRPr="00E93472" w:rsidRDefault="00554757" w:rsidP="00697A0C">
            <w:pPr>
              <w:rPr>
                <w:rFonts w:ascii="Arial" w:hAnsi="Arial" w:cs="Arial"/>
                <w:color w:val="000000"/>
                <w:sz w:val="24"/>
                <w:szCs w:val="24"/>
                <w:u w:val="single"/>
              </w:rPr>
            </w:pPr>
            <w:r w:rsidRPr="00E93472">
              <w:rPr>
                <w:rFonts w:ascii="Arial" w:hAnsi="Arial" w:cs="Arial"/>
                <w:color w:val="000000"/>
                <w:sz w:val="24"/>
                <w:szCs w:val="24"/>
                <w:u w:val="single"/>
              </w:rPr>
              <w:t>Ficha del docente</w:t>
            </w:r>
          </w:p>
          <w:p w14:paraId="78D6BFC8" w14:textId="77777777" w:rsidR="00AC6CF4" w:rsidRPr="00E93472" w:rsidRDefault="00AC6CF4" w:rsidP="00697A0C">
            <w:pPr>
              <w:rPr>
                <w:rFonts w:ascii="Arial" w:hAnsi="Arial" w:cs="Arial"/>
                <w:b/>
                <w:color w:val="000000"/>
                <w:sz w:val="24"/>
                <w:szCs w:val="24"/>
              </w:rPr>
            </w:pPr>
          </w:p>
          <w:p w14:paraId="560EEDFD" w14:textId="5EA4E417" w:rsidR="00554757" w:rsidRPr="00E93472" w:rsidRDefault="00554757" w:rsidP="00697A0C">
            <w:pPr>
              <w:rPr>
                <w:rFonts w:ascii="Arial" w:hAnsi="Arial" w:cs="Arial"/>
                <w:b/>
                <w:color w:val="000000"/>
                <w:sz w:val="24"/>
                <w:szCs w:val="24"/>
              </w:rPr>
            </w:pPr>
            <w:r w:rsidRPr="00E93472">
              <w:rPr>
                <w:rFonts w:ascii="Arial" w:hAnsi="Arial" w:cs="Arial"/>
                <w:b/>
                <w:color w:val="000000"/>
                <w:sz w:val="24"/>
                <w:szCs w:val="24"/>
              </w:rPr>
              <w:t>Objetivo</w:t>
            </w:r>
          </w:p>
          <w:p w14:paraId="76CF401C" w14:textId="337099BF" w:rsidR="00554757" w:rsidRPr="00E93472" w:rsidRDefault="00554757" w:rsidP="00697A0C">
            <w:pPr>
              <w:rPr>
                <w:rFonts w:ascii="Arial" w:hAnsi="Arial" w:cs="Arial"/>
                <w:color w:val="000000"/>
                <w:sz w:val="24"/>
                <w:szCs w:val="24"/>
              </w:rPr>
            </w:pPr>
            <w:r w:rsidRPr="00E93472">
              <w:rPr>
                <w:rFonts w:ascii="Arial" w:hAnsi="Arial" w:cs="Arial"/>
                <w:color w:val="000000"/>
                <w:sz w:val="24"/>
                <w:szCs w:val="24"/>
              </w:rPr>
              <w:t xml:space="preserve">El recurso interactivo expone a partir de un ejemplo la comparación de fracciones heterogéneas hallando fracciones equivalentes homogéneas. </w:t>
            </w:r>
          </w:p>
          <w:p w14:paraId="01C6FF9E" w14:textId="77777777" w:rsidR="00554757" w:rsidRPr="00E93472" w:rsidRDefault="00554757" w:rsidP="00697A0C">
            <w:pPr>
              <w:rPr>
                <w:rFonts w:ascii="Arial" w:hAnsi="Arial" w:cs="Arial"/>
                <w:color w:val="000000"/>
                <w:sz w:val="24"/>
                <w:szCs w:val="24"/>
              </w:rPr>
            </w:pPr>
          </w:p>
          <w:p w14:paraId="75BEAD64" w14:textId="77777777" w:rsidR="00554757" w:rsidRPr="00E93472" w:rsidRDefault="00554757" w:rsidP="00697A0C">
            <w:pPr>
              <w:rPr>
                <w:rFonts w:ascii="Arial" w:hAnsi="Arial" w:cs="Arial"/>
                <w:b/>
                <w:color w:val="000000"/>
                <w:sz w:val="24"/>
                <w:szCs w:val="24"/>
              </w:rPr>
            </w:pPr>
            <w:r w:rsidRPr="00E93472">
              <w:rPr>
                <w:rFonts w:ascii="Arial" w:hAnsi="Arial" w:cs="Arial"/>
                <w:b/>
                <w:color w:val="000000"/>
                <w:sz w:val="24"/>
                <w:szCs w:val="24"/>
              </w:rPr>
              <w:t>Antes de la presentación</w:t>
            </w:r>
          </w:p>
          <w:p w14:paraId="63AA5C0A" w14:textId="0A3FE0FA" w:rsidR="00554757" w:rsidRPr="00E93472" w:rsidRDefault="00554757" w:rsidP="00697A0C">
            <w:pPr>
              <w:rPr>
                <w:rFonts w:ascii="Arial" w:hAnsi="Arial" w:cs="Arial"/>
                <w:color w:val="000000"/>
                <w:sz w:val="24"/>
                <w:szCs w:val="24"/>
              </w:rPr>
            </w:pPr>
            <w:r w:rsidRPr="00E93472">
              <w:rPr>
                <w:rFonts w:ascii="Arial" w:hAnsi="Arial" w:cs="Arial"/>
                <w:color w:val="000000"/>
                <w:sz w:val="24"/>
                <w:szCs w:val="24"/>
              </w:rPr>
              <w:t xml:space="preserve">Es importante que los estudiantes desarrollen el paso a paso expuesto en el cuaderno de estudio, de tal forma que apliquen la descomposición en factores primos de los denominadores de las fracciones. </w:t>
            </w:r>
          </w:p>
          <w:p w14:paraId="3C20F053" w14:textId="77777777" w:rsidR="00554757" w:rsidRPr="00E93472" w:rsidRDefault="00554757" w:rsidP="00697A0C">
            <w:pPr>
              <w:rPr>
                <w:rFonts w:ascii="Arial" w:hAnsi="Arial" w:cs="Arial"/>
                <w:color w:val="000000"/>
                <w:sz w:val="24"/>
                <w:szCs w:val="24"/>
              </w:rPr>
            </w:pPr>
          </w:p>
          <w:p w14:paraId="4A4911F6" w14:textId="0B8EF2C0" w:rsidR="00554757" w:rsidRPr="00E93472" w:rsidRDefault="00554757" w:rsidP="00697A0C">
            <w:pPr>
              <w:rPr>
                <w:rFonts w:ascii="Arial" w:hAnsi="Arial" w:cs="Arial"/>
                <w:b/>
                <w:color w:val="000000"/>
                <w:sz w:val="24"/>
                <w:szCs w:val="24"/>
              </w:rPr>
            </w:pPr>
            <w:r w:rsidRPr="00E93472">
              <w:rPr>
                <w:rFonts w:ascii="Arial" w:hAnsi="Arial" w:cs="Arial"/>
                <w:b/>
                <w:color w:val="000000"/>
                <w:sz w:val="24"/>
                <w:szCs w:val="24"/>
              </w:rPr>
              <w:t xml:space="preserve">Durante la </w:t>
            </w:r>
            <w:r w:rsidR="00305DD2" w:rsidRPr="00E93472">
              <w:rPr>
                <w:rFonts w:ascii="Arial" w:hAnsi="Arial" w:cs="Arial"/>
                <w:b/>
                <w:color w:val="000000"/>
                <w:sz w:val="24"/>
                <w:szCs w:val="24"/>
              </w:rPr>
              <w:t>presentación</w:t>
            </w:r>
          </w:p>
          <w:p w14:paraId="618853C4" w14:textId="70401CD4" w:rsidR="00AC6CF4" w:rsidRPr="00E93472" w:rsidRDefault="00305DD2" w:rsidP="00697A0C">
            <w:pPr>
              <w:rPr>
                <w:rFonts w:ascii="Arial" w:hAnsi="Arial" w:cs="Arial"/>
                <w:color w:val="000000"/>
                <w:sz w:val="24"/>
                <w:szCs w:val="24"/>
              </w:rPr>
            </w:pPr>
            <w:r w:rsidRPr="00E93472">
              <w:rPr>
                <w:rFonts w:ascii="Arial" w:hAnsi="Arial" w:cs="Arial"/>
                <w:color w:val="000000"/>
                <w:sz w:val="24"/>
                <w:szCs w:val="24"/>
              </w:rPr>
              <w:lastRenderedPageBreak/>
              <w:t>Se prese</w:t>
            </w:r>
            <w:r w:rsidR="006B72D8" w:rsidRPr="00E93472">
              <w:rPr>
                <w:rFonts w:ascii="Arial" w:hAnsi="Arial" w:cs="Arial"/>
                <w:color w:val="000000"/>
                <w:sz w:val="24"/>
                <w:szCs w:val="24"/>
              </w:rPr>
              <w:t>nta un ejemplo con chocolatinas, donde se comparan dos porciones tomadas de ellas.</w:t>
            </w:r>
          </w:p>
          <w:p w14:paraId="77325434" w14:textId="77777777" w:rsidR="00FB30F5" w:rsidRPr="00E93472" w:rsidRDefault="00FB30F5" w:rsidP="00697A0C">
            <w:pPr>
              <w:rPr>
                <w:rFonts w:ascii="Arial" w:hAnsi="Arial" w:cs="Arial"/>
                <w:color w:val="000000"/>
                <w:sz w:val="24"/>
                <w:szCs w:val="24"/>
              </w:rPr>
            </w:pPr>
          </w:p>
          <w:p w14:paraId="669EE0BB" w14:textId="0408390A" w:rsidR="006B72D8" w:rsidRPr="00E93472" w:rsidRDefault="006B72D8" w:rsidP="00697A0C">
            <w:pPr>
              <w:rPr>
                <w:rFonts w:ascii="Arial" w:hAnsi="Arial" w:cs="Arial"/>
                <w:color w:val="000000"/>
                <w:sz w:val="24"/>
                <w:szCs w:val="24"/>
              </w:rPr>
            </w:pPr>
            <w:r w:rsidRPr="00E93472">
              <w:rPr>
                <w:rFonts w:ascii="Arial" w:hAnsi="Arial" w:cs="Arial"/>
                <w:color w:val="000000"/>
                <w:sz w:val="24"/>
                <w:szCs w:val="24"/>
              </w:rPr>
              <w:t xml:space="preserve">El proceso que se presenta para hallar el común denominador no se hace a partir de la descomposición en factores primos, se hace a partir de la lista de los múltiplos de cada denominador, por lo que se recomienda realizar la descomposición en factores primos de los denominadores antes de presentar el proceso de enlistar, esto </w:t>
            </w:r>
            <w:r w:rsidR="00FB30F5" w:rsidRPr="00E93472">
              <w:rPr>
                <w:rFonts w:ascii="Arial" w:hAnsi="Arial" w:cs="Arial"/>
                <w:color w:val="000000"/>
                <w:sz w:val="24"/>
                <w:szCs w:val="24"/>
              </w:rPr>
              <w:t xml:space="preserve">permitirá que los estudiantes </w:t>
            </w:r>
            <w:r w:rsidRPr="00E93472">
              <w:rPr>
                <w:rFonts w:ascii="Arial" w:hAnsi="Arial" w:cs="Arial"/>
                <w:color w:val="000000"/>
                <w:sz w:val="24"/>
                <w:szCs w:val="24"/>
              </w:rPr>
              <w:t>compr</w:t>
            </w:r>
            <w:r w:rsidR="00FB30F5" w:rsidRPr="00E93472">
              <w:rPr>
                <w:rFonts w:ascii="Arial" w:hAnsi="Arial" w:cs="Arial"/>
                <w:color w:val="000000"/>
                <w:sz w:val="24"/>
                <w:szCs w:val="24"/>
              </w:rPr>
              <w:t xml:space="preserve">ueben el proceso de factorización de los denominadores y como muestra de que es mucho más ágil que el enlistar los múltiplos. </w:t>
            </w:r>
          </w:p>
          <w:p w14:paraId="460266A3" w14:textId="77777777" w:rsidR="00AC6CF4" w:rsidRPr="00E93472" w:rsidRDefault="00AC6CF4" w:rsidP="00697A0C">
            <w:pPr>
              <w:rPr>
                <w:rFonts w:ascii="Arial" w:hAnsi="Arial" w:cs="Arial"/>
                <w:b/>
                <w:color w:val="000000"/>
                <w:sz w:val="24"/>
                <w:szCs w:val="24"/>
              </w:rPr>
            </w:pPr>
          </w:p>
          <w:p w14:paraId="29C1C0D6" w14:textId="0656BB8E" w:rsidR="008D17A1" w:rsidRPr="00E93472" w:rsidRDefault="008D17A1" w:rsidP="00697A0C">
            <w:pPr>
              <w:rPr>
                <w:rFonts w:ascii="Arial" w:hAnsi="Arial" w:cs="Arial"/>
                <w:b/>
                <w:color w:val="000000"/>
                <w:sz w:val="24"/>
                <w:szCs w:val="24"/>
              </w:rPr>
            </w:pPr>
            <w:r w:rsidRPr="00E93472">
              <w:rPr>
                <w:rFonts w:ascii="Arial" w:hAnsi="Arial" w:cs="Arial"/>
                <w:b/>
                <w:color w:val="000000"/>
                <w:sz w:val="24"/>
                <w:szCs w:val="24"/>
              </w:rPr>
              <w:t>Después de la presentación</w:t>
            </w:r>
          </w:p>
          <w:p w14:paraId="4865E005" w14:textId="2C201A73" w:rsidR="008D17A1" w:rsidRPr="00E93472" w:rsidRDefault="008D17A1" w:rsidP="00697A0C">
            <w:pPr>
              <w:rPr>
                <w:rFonts w:ascii="Arial" w:hAnsi="Arial" w:cs="Arial"/>
                <w:color w:val="000000"/>
                <w:sz w:val="24"/>
                <w:szCs w:val="24"/>
              </w:rPr>
            </w:pPr>
            <w:r w:rsidRPr="00E93472">
              <w:rPr>
                <w:rFonts w:ascii="Arial" w:hAnsi="Arial" w:cs="Arial"/>
                <w:color w:val="000000"/>
                <w:sz w:val="24"/>
                <w:szCs w:val="24"/>
              </w:rPr>
              <w:t xml:space="preserve">El recurso </w:t>
            </w:r>
            <w:r w:rsidR="009577A8" w:rsidRPr="00E93472">
              <w:rPr>
                <w:rFonts w:ascii="Arial" w:hAnsi="Arial" w:cs="Arial"/>
                <w:color w:val="000000"/>
                <w:sz w:val="24"/>
                <w:szCs w:val="24"/>
              </w:rPr>
              <w:t>propone una sección de “Práctica” donde se encuentran parejas de fracciones para que los estudiantes comparen siguiendo el método que decidan. Es importante alternar entre los métodos que se apliquen, buscando manejo y comprensión de</w:t>
            </w:r>
            <w:r w:rsidR="00E32EC9" w:rsidRPr="00E93472">
              <w:rPr>
                <w:rFonts w:ascii="Arial" w:hAnsi="Arial" w:cs="Arial"/>
                <w:color w:val="000000"/>
                <w:sz w:val="24"/>
                <w:szCs w:val="24"/>
              </w:rPr>
              <w:t xml:space="preserve"> </w:t>
            </w:r>
            <w:r w:rsidR="009577A8" w:rsidRPr="00E93472">
              <w:rPr>
                <w:rFonts w:ascii="Arial" w:hAnsi="Arial" w:cs="Arial"/>
                <w:color w:val="000000"/>
                <w:sz w:val="24"/>
                <w:szCs w:val="24"/>
              </w:rPr>
              <w:t>l</w:t>
            </w:r>
            <w:r w:rsidR="00E32EC9" w:rsidRPr="00E93472">
              <w:rPr>
                <w:rFonts w:ascii="Arial" w:hAnsi="Arial" w:cs="Arial"/>
                <w:color w:val="000000"/>
                <w:sz w:val="24"/>
                <w:szCs w:val="24"/>
              </w:rPr>
              <w:t>os</w:t>
            </w:r>
            <w:r w:rsidR="009577A8" w:rsidRPr="00E93472">
              <w:rPr>
                <w:rFonts w:ascii="Arial" w:hAnsi="Arial" w:cs="Arial"/>
                <w:color w:val="000000"/>
                <w:sz w:val="24"/>
                <w:szCs w:val="24"/>
              </w:rPr>
              <w:t xml:space="preserve"> concepto</w:t>
            </w:r>
            <w:r w:rsidR="00E32EC9" w:rsidRPr="00E93472">
              <w:rPr>
                <w:rFonts w:ascii="Arial" w:hAnsi="Arial" w:cs="Arial"/>
                <w:color w:val="000000"/>
                <w:sz w:val="24"/>
                <w:szCs w:val="24"/>
              </w:rPr>
              <w:t>s</w:t>
            </w:r>
            <w:r w:rsidR="009577A8" w:rsidRPr="00E93472">
              <w:rPr>
                <w:rFonts w:ascii="Arial" w:hAnsi="Arial" w:cs="Arial"/>
                <w:color w:val="000000"/>
                <w:sz w:val="24"/>
                <w:szCs w:val="24"/>
              </w:rPr>
              <w:t xml:space="preserve"> de común denominador y </w:t>
            </w:r>
            <w:r w:rsidR="0039386D" w:rsidRPr="00E93472">
              <w:rPr>
                <w:rFonts w:ascii="Arial" w:hAnsi="Arial" w:cs="Arial"/>
                <w:color w:val="000000"/>
                <w:sz w:val="24"/>
                <w:szCs w:val="24"/>
              </w:rPr>
              <w:t xml:space="preserve">mínimo común múltiplo. </w:t>
            </w:r>
          </w:p>
          <w:p w14:paraId="6F8E8525" w14:textId="77777777" w:rsidR="0039386D" w:rsidRPr="00E93472" w:rsidRDefault="0039386D" w:rsidP="00697A0C">
            <w:pPr>
              <w:rPr>
                <w:rFonts w:ascii="Arial" w:hAnsi="Arial" w:cs="Arial"/>
                <w:color w:val="000000"/>
                <w:sz w:val="24"/>
                <w:szCs w:val="24"/>
              </w:rPr>
            </w:pPr>
          </w:p>
          <w:p w14:paraId="598BB963" w14:textId="77777777" w:rsidR="00F808CA" w:rsidRPr="00E93472" w:rsidRDefault="00A92358" w:rsidP="00697A0C">
            <w:pPr>
              <w:rPr>
                <w:rFonts w:ascii="Arial" w:hAnsi="Arial" w:cs="Arial"/>
                <w:color w:val="000000"/>
                <w:sz w:val="24"/>
                <w:szCs w:val="24"/>
                <w:u w:val="single"/>
              </w:rPr>
            </w:pPr>
            <w:r w:rsidRPr="00E93472">
              <w:rPr>
                <w:rFonts w:ascii="Arial" w:hAnsi="Arial" w:cs="Arial"/>
                <w:color w:val="000000"/>
                <w:sz w:val="24"/>
                <w:szCs w:val="24"/>
                <w:u w:val="single"/>
              </w:rPr>
              <w:t>Ficha del estudiante</w:t>
            </w:r>
          </w:p>
          <w:p w14:paraId="2280210C" w14:textId="7C11F203" w:rsidR="00A92358" w:rsidRPr="00E93472" w:rsidRDefault="00A92358" w:rsidP="00A92358">
            <w:pPr>
              <w:shd w:val="clear" w:color="auto" w:fill="FFFFFF"/>
              <w:spacing w:before="150" w:after="150" w:line="270" w:lineRule="atLeast"/>
              <w:rPr>
                <w:rFonts w:ascii="Arial" w:eastAsia="Times New Roman" w:hAnsi="Arial" w:cs="Arial"/>
                <w:b/>
                <w:color w:val="000000" w:themeColor="text1"/>
                <w:sz w:val="24"/>
                <w:szCs w:val="24"/>
                <w:lang w:val="es-CO" w:eastAsia="es-CO"/>
              </w:rPr>
            </w:pPr>
            <w:r w:rsidRPr="00E93472">
              <w:rPr>
                <w:rFonts w:ascii="Arial" w:eastAsia="Times New Roman" w:hAnsi="Arial" w:cs="Arial"/>
                <w:b/>
                <w:color w:val="000000" w:themeColor="text1"/>
                <w:sz w:val="24"/>
                <w:szCs w:val="24"/>
                <w:lang w:val="es-CO" w:eastAsia="es-CO"/>
              </w:rPr>
              <w:t>Comparación de fracciones usando fracciones equivalentes</w:t>
            </w:r>
          </w:p>
          <w:p w14:paraId="56CF51FC" w14:textId="7CEAE820" w:rsidR="00A92358" w:rsidRPr="00E93472" w:rsidRDefault="00A92358" w:rsidP="00A92358">
            <w:pPr>
              <w:shd w:val="clear" w:color="auto" w:fill="FFFFFF"/>
              <w:spacing w:before="150" w:after="150" w:line="270" w:lineRule="atLeast"/>
              <w:rPr>
                <w:rFonts w:ascii="Arial" w:eastAsia="Times New Roman" w:hAnsi="Arial" w:cs="Arial"/>
                <w:color w:val="000000" w:themeColor="text1"/>
                <w:sz w:val="24"/>
                <w:szCs w:val="24"/>
                <w:lang w:val="es-CO" w:eastAsia="es-CO"/>
              </w:rPr>
            </w:pPr>
            <w:r w:rsidRPr="00E93472">
              <w:rPr>
                <w:rFonts w:ascii="Arial" w:eastAsia="Times New Roman" w:hAnsi="Arial" w:cs="Arial"/>
                <w:color w:val="000000" w:themeColor="text1"/>
                <w:sz w:val="24"/>
                <w:szCs w:val="24"/>
                <w:lang w:val="es-CO" w:eastAsia="es-CO"/>
              </w:rPr>
              <w:t>Para comparar dos fracciones heterogéneas debes seguir los pasos: </w:t>
            </w:r>
          </w:p>
          <w:p w14:paraId="284333E9" w14:textId="298AA881" w:rsidR="00A92358" w:rsidRPr="00E93472" w:rsidRDefault="00A92358" w:rsidP="00A92358">
            <w:pPr>
              <w:shd w:val="clear" w:color="auto" w:fill="FFFFFF"/>
              <w:spacing w:before="150" w:after="150" w:line="270" w:lineRule="atLeast"/>
              <w:rPr>
                <w:rFonts w:ascii="Arial" w:eastAsia="Times New Roman" w:hAnsi="Arial" w:cs="Arial"/>
                <w:color w:val="000000" w:themeColor="text1"/>
                <w:sz w:val="24"/>
                <w:szCs w:val="24"/>
                <w:lang w:val="es-CO" w:eastAsia="es-CO"/>
              </w:rPr>
            </w:pPr>
            <w:r w:rsidRPr="00E93472">
              <w:rPr>
                <w:rFonts w:ascii="Arial" w:eastAsia="Times New Roman" w:hAnsi="Arial" w:cs="Arial"/>
                <w:color w:val="000000" w:themeColor="text1"/>
                <w:sz w:val="24"/>
                <w:szCs w:val="24"/>
                <w:lang w:val="es-CO" w:eastAsia="es-CO"/>
              </w:rPr>
              <w:t>1. Iguala los denominadores buscando el mínimo común múltiplo (</w:t>
            </w:r>
            <w:proofErr w:type="spellStart"/>
            <w:r w:rsidRPr="00E93472">
              <w:rPr>
                <w:rFonts w:ascii="Arial" w:eastAsia="Times New Roman" w:hAnsi="Arial" w:cs="Arial"/>
                <w:color w:val="000000" w:themeColor="text1"/>
                <w:sz w:val="24"/>
                <w:szCs w:val="24"/>
                <w:lang w:val="es-CO" w:eastAsia="es-CO"/>
              </w:rPr>
              <w:t>m.c.m</w:t>
            </w:r>
            <w:proofErr w:type="spellEnd"/>
            <w:r w:rsidRPr="00E93472">
              <w:rPr>
                <w:rFonts w:ascii="Arial" w:eastAsia="Times New Roman" w:hAnsi="Arial" w:cs="Arial"/>
                <w:color w:val="000000" w:themeColor="text1"/>
                <w:sz w:val="24"/>
                <w:szCs w:val="24"/>
                <w:lang w:val="es-CO" w:eastAsia="es-CO"/>
              </w:rPr>
              <w:t>.). Para hacerlo puedes aplicar la descomposición en factores primos o hacer la lista de los múltiplos de cada denominador y hallar el menor múltiplo común.</w:t>
            </w:r>
          </w:p>
          <w:p w14:paraId="352B493D" w14:textId="77777777" w:rsidR="00A92358" w:rsidRPr="00E93472" w:rsidRDefault="00A92358" w:rsidP="00A92358">
            <w:pPr>
              <w:shd w:val="clear" w:color="auto" w:fill="FFFFFF"/>
              <w:spacing w:before="150" w:after="150" w:line="270" w:lineRule="atLeast"/>
              <w:rPr>
                <w:rFonts w:ascii="Arial" w:eastAsia="Times New Roman" w:hAnsi="Arial" w:cs="Arial"/>
                <w:color w:val="000000" w:themeColor="text1"/>
                <w:sz w:val="24"/>
                <w:szCs w:val="24"/>
                <w:lang w:val="es-CO" w:eastAsia="es-CO"/>
              </w:rPr>
            </w:pPr>
            <w:r w:rsidRPr="00E93472">
              <w:rPr>
                <w:rFonts w:ascii="Arial" w:eastAsia="Times New Roman" w:hAnsi="Arial" w:cs="Arial"/>
                <w:color w:val="000000" w:themeColor="text1"/>
                <w:sz w:val="24"/>
                <w:szCs w:val="24"/>
                <w:lang w:val="es-CO" w:eastAsia="es-CO"/>
              </w:rPr>
              <w:t>2. Cuando ya conoces el mínimo común múltiplo, divídelo por cada uno de los denominadores de las fracciones.</w:t>
            </w:r>
          </w:p>
          <w:p w14:paraId="58A56999" w14:textId="52647023" w:rsidR="00A92358" w:rsidRPr="00E93472" w:rsidRDefault="00A92358" w:rsidP="00A92358">
            <w:pPr>
              <w:shd w:val="clear" w:color="auto" w:fill="FFFFFF"/>
              <w:spacing w:before="150" w:after="150" w:line="270" w:lineRule="atLeast"/>
              <w:rPr>
                <w:rFonts w:ascii="Arial" w:eastAsia="Times New Roman" w:hAnsi="Arial" w:cs="Arial"/>
                <w:color w:val="000000" w:themeColor="text1"/>
                <w:sz w:val="24"/>
                <w:szCs w:val="24"/>
                <w:lang w:val="es-CO" w:eastAsia="es-CO"/>
              </w:rPr>
            </w:pPr>
            <w:r w:rsidRPr="00E93472">
              <w:rPr>
                <w:rFonts w:ascii="Arial" w:eastAsia="Times New Roman" w:hAnsi="Arial" w:cs="Arial"/>
                <w:color w:val="000000" w:themeColor="text1"/>
                <w:sz w:val="24"/>
                <w:szCs w:val="24"/>
                <w:lang w:val="es-CO" w:eastAsia="es-CO"/>
              </w:rPr>
              <w:t xml:space="preserve">3. Después, </w:t>
            </w:r>
            <w:r w:rsidR="00133C20" w:rsidRPr="00E93472">
              <w:rPr>
                <w:rFonts w:ascii="Arial" w:eastAsia="Times New Roman" w:hAnsi="Arial" w:cs="Arial"/>
                <w:color w:val="000000" w:themeColor="text1"/>
                <w:sz w:val="24"/>
                <w:szCs w:val="24"/>
                <w:lang w:val="es-CO" w:eastAsia="es-CO"/>
              </w:rPr>
              <w:t xml:space="preserve">amplifica cada fracción por el número que hallaste en el paso 2, </w:t>
            </w:r>
            <w:r w:rsidRPr="00E93472">
              <w:rPr>
                <w:rFonts w:ascii="Arial" w:eastAsia="Times New Roman" w:hAnsi="Arial" w:cs="Arial"/>
                <w:color w:val="000000" w:themeColor="text1"/>
                <w:sz w:val="24"/>
                <w:szCs w:val="24"/>
                <w:lang w:val="es-CO" w:eastAsia="es-CO"/>
              </w:rPr>
              <w:t>de forma que la fracción final sea equivalente a la primera.</w:t>
            </w:r>
          </w:p>
          <w:p w14:paraId="6588F6E4" w14:textId="6A9E920F" w:rsidR="00A92358" w:rsidRPr="00E93472" w:rsidRDefault="00A92358" w:rsidP="00133C20">
            <w:pPr>
              <w:shd w:val="clear" w:color="auto" w:fill="FFFFFF"/>
              <w:spacing w:before="150" w:after="150" w:line="270" w:lineRule="atLeast"/>
              <w:rPr>
                <w:rFonts w:ascii="Arial" w:eastAsia="Times New Roman" w:hAnsi="Arial" w:cs="Arial"/>
                <w:color w:val="000000" w:themeColor="text1"/>
                <w:sz w:val="24"/>
                <w:szCs w:val="24"/>
                <w:lang w:val="es-CO" w:eastAsia="es-CO"/>
              </w:rPr>
            </w:pPr>
            <w:r w:rsidRPr="00E93472">
              <w:rPr>
                <w:rFonts w:ascii="Arial" w:eastAsia="Times New Roman" w:hAnsi="Arial" w:cs="Arial"/>
                <w:color w:val="000000" w:themeColor="text1"/>
                <w:sz w:val="24"/>
                <w:szCs w:val="24"/>
                <w:lang w:val="es-CO" w:eastAsia="es-CO"/>
              </w:rPr>
              <w:t xml:space="preserve">5. Cuando tengas las dos </w:t>
            </w:r>
            <w:r w:rsidR="00133C20" w:rsidRPr="00E93472">
              <w:rPr>
                <w:rFonts w:ascii="Arial" w:eastAsia="Times New Roman" w:hAnsi="Arial" w:cs="Arial"/>
                <w:color w:val="000000" w:themeColor="text1"/>
                <w:sz w:val="24"/>
                <w:szCs w:val="24"/>
                <w:lang w:val="es-CO" w:eastAsia="es-CO"/>
              </w:rPr>
              <w:t xml:space="preserve">fracciones equivalentes homogéneas </w:t>
            </w:r>
            <w:r w:rsidRPr="00E93472">
              <w:rPr>
                <w:rFonts w:ascii="Arial" w:eastAsia="Times New Roman" w:hAnsi="Arial" w:cs="Arial"/>
                <w:color w:val="000000" w:themeColor="text1"/>
                <w:sz w:val="24"/>
                <w:szCs w:val="24"/>
                <w:lang w:val="es-CO" w:eastAsia="es-CO"/>
              </w:rPr>
              <w:t>podrás comparar los numeradores.</w:t>
            </w:r>
          </w:p>
          <w:p w14:paraId="6056392A" w14:textId="77777777" w:rsidR="00133C20" w:rsidRPr="00E93472" w:rsidRDefault="00133C20" w:rsidP="00133C20">
            <w:pPr>
              <w:shd w:val="clear" w:color="auto" w:fill="FFFFFF"/>
              <w:spacing w:before="150" w:after="150" w:line="270" w:lineRule="atLeast"/>
              <w:rPr>
                <w:rFonts w:ascii="Arial" w:eastAsia="Times New Roman" w:hAnsi="Arial" w:cs="Arial"/>
                <w:color w:val="000000" w:themeColor="text1"/>
                <w:sz w:val="24"/>
                <w:szCs w:val="24"/>
                <w:lang w:val="es-CO" w:eastAsia="es-CO"/>
              </w:rPr>
            </w:pPr>
          </w:p>
          <w:p w14:paraId="1B409588" w14:textId="7F5ADB0C" w:rsidR="00AC6CF4" w:rsidRPr="00E93472" w:rsidRDefault="00133C20" w:rsidP="00BA5740">
            <w:pPr>
              <w:shd w:val="clear" w:color="auto" w:fill="FFFFFF"/>
              <w:spacing w:before="150" w:after="150" w:line="270" w:lineRule="atLeast"/>
              <w:rPr>
                <w:rFonts w:ascii="Arial" w:eastAsia="Times New Roman" w:hAnsi="Arial" w:cs="Arial"/>
                <w:color w:val="000000" w:themeColor="text1"/>
                <w:sz w:val="24"/>
                <w:szCs w:val="24"/>
                <w:lang w:val="es-CO" w:eastAsia="es-CO"/>
              </w:rPr>
            </w:pPr>
            <w:r w:rsidRPr="00E93472">
              <w:rPr>
                <w:rFonts w:ascii="Arial" w:eastAsia="Times New Roman" w:hAnsi="Arial" w:cs="Arial"/>
                <w:b/>
                <w:color w:val="000000" w:themeColor="text1"/>
                <w:sz w:val="24"/>
                <w:szCs w:val="24"/>
                <w:lang w:val="es-CO" w:eastAsia="es-CO"/>
              </w:rPr>
              <w:t>Recuerda</w:t>
            </w:r>
            <w:r w:rsidRPr="00E93472">
              <w:rPr>
                <w:rFonts w:ascii="Arial" w:eastAsia="Times New Roman" w:hAnsi="Arial" w:cs="Arial"/>
                <w:color w:val="000000" w:themeColor="text1"/>
                <w:sz w:val="24"/>
                <w:szCs w:val="24"/>
                <w:lang w:val="es-CO" w:eastAsia="es-CO"/>
              </w:rPr>
              <w:t xml:space="preserve">: Si comparas fracciones homogéneas, es mayor, la fracción que tiene el mayor numerador. </w:t>
            </w:r>
          </w:p>
        </w:tc>
      </w:tr>
      <w:tr w:rsidR="00CE2374" w:rsidRPr="00E93472" w14:paraId="6DBC1911" w14:textId="77777777" w:rsidTr="00697A0C">
        <w:tc>
          <w:tcPr>
            <w:tcW w:w="2518" w:type="dxa"/>
          </w:tcPr>
          <w:p w14:paraId="208A3220" w14:textId="50DAF1CE" w:rsidR="00CE2374" w:rsidRPr="00E93472" w:rsidRDefault="00CE2374" w:rsidP="00697A0C">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70B1BD67" w14:textId="6AD51C5F" w:rsidR="00CE2374" w:rsidRPr="00E93472" w:rsidRDefault="00CE2374" w:rsidP="00697A0C">
            <w:pPr>
              <w:rPr>
                <w:rFonts w:ascii="Arial" w:hAnsi="Arial" w:cs="Arial"/>
                <w:color w:val="000000"/>
                <w:sz w:val="24"/>
                <w:szCs w:val="24"/>
              </w:rPr>
            </w:pPr>
            <w:r w:rsidRPr="00E93472">
              <w:rPr>
                <w:rFonts w:ascii="Arial" w:hAnsi="Arial" w:cs="Arial"/>
                <w:color w:val="000000"/>
                <w:sz w:val="24"/>
                <w:szCs w:val="24"/>
              </w:rPr>
              <w:t>Utiliza fraccio</w:t>
            </w:r>
            <w:r w:rsidR="0034058D" w:rsidRPr="00E93472">
              <w:rPr>
                <w:rFonts w:ascii="Arial" w:hAnsi="Arial" w:cs="Arial"/>
                <w:color w:val="000000"/>
                <w:sz w:val="24"/>
                <w:szCs w:val="24"/>
              </w:rPr>
              <w:t>nes equivalentes para comparar</w:t>
            </w:r>
          </w:p>
        </w:tc>
      </w:tr>
      <w:tr w:rsidR="00CE2374" w:rsidRPr="00E93472" w14:paraId="2F3619AF" w14:textId="77777777" w:rsidTr="00697A0C">
        <w:tc>
          <w:tcPr>
            <w:tcW w:w="2518" w:type="dxa"/>
          </w:tcPr>
          <w:p w14:paraId="641A9CBB" w14:textId="77777777" w:rsidR="00CE2374" w:rsidRPr="00E93472" w:rsidRDefault="00CE2374" w:rsidP="00697A0C">
            <w:pPr>
              <w:rPr>
                <w:rFonts w:ascii="Arial" w:hAnsi="Arial" w:cs="Arial"/>
                <w:b/>
                <w:color w:val="000000"/>
                <w:sz w:val="24"/>
                <w:szCs w:val="24"/>
              </w:rPr>
            </w:pPr>
            <w:r w:rsidRPr="00E93472">
              <w:rPr>
                <w:rFonts w:ascii="Arial" w:hAnsi="Arial" w:cs="Arial"/>
                <w:b/>
                <w:color w:val="000000"/>
                <w:sz w:val="24"/>
                <w:szCs w:val="24"/>
              </w:rPr>
              <w:lastRenderedPageBreak/>
              <w:t>Descripción</w:t>
            </w:r>
          </w:p>
        </w:tc>
        <w:tc>
          <w:tcPr>
            <w:tcW w:w="6536" w:type="dxa"/>
          </w:tcPr>
          <w:p w14:paraId="6BFBA000" w14:textId="144D3B66" w:rsidR="00CE2374" w:rsidRPr="00E93472" w:rsidRDefault="004E6971" w:rsidP="00697A0C">
            <w:pPr>
              <w:rPr>
                <w:rFonts w:ascii="Arial" w:hAnsi="Arial" w:cs="Arial"/>
                <w:color w:val="000000"/>
                <w:sz w:val="24"/>
                <w:szCs w:val="24"/>
              </w:rPr>
            </w:pPr>
            <w:r w:rsidRPr="00E93472">
              <w:rPr>
                <w:rFonts w:ascii="Arial" w:hAnsi="Arial" w:cs="Arial"/>
                <w:color w:val="000000"/>
                <w:sz w:val="24"/>
                <w:szCs w:val="24"/>
              </w:rPr>
              <w:t xml:space="preserve">Interactivo que explica </w:t>
            </w:r>
            <w:r w:rsidR="00505F83" w:rsidRPr="00E93472">
              <w:rPr>
                <w:rFonts w:ascii="Arial" w:hAnsi="Arial" w:cs="Arial"/>
                <w:color w:val="000000"/>
                <w:sz w:val="24"/>
                <w:szCs w:val="24"/>
              </w:rPr>
              <w:t xml:space="preserve">el proceso para comparar fracciones heterogéneas </w:t>
            </w:r>
            <w:r w:rsidR="007A0C18" w:rsidRPr="00E93472">
              <w:rPr>
                <w:rFonts w:ascii="Arial" w:hAnsi="Arial" w:cs="Arial"/>
                <w:color w:val="000000"/>
                <w:sz w:val="24"/>
                <w:szCs w:val="24"/>
              </w:rPr>
              <w:t xml:space="preserve">usando fracciones equivalentes homogéneas. </w:t>
            </w:r>
          </w:p>
        </w:tc>
      </w:tr>
    </w:tbl>
    <w:p w14:paraId="16CA65AC" w14:textId="77777777" w:rsidR="00393226" w:rsidRPr="00E93472" w:rsidRDefault="00393226" w:rsidP="00081745">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451"/>
        <w:gridCol w:w="6377"/>
      </w:tblGrid>
      <w:tr w:rsidR="00D320D7" w:rsidRPr="00E93472" w14:paraId="1A6FD44E" w14:textId="77777777" w:rsidTr="00697A0C">
        <w:tc>
          <w:tcPr>
            <w:tcW w:w="9054" w:type="dxa"/>
            <w:gridSpan w:val="2"/>
            <w:shd w:val="clear" w:color="auto" w:fill="000000" w:themeFill="text1"/>
          </w:tcPr>
          <w:p w14:paraId="5B4FAB69" w14:textId="77777777" w:rsidR="00D320D7" w:rsidRPr="00E93472" w:rsidRDefault="00D320D7" w:rsidP="00697A0C">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Profundiza: recurso aprovechado</w:t>
            </w:r>
          </w:p>
        </w:tc>
      </w:tr>
      <w:tr w:rsidR="00D320D7" w:rsidRPr="00E93472" w14:paraId="7E0F9946" w14:textId="77777777" w:rsidTr="00697A0C">
        <w:tc>
          <w:tcPr>
            <w:tcW w:w="2518" w:type="dxa"/>
          </w:tcPr>
          <w:p w14:paraId="4F308329" w14:textId="77777777" w:rsidR="00D320D7" w:rsidRPr="00E93472" w:rsidRDefault="00D320D7" w:rsidP="00697A0C">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13249909" w14:textId="08EA8A0F" w:rsidR="00D320D7" w:rsidRPr="00E93472" w:rsidRDefault="00D320D7" w:rsidP="00D320D7">
            <w:pPr>
              <w:rPr>
                <w:rFonts w:ascii="Arial" w:hAnsi="Arial" w:cs="Arial"/>
                <w:b/>
                <w:color w:val="000000"/>
                <w:sz w:val="24"/>
                <w:szCs w:val="24"/>
              </w:rPr>
            </w:pPr>
            <w:r w:rsidRPr="00E93472">
              <w:rPr>
                <w:rFonts w:ascii="Arial" w:hAnsi="Arial" w:cs="Arial"/>
                <w:color w:val="000000"/>
                <w:sz w:val="24"/>
                <w:szCs w:val="24"/>
              </w:rPr>
              <w:t>MA_04_04_REC240</w:t>
            </w:r>
          </w:p>
        </w:tc>
      </w:tr>
      <w:tr w:rsidR="00D320D7" w:rsidRPr="00E93472" w14:paraId="5299154A" w14:textId="77777777" w:rsidTr="00697A0C">
        <w:tc>
          <w:tcPr>
            <w:tcW w:w="2518" w:type="dxa"/>
          </w:tcPr>
          <w:p w14:paraId="37781CAC" w14:textId="77777777" w:rsidR="00D320D7" w:rsidRPr="00E93472" w:rsidRDefault="00D320D7" w:rsidP="00697A0C">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15F0D146" w14:textId="0AD402BE" w:rsidR="00D320D7" w:rsidRPr="00E93472" w:rsidRDefault="00D320D7" w:rsidP="009A5AC4">
            <w:pPr>
              <w:rPr>
                <w:rFonts w:ascii="Arial" w:hAnsi="Arial" w:cs="Arial"/>
                <w:color w:val="000000"/>
                <w:sz w:val="24"/>
                <w:szCs w:val="24"/>
              </w:rPr>
            </w:pPr>
            <w:r w:rsidRPr="00E93472">
              <w:rPr>
                <w:rFonts w:ascii="Arial" w:hAnsi="Arial" w:cs="Arial"/>
                <w:color w:val="000000"/>
                <w:sz w:val="24"/>
                <w:szCs w:val="24"/>
              </w:rPr>
              <w:t>5°ESO/Matemáticas/Las fracciones/</w:t>
            </w:r>
            <w:r w:rsidR="009A5AC4" w:rsidRPr="00E93472">
              <w:rPr>
                <w:rFonts w:ascii="Arial" w:hAnsi="Arial" w:cs="Arial"/>
                <w:color w:val="000000"/>
                <w:sz w:val="24"/>
                <w:szCs w:val="24"/>
              </w:rPr>
              <w:t>3.1 Las fracciones con igual denominador</w:t>
            </w:r>
            <w:r w:rsidRPr="00E93472">
              <w:rPr>
                <w:rFonts w:ascii="Arial" w:hAnsi="Arial" w:cs="Arial"/>
                <w:color w:val="000000"/>
                <w:sz w:val="24"/>
                <w:szCs w:val="24"/>
              </w:rPr>
              <w:t xml:space="preserve">/Profundiza: </w:t>
            </w:r>
            <w:r w:rsidR="009A5AC4" w:rsidRPr="00E93472">
              <w:rPr>
                <w:rFonts w:ascii="Arial" w:hAnsi="Arial" w:cs="Arial"/>
                <w:color w:val="000000"/>
                <w:sz w:val="24"/>
                <w:szCs w:val="24"/>
              </w:rPr>
              <w:t>Comparación de fracciones</w:t>
            </w:r>
          </w:p>
        </w:tc>
      </w:tr>
      <w:tr w:rsidR="00D320D7" w:rsidRPr="00E93472" w14:paraId="1D7809D1" w14:textId="77777777" w:rsidTr="00697A0C">
        <w:tc>
          <w:tcPr>
            <w:tcW w:w="2518" w:type="dxa"/>
          </w:tcPr>
          <w:p w14:paraId="55D28DD3" w14:textId="77777777" w:rsidR="00D320D7" w:rsidRPr="00E93472" w:rsidRDefault="00D320D7" w:rsidP="00697A0C">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791A8A47" w14:textId="77777777" w:rsidR="00D320D7" w:rsidRPr="00E93472" w:rsidRDefault="003A066F" w:rsidP="00697A0C">
            <w:pPr>
              <w:rPr>
                <w:rFonts w:ascii="Arial" w:hAnsi="Arial" w:cs="Arial"/>
                <w:b/>
                <w:color w:val="FF0000"/>
                <w:sz w:val="24"/>
                <w:szCs w:val="24"/>
              </w:rPr>
            </w:pPr>
            <w:r w:rsidRPr="00E93472">
              <w:rPr>
                <w:rFonts w:ascii="Arial" w:hAnsi="Arial" w:cs="Arial"/>
                <w:b/>
                <w:color w:val="FF0000"/>
                <w:sz w:val="24"/>
                <w:szCs w:val="24"/>
              </w:rPr>
              <w:t>Eliminar</w:t>
            </w:r>
          </w:p>
          <w:p w14:paraId="541099EE" w14:textId="004AAF02" w:rsidR="003A066F" w:rsidRPr="00E93472" w:rsidRDefault="003A066F" w:rsidP="003A066F">
            <w:pPr>
              <w:jc w:val="center"/>
              <w:rPr>
                <w:rFonts w:ascii="Arial" w:hAnsi="Arial" w:cs="Arial"/>
                <w:b/>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40160" behindDoc="0" locked="0" layoutInCell="1" allowOverlap="1" wp14:anchorId="410419D6" wp14:editId="490EE14F">
                      <wp:simplePos x="0" y="0"/>
                      <wp:positionH relativeFrom="column">
                        <wp:posOffset>840312</wp:posOffset>
                      </wp:positionH>
                      <wp:positionV relativeFrom="paragraph">
                        <wp:posOffset>-4594</wp:posOffset>
                      </wp:positionV>
                      <wp:extent cx="2328530" cy="2041451"/>
                      <wp:effectExtent l="38100" t="19050" r="72390" b="92710"/>
                      <wp:wrapNone/>
                      <wp:docPr id="1031" name="1031 Conector recto"/>
                      <wp:cNvGraphicFramePr/>
                      <a:graphic xmlns:a="http://schemas.openxmlformats.org/drawingml/2006/main">
                        <a:graphicData uri="http://schemas.microsoft.com/office/word/2010/wordprocessingShape">
                          <wps:wsp>
                            <wps:cNvCnPr/>
                            <wps:spPr>
                              <a:xfrm>
                                <a:off x="0" y="0"/>
                                <a:ext cx="2328530" cy="2041451"/>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671A90E" id="1031 Conector recto"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66.15pt,-.35pt" to="249.5pt,1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khc2AEAAAwEAAAOAAAAZHJzL2Uyb0RvYy54bWysU8tu2zAQvBfoPxC815LspAgEyzk4cC9F&#10;a7TNB9DU0ibAF5asJf99l5StBG2BAEV1oPjYmd2ZJdePozXsDBi1dx1vFjVn4KTvtTt2/PnH7sMD&#10;ZzEJ1wvjHXT8ApE/bt6/Ww+hhaU/edMDMiJxsR1Cx08phbaqojyBFXHhAzg6VB6tSLTEY9WjGIjd&#10;mmpZ1x+rwWMf0EuIkXafpkO+KfxKgUxflYqQmOk41ZbKiGU85LHarEV7RBFOWl7LEP9QhRXaUdKZ&#10;6kkkwX6i/oPKaok+epUW0tvKK6UlFA2kpql/U/P9JAIULWRODLNN8f/Ryi/nPTLdU+/qVcOZE5a6&#10;lOdsSw2TySPD/MtODSG2BNi6PV5XMewxyx4V2vwnQWws7l5md2FMTNLmcrV8uF9REySdLeu75u6+&#10;yazVCzxgTJ/AW5YnHTfaZfmiFefPMU2ht5C8bVweoze632ljygKPh61BdhbU8N2upu+a41UYZczQ&#10;KuuZFJRZuhiYaL+BIk9yzSV9uY0w0wopwaVb7cZRdIYpKmEG1m8Dr/EZCuWmzuDmbfCMKJm9SzPY&#10;aufxbwRpvJWspvibA5PubMHB95fS22INXbnSnevzyHf69brAXx7x5hcAAAD//wMAUEsDBBQABgAI&#10;AAAAIQBvcg/F3wAAAAkBAAAPAAAAZHJzL2Rvd25yZXYueG1sTI/NTsMwEITvSLyDtUjcWpuEnzrE&#10;qRAScOipAani5sZuEtVeR7HTpm/PcoLjaEYz35Tr2Tt2smPsAyq4WwpgFptgemwVfH2+LVbAYtJo&#10;tAtoFVxshHV1fVXqwoQzbu2pTi2jEoyFVtClNBScx6azXsdlGCySdwij14nk2HIz6jOVe8czIR65&#10;1z3SQqcH+9rZ5lhPXsG3FLV0D8d+kmKHm837x+WQ75S6vZlfnoElO6e/MPziEzpUxLQPE5rIHOk8&#10;yymqYPEEjPx7KenbXkGeiRXwquT/H1Q/AAAA//8DAFBLAQItABQABgAIAAAAIQC2gziS/gAAAOEB&#10;AAATAAAAAAAAAAAAAAAAAAAAAABbQ29udGVudF9UeXBlc10ueG1sUEsBAi0AFAAGAAgAAAAhADj9&#10;If/WAAAAlAEAAAsAAAAAAAAAAAAAAAAALwEAAF9yZWxzLy5yZWxzUEsBAi0AFAAGAAgAAAAhANHC&#10;SFzYAQAADAQAAA4AAAAAAAAAAAAAAAAALgIAAGRycy9lMm9Eb2MueG1sUEsBAi0AFAAGAAgAAAAh&#10;AG9yD8XfAAAACQEAAA8AAAAAAAAAAAAAAAAAMgQAAGRycy9kb3ducmV2LnhtbFBLBQYAAAAABAAE&#10;APMAAAA+BQAAAAA=&#10;" strokecolor="red" strokeweight="2pt">
                      <v:shadow on="t" color="black" opacity="24903f" origin=",.5" offset="0,.55556mm"/>
                    </v:line>
                  </w:pict>
                </mc:Fallback>
              </mc:AlternateContent>
            </w:r>
            <w:r w:rsidRPr="00E93472">
              <w:rPr>
                <w:rFonts w:ascii="Arial" w:hAnsi="Arial" w:cs="Arial"/>
                <w:noProof/>
                <w:lang w:val="es-CO" w:eastAsia="es-CO"/>
              </w:rPr>
              <w:drawing>
                <wp:inline distT="0" distB="0" distL="0" distR="0" wp14:anchorId="0D94E8C9" wp14:editId="45546E2B">
                  <wp:extent cx="2335420" cy="2041451"/>
                  <wp:effectExtent l="0" t="0" r="8255" b="0"/>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30115" t="32424" r="42800" b="29697"/>
                          <a:stretch/>
                        </pic:blipFill>
                        <pic:spPr bwMode="auto">
                          <a:xfrm>
                            <a:off x="0" y="0"/>
                            <a:ext cx="2334751" cy="2040866"/>
                          </a:xfrm>
                          <a:prstGeom prst="rect">
                            <a:avLst/>
                          </a:prstGeom>
                          <a:ln>
                            <a:noFill/>
                          </a:ln>
                          <a:extLst>
                            <a:ext uri="{53640926-AAD7-44D8-BBD7-CCE9431645EC}">
                              <a14:shadowObscured xmlns:a14="http://schemas.microsoft.com/office/drawing/2010/main"/>
                            </a:ext>
                          </a:extLst>
                        </pic:spPr>
                      </pic:pic>
                    </a:graphicData>
                  </a:graphic>
                </wp:inline>
              </w:drawing>
            </w:r>
          </w:p>
          <w:p w14:paraId="61648BA5" w14:textId="77777777" w:rsidR="003A066F" w:rsidRPr="00E93472" w:rsidRDefault="003A066F" w:rsidP="003A066F">
            <w:pPr>
              <w:jc w:val="center"/>
              <w:rPr>
                <w:rFonts w:ascii="Arial" w:hAnsi="Arial" w:cs="Arial"/>
                <w:b/>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42208" behindDoc="0" locked="0" layoutInCell="1" allowOverlap="1" wp14:anchorId="03112BD9" wp14:editId="59BA7698">
                      <wp:simplePos x="0" y="0"/>
                      <wp:positionH relativeFrom="column">
                        <wp:posOffset>903605</wp:posOffset>
                      </wp:positionH>
                      <wp:positionV relativeFrom="paragraph">
                        <wp:posOffset>-5080</wp:posOffset>
                      </wp:positionV>
                      <wp:extent cx="2136140" cy="1732915"/>
                      <wp:effectExtent l="38100" t="19050" r="73660" b="95885"/>
                      <wp:wrapNone/>
                      <wp:docPr id="1034" name="1034 Conector recto"/>
                      <wp:cNvGraphicFramePr/>
                      <a:graphic xmlns:a="http://schemas.openxmlformats.org/drawingml/2006/main">
                        <a:graphicData uri="http://schemas.microsoft.com/office/word/2010/wordprocessingShape">
                          <wps:wsp>
                            <wps:cNvCnPr/>
                            <wps:spPr>
                              <a:xfrm>
                                <a:off x="0" y="0"/>
                                <a:ext cx="2136140" cy="173291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8A0CE0" id="1034 Conector recto"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15pt,-.4pt" to="239.35pt,1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H/2AEAAAwEAAAOAAAAZHJzL2Uyb0RvYy54bWysU9uO0zAQfUfiHyy/0yTtskDUdB+6Ki8I&#10;Ki4f4Drj1pJvGpum/XvGTppdAdJKiDw4vsw5M+eMvX64WMPOgFF71/FmUXMGTvpeu2PHf3zfvXnP&#10;WUzC9cJ4Bx2/QuQPm9ev1kNoYelP3vSAjEhcbIfQ8VNKoa2qKE9gRVz4AI4OlUcrEi3xWPUoBmK3&#10;plrW9X01eOwDegkx0u7jeMg3hV8pkOmLUhESMx2n2lIZsYyHPFabtWiPKMJJy6kM8Q9VWKEdJZ2p&#10;HkUS7CfqP6isluijV2khva28UlpC0UBqmvo3Nd9OIkDRQubEMNsU/x+t/HzeI9M99a5e3XHmhKUu&#10;5TnbUsNk8sgw/7JTQ4gtAbZuj9Mqhj1m2ReFNv9JELsUd6+zu3BJTNLmslndN3fUBElnzbvV8kPz&#10;NrNWT/CAMX0Eb1medNxol+WLVpw/xTSG3kLytnF5jN7ofqeNKQs8HrYG2VlQw3e7mr4px7Mwypih&#10;VdYzKiizdDUw0n4FRZ7kmkv6chthphVSgkvNxGscRWeYohJmYP0ycIrPUCg3dQY3L4NnRMnsXZrB&#10;VjuPfyNIl1vJaoy/OTDqzhYcfH8tvS3W0JUr3ZmeR77Tz9cF/vSIN78AAAD//wMAUEsDBBQABgAI&#10;AAAAIQCEBCrR3wAAAAkBAAAPAAAAZHJzL2Rvd25yZXYueG1sTI8xT8MwFIR3JP6D9ZDYqN20JU2I&#10;UyEk6NCJgFSxufFrEtV+jmKnTf897gTj6U533xWbyRp2xsF3jiTMZwIYUu10R42E76/3pzUwHxRp&#10;ZRyhhCt62JT3d4XKtbvQJ56r0LBYQj5XEtoQ+pxzX7dolZ+5Hil6RzdYFaIcGq4HdYnl1vBEiGdu&#10;VUdxoVU9vrVYn6rRSvjJRJWZ1akbM7Gn3e5jez0u9lI+PkyvL8ACTuEvDDf8iA5lZDq4kbRnJupl&#10;sohRCbcH0V+m6xTYQUKSJnPgZcH/Pyh/AQAA//8DAFBLAQItABQABgAIAAAAIQC2gziS/gAAAOEB&#10;AAATAAAAAAAAAAAAAAAAAAAAAABbQ29udGVudF9UeXBlc10ueG1sUEsBAi0AFAAGAAgAAAAhADj9&#10;If/WAAAAlAEAAAsAAAAAAAAAAAAAAAAALwEAAF9yZWxzLy5yZWxzUEsBAi0AFAAGAAgAAAAhACEu&#10;If/YAQAADAQAAA4AAAAAAAAAAAAAAAAALgIAAGRycy9lMm9Eb2MueG1sUEsBAi0AFAAGAAgAAAAh&#10;AIQEKtHfAAAACQEAAA8AAAAAAAAAAAAAAAAAMgQAAGRycy9kb3ducmV2LnhtbFBLBQYAAAAABAAE&#10;APMAAAA+BQAAAAA=&#10;" strokecolor="red" strokeweight="2pt">
                      <v:shadow on="t" color="black" opacity="24903f" origin=",.5" offset="0,.55556mm"/>
                    </v:line>
                  </w:pict>
                </mc:Fallback>
              </mc:AlternateContent>
            </w:r>
            <w:r w:rsidRPr="00E93472">
              <w:rPr>
                <w:rFonts w:ascii="Arial" w:hAnsi="Arial" w:cs="Arial"/>
                <w:noProof/>
                <w:lang w:val="es-CO" w:eastAsia="es-CO"/>
              </w:rPr>
              <w:drawing>
                <wp:inline distT="0" distB="0" distL="0" distR="0" wp14:anchorId="2E505A02" wp14:editId="01D4B576">
                  <wp:extent cx="2296633" cy="1729392"/>
                  <wp:effectExtent l="0" t="0" r="8890" b="4445"/>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64207" t="33939" r="4352" b="28182"/>
                          <a:stretch/>
                        </pic:blipFill>
                        <pic:spPr bwMode="auto">
                          <a:xfrm>
                            <a:off x="0" y="0"/>
                            <a:ext cx="2295976" cy="1728898"/>
                          </a:xfrm>
                          <a:prstGeom prst="rect">
                            <a:avLst/>
                          </a:prstGeom>
                          <a:ln>
                            <a:noFill/>
                          </a:ln>
                          <a:extLst>
                            <a:ext uri="{53640926-AAD7-44D8-BBD7-CCE9431645EC}">
                              <a14:shadowObscured xmlns:a14="http://schemas.microsoft.com/office/drawing/2010/main"/>
                            </a:ext>
                          </a:extLst>
                        </pic:spPr>
                      </pic:pic>
                    </a:graphicData>
                  </a:graphic>
                </wp:inline>
              </w:drawing>
            </w:r>
          </w:p>
          <w:p w14:paraId="7FB1151D" w14:textId="77777777" w:rsidR="003A066F" w:rsidRPr="00E93472" w:rsidRDefault="003A066F" w:rsidP="003A066F">
            <w:pPr>
              <w:rPr>
                <w:rFonts w:ascii="Arial" w:hAnsi="Arial" w:cs="Arial"/>
                <w:b/>
                <w:color w:val="000000"/>
                <w:sz w:val="24"/>
                <w:szCs w:val="24"/>
              </w:rPr>
            </w:pPr>
          </w:p>
          <w:p w14:paraId="790903AE" w14:textId="77777777" w:rsidR="00844E9C" w:rsidRPr="00E93472" w:rsidRDefault="00844E9C" w:rsidP="003A066F">
            <w:pPr>
              <w:rPr>
                <w:rFonts w:ascii="Arial" w:hAnsi="Arial" w:cs="Arial"/>
                <w:color w:val="000000"/>
                <w:sz w:val="24"/>
                <w:szCs w:val="24"/>
                <w:u w:val="single"/>
              </w:rPr>
            </w:pPr>
            <w:r w:rsidRPr="00E93472">
              <w:rPr>
                <w:rFonts w:ascii="Arial" w:hAnsi="Arial" w:cs="Arial"/>
                <w:color w:val="000000"/>
                <w:sz w:val="24"/>
                <w:szCs w:val="24"/>
                <w:u w:val="single"/>
              </w:rPr>
              <w:t>Ficha del docente</w:t>
            </w:r>
          </w:p>
          <w:p w14:paraId="3298C89A" w14:textId="77777777" w:rsidR="00844E9C" w:rsidRPr="00E93472" w:rsidRDefault="00844E9C" w:rsidP="003A066F">
            <w:pPr>
              <w:rPr>
                <w:rFonts w:ascii="Arial" w:hAnsi="Arial" w:cs="Arial"/>
                <w:b/>
                <w:color w:val="000000"/>
                <w:sz w:val="24"/>
                <w:szCs w:val="24"/>
              </w:rPr>
            </w:pPr>
            <w:r w:rsidRPr="00E93472">
              <w:rPr>
                <w:rFonts w:ascii="Arial" w:hAnsi="Arial" w:cs="Arial"/>
                <w:b/>
                <w:color w:val="000000"/>
                <w:sz w:val="24"/>
                <w:szCs w:val="24"/>
              </w:rPr>
              <w:t>Objetivo</w:t>
            </w:r>
          </w:p>
          <w:p w14:paraId="71E4B096" w14:textId="77777777" w:rsidR="00844E9C" w:rsidRPr="00E93472" w:rsidRDefault="00FA4335" w:rsidP="003A066F">
            <w:pPr>
              <w:rPr>
                <w:rFonts w:ascii="Arial" w:hAnsi="Arial" w:cs="Arial"/>
                <w:color w:val="000000"/>
                <w:sz w:val="24"/>
                <w:szCs w:val="24"/>
              </w:rPr>
            </w:pPr>
            <w:r w:rsidRPr="00E93472">
              <w:rPr>
                <w:rFonts w:ascii="Arial" w:hAnsi="Arial" w:cs="Arial"/>
                <w:color w:val="000000"/>
                <w:sz w:val="24"/>
                <w:szCs w:val="24"/>
              </w:rPr>
              <w:t>El recurso intera</w:t>
            </w:r>
            <w:r w:rsidR="00C978E0" w:rsidRPr="00E93472">
              <w:rPr>
                <w:rFonts w:ascii="Arial" w:hAnsi="Arial" w:cs="Arial"/>
                <w:color w:val="000000"/>
                <w:sz w:val="24"/>
                <w:szCs w:val="24"/>
              </w:rPr>
              <w:t xml:space="preserve">ctivo propone dos métodos para comparar dos fracciones. </w:t>
            </w:r>
          </w:p>
          <w:p w14:paraId="6D575E54" w14:textId="77777777" w:rsidR="00C978E0" w:rsidRPr="00E93472" w:rsidRDefault="00C978E0" w:rsidP="003A066F">
            <w:pPr>
              <w:rPr>
                <w:rFonts w:ascii="Arial" w:hAnsi="Arial" w:cs="Arial"/>
                <w:color w:val="000000"/>
                <w:sz w:val="24"/>
                <w:szCs w:val="24"/>
              </w:rPr>
            </w:pPr>
          </w:p>
          <w:p w14:paraId="6CC68F7D" w14:textId="77777777" w:rsidR="00C978E0" w:rsidRPr="00E93472" w:rsidRDefault="00C978E0" w:rsidP="003A066F">
            <w:pPr>
              <w:rPr>
                <w:rFonts w:ascii="Arial" w:hAnsi="Arial" w:cs="Arial"/>
                <w:b/>
                <w:color w:val="000000"/>
                <w:sz w:val="24"/>
                <w:szCs w:val="24"/>
              </w:rPr>
            </w:pPr>
            <w:r w:rsidRPr="00E93472">
              <w:rPr>
                <w:rFonts w:ascii="Arial" w:hAnsi="Arial" w:cs="Arial"/>
                <w:b/>
                <w:color w:val="000000"/>
                <w:sz w:val="24"/>
                <w:szCs w:val="24"/>
              </w:rPr>
              <w:t>Durante la presentación</w:t>
            </w:r>
          </w:p>
          <w:p w14:paraId="11D8FF6F" w14:textId="77777777" w:rsidR="00C978E0" w:rsidRPr="00E93472" w:rsidRDefault="002D233E" w:rsidP="003A066F">
            <w:pPr>
              <w:rPr>
                <w:rFonts w:ascii="Arial" w:hAnsi="Arial" w:cs="Arial"/>
                <w:color w:val="000000"/>
                <w:sz w:val="24"/>
                <w:szCs w:val="24"/>
              </w:rPr>
            </w:pPr>
            <w:r w:rsidRPr="00E93472">
              <w:rPr>
                <w:rFonts w:ascii="Arial" w:hAnsi="Arial" w:cs="Arial"/>
                <w:color w:val="000000"/>
                <w:sz w:val="24"/>
                <w:szCs w:val="24"/>
              </w:rPr>
              <w:t xml:space="preserve">Es importante proponer que los estudiantes respondan las preguntas planteadas antes </w:t>
            </w:r>
            <w:r w:rsidR="00F35DB7" w:rsidRPr="00E93472">
              <w:rPr>
                <w:rFonts w:ascii="Arial" w:hAnsi="Arial" w:cs="Arial"/>
                <w:color w:val="000000"/>
                <w:sz w:val="24"/>
                <w:szCs w:val="24"/>
              </w:rPr>
              <w:t xml:space="preserve">de ver las respuestas, argumentando cada una de las soluciones dadas. </w:t>
            </w:r>
          </w:p>
          <w:p w14:paraId="4CCC1281" w14:textId="77777777" w:rsidR="00F35DB7" w:rsidRPr="00E93472" w:rsidRDefault="00F35DB7" w:rsidP="003A066F">
            <w:pPr>
              <w:rPr>
                <w:rFonts w:ascii="Arial" w:hAnsi="Arial" w:cs="Arial"/>
                <w:color w:val="000000"/>
                <w:sz w:val="24"/>
                <w:szCs w:val="24"/>
              </w:rPr>
            </w:pPr>
          </w:p>
          <w:p w14:paraId="5A3E0A73" w14:textId="77777777" w:rsidR="00F35DB7" w:rsidRPr="00E93472" w:rsidRDefault="00F35DB7" w:rsidP="003A066F">
            <w:pPr>
              <w:rPr>
                <w:rFonts w:ascii="Arial" w:hAnsi="Arial" w:cs="Arial"/>
                <w:color w:val="000000"/>
                <w:sz w:val="24"/>
                <w:szCs w:val="24"/>
              </w:rPr>
            </w:pPr>
            <w:r w:rsidRPr="00E93472">
              <w:rPr>
                <w:rFonts w:ascii="Arial" w:hAnsi="Arial" w:cs="Arial"/>
                <w:color w:val="000000"/>
                <w:sz w:val="24"/>
                <w:szCs w:val="24"/>
              </w:rPr>
              <w:t xml:space="preserve">Para la comparación de fracciones heterogéneas se expone el método de multiplicación en cruz, verificando cuál de ellas es mayor. Es importante que los estudiantes comprendan que existen varios métodos para comparar </w:t>
            </w:r>
            <w:r w:rsidRPr="00E93472">
              <w:rPr>
                <w:rFonts w:ascii="Arial" w:hAnsi="Arial" w:cs="Arial"/>
                <w:color w:val="000000"/>
                <w:sz w:val="24"/>
                <w:szCs w:val="24"/>
              </w:rPr>
              <w:lastRenderedPageBreak/>
              <w:t xml:space="preserve">fracciones heterogéneas y que es </w:t>
            </w:r>
            <w:r w:rsidR="00E134D4" w:rsidRPr="00E93472">
              <w:rPr>
                <w:rFonts w:ascii="Arial" w:hAnsi="Arial" w:cs="Arial"/>
                <w:color w:val="000000"/>
                <w:sz w:val="24"/>
                <w:szCs w:val="24"/>
              </w:rPr>
              <w:t xml:space="preserve">imprescindible que comprendan y manejen de forma correcta cada uno. </w:t>
            </w:r>
          </w:p>
          <w:p w14:paraId="1923C076" w14:textId="77777777" w:rsidR="00B66C55" w:rsidRPr="00E93472" w:rsidRDefault="00B66C55" w:rsidP="003A066F">
            <w:pPr>
              <w:rPr>
                <w:rFonts w:ascii="Arial" w:hAnsi="Arial" w:cs="Arial"/>
                <w:color w:val="000000"/>
                <w:sz w:val="24"/>
                <w:szCs w:val="24"/>
              </w:rPr>
            </w:pPr>
          </w:p>
          <w:p w14:paraId="0B9B2AD0" w14:textId="26410E3C" w:rsidR="00B66C55" w:rsidRPr="00E93472" w:rsidRDefault="00B66C55" w:rsidP="003A066F">
            <w:pPr>
              <w:rPr>
                <w:rFonts w:ascii="Arial" w:hAnsi="Arial" w:cs="Arial"/>
                <w:b/>
                <w:color w:val="000000"/>
                <w:sz w:val="24"/>
                <w:szCs w:val="24"/>
              </w:rPr>
            </w:pPr>
            <w:r w:rsidRPr="00E93472">
              <w:rPr>
                <w:rFonts w:ascii="Arial" w:hAnsi="Arial" w:cs="Arial"/>
                <w:b/>
                <w:color w:val="000000"/>
                <w:sz w:val="24"/>
                <w:szCs w:val="24"/>
              </w:rPr>
              <w:t>Después de la presentación</w:t>
            </w:r>
          </w:p>
          <w:p w14:paraId="6BA3F1FD" w14:textId="77777777" w:rsidR="00B66C55" w:rsidRPr="00E93472" w:rsidRDefault="00B66C55" w:rsidP="003A066F">
            <w:pPr>
              <w:rPr>
                <w:rFonts w:ascii="Arial" w:hAnsi="Arial" w:cs="Arial"/>
                <w:color w:val="000000"/>
                <w:sz w:val="24"/>
                <w:szCs w:val="24"/>
              </w:rPr>
            </w:pPr>
            <w:r w:rsidRPr="00E93472">
              <w:rPr>
                <w:rFonts w:ascii="Arial" w:hAnsi="Arial" w:cs="Arial"/>
                <w:color w:val="000000"/>
                <w:sz w:val="24"/>
                <w:szCs w:val="24"/>
              </w:rPr>
              <w:t xml:space="preserve">El recurso interactivo propone una sección de “Práctica” donde el estudiante debe comparar tres parejas de fracciones. Es importante que se argumenten los resultados propuestos. </w:t>
            </w:r>
          </w:p>
          <w:p w14:paraId="36398F77" w14:textId="77777777" w:rsidR="00B66C55" w:rsidRPr="00E93472" w:rsidRDefault="00B66C55" w:rsidP="003A066F">
            <w:pPr>
              <w:rPr>
                <w:rFonts w:ascii="Arial" w:hAnsi="Arial" w:cs="Arial"/>
                <w:color w:val="000000"/>
                <w:sz w:val="24"/>
                <w:szCs w:val="24"/>
              </w:rPr>
            </w:pPr>
          </w:p>
          <w:p w14:paraId="594193AF" w14:textId="77777777" w:rsidR="007A5FD3" w:rsidRPr="00E93472" w:rsidRDefault="007A5FD3" w:rsidP="003A066F">
            <w:pPr>
              <w:rPr>
                <w:rFonts w:ascii="Arial" w:hAnsi="Arial" w:cs="Arial"/>
                <w:color w:val="000000"/>
                <w:sz w:val="24"/>
                <w:szCs w:val="24"/>
                <w:u w:val="single"/>
              </w:rPr>
            </w:pPr>
            <w:r w:rsidRPr="00E93472">
              <w:rPr>
                <w:rFonts w:ascii="Arial" w:hAnsi="Arial" w:cs="Arial"/>
                <w:color w:val="000000"/>
                <w:sz w:val="24"/>
                <w:szCs w:val="24"/>
                <w:u w:val="single"/>
              </w:rPr>
              <w:t>Ficha del estudiante</w:t>
            </w:r>
          </w:p>
          <w:p w14:paraId="2B421200" w14:textId="77777777" w:rsidR="00E04E1B" w:rsidRPr="00E93472" w:rsidRDefault="00E04E1B" w:rsidP="00E04E1B">
            <w:pPr>
              <w:shd w:val="clear" w:color="auto" w:fill="FFFFFF"/>
              <w:spacing w:before="150" w:after="150" w:line="270" w:lineRule="atLeast"/>
              <w:rPr>
                <w:rFonts w:ascii="Arial" w:eastAsia="Times New Roman" w:hAnsi="Arial" w:cs="Arial"/>
                <w:b/>
                <w:sz w:val="24"/>
                <w:szCs w:val="24"/>
                <w:lang w:val="es-CO" w:eastAsia="es-CO"/>
              </w:rPr>
            </w:pPr>
            <w:r w:rsidRPr="00E93472">
              <w:rPr>
                <w:rFonts w:ascii="Arial" w:eastAsia="Times New Roman" w:hAnsi="Arial" w:cs="Arial"/>
                <w:b/>
                <w:sz w:val="24"/>
                <w:szCs w:val="24"/>
                <w:lang w:val="es-CO" w:eastAsia="es-CO"/>
              </w:rPr>
              <w:t>¿Cómo comparar fracciones?</w:t>
            </w:r>
          </w:p>
          <w:p w14:paraId="20B94CD7" w14:textId="2C0989D0" w:rsidR="00E04E1B" w:rsidRPr="00E93472" w:rsidRDefault="00E04E1B" w:rsidP="00E04E1B">
            <w:pPr>
              <w:pStyle w:val="Prrafodelista"/>
              <w:numPr>
                <w:ilvl w:val="0"/>
                <w:numId w:val="36"/>
              </w:numPr>
              <w:shd w:val="clear" w:color="auto" w:fill="FFFFFF"/>
              <w:spacing w:before="30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Fracciones homogéneas</w:t>
            </w:r>
          </w:p>
          <w:p w14:paraId="0A6B661F" w14:textId="77777777" w:rsidR="00094582" w:rsidRPr="00E93472" w:rsidRDefault="00E04E1B" w:rsidP="00094582">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Cuando dos fracciones tienen el </w:t>
            </w:r>
            <w:r w:rsidRPr="00E93472">
              <w:rPr>
                <w:rFonts w:ascii="Arial" w:eastAsia="Times New Roman" w:hAnsi="Arial" w:cs="Arial"/>
                <w:b/>
                <w:bCs/>
                <w:color w:val="333333"/>
                <w:sz w:val="24"/>
                <w:szCs w:val="24"/>
                <w:lang w:val="es-CO" w:eastAsia="es-CO"/>
              </w:rPr>
              <w:t>mismo denominador</w:t>
            </w:r>
            <w:r w:rsidRPr="00E93472">
              <w:rPr>
                <w:rFonts w:ascii="Arial" w:eastAsia="Times New Roman" w:hAnsi="Arial" w:cs="Arial"/>
                <w:color w:val="333333"/>
                <w:sz w:val="24"/>
                <w:szCs w:val="24"/>
                <w:lang w:val="es-CO" w:eastAsia="es-CO"/>
              </w:rPr>
              <w:t xml:space="preserve">, </w:t>
            </w:r>
            <w:r w:rsidR="00094582" w:rsidRPr="00E93472">
              <w:rPr>
                <w:rFonts w:ascii="Arial" w:eastAsia="Times New Roman" w:hAnsi="Arial" w:cs="Arial"/>
                <w:color w:val="333333"/>
                <w:sz w:val="24"/>
                <w:szCs w:val="24"/>
                <w:lang w:val="es-CO" w:eastAsia="es-CO"/>
              </w:rPr>
              <w:t xml:space="preserve">es decir, fracciones homogéneas, </w:t>
            </w:r>
            <w:r w:rsidRPr="00E93472">
              <w:rPr>
                <w:rFonts w:ascii="Arial" w:eastAsia="Times New Roman" w:hAnsi="Arial" w:cs="Arial"/>
                <w:color w:val="333333"/>
                <w:sz w:val="24"/>
                <w:szCs w:val="24"/>
                <w:lang w:val="es-CO" w:eastAsia="es-CO"/>
              </w:rPr>
              <w:t>es mayor la que tiene un </w:t>
            </w:r>
            <w:r w:rsidRPr="00E93472">
              <w:rPr>
                <w:rFonts w:ascii="Arial" w:eastAsia="Times New Roman" w:hAnsi="Arial" w:cs="Arial"/>
                <w:b/>
                <w:bCs/>
                <w:color w:val="333333"/>
                <w:sz w:val="24"/>
                <w:szCs w:val="24"/>
                <w:lang w:val="es-CO" w:eastAsia="es-CO"/>
              </w:rPr>
              <w:t>mayor numerador</w:t>
            </w:r>
            <w:r w:rsidRPr="00E93472">
              <w:rPr>
                <w:rFonts w:ascii="Arial" w:eastAsia="Times New Roman" w:hAnsi="Arial" w:cs="Arial"/>
                <w:color w:val="333333"/>
                <w:sz w:val="24"/>
                <w:szCs w:val="24"/>
                <w:lang w:val="es-CO" w:eastAsia="es-CO"/>
              </w:rPr>
              <w:t xml:space="preserve">. </w:t>
            </w:r>
          </w:p>
          <w:p w14:paraId="7FC5887A" w14:textId="55396A2F" w:rsidR="00E04E1B" w:rsidRPr="00E93472" w:rsidRDefault="00E04E1B" w:rsidP="00094582">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Por ejemplo:</w:t>
            </w:r>
          </w:p>
          <w:p w14:paraId="5811AF3F" w14:textId="77777777" w:rsidR="00E04E1B" w:rsidRPr="00E93472" w:rsidRDefault="00E04E1B" w:rsidP="00094582">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6/7 es mayor que 2/7</w:t>
            </w:r>
          </w:p>
          <w:p w14:paraId="397CF88D" w14:textId="77777777" w:rsidR="00E04E1B" w:rsidRPr="00E93472" w:rsidRDefault="00E04E1B" w:rsidP="00094582">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Que se expresa así:</w:t>
            </w:r>
          </w:p>
          <w:p w14:paraId="0A580BF2" w14:textId="77777777" w:rsidR="00E04E1B" w:rsidRPr="00E93472" w:rsidRDefault="00E04E1B" w:rsidP="00094582">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6/7 &gt; 2/7</w:t>
            </w:r>
          </w:p>
          <w:p w14:paraId="38869636" w14:textId="3FD8E205" w:rsidR="00E04E1B" w:rsidRPr="00E93472" w:rsidRDefault="00E04E1B" w:rsidP="00697A0C">
            <w:pPr>
              <w:pStyle w:val="Prrafodelista"/>
              <w:numPr>
                <w:ilvl w:val="0"/>
                <w:numId w:val="36"/>
              </w:numPr>
              <w:shd w:val="clear" w:color="auto" w:fill="FFFFFF"/>
              <w:spacing w:before="30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xml:space="preserve">Fracciones </w:t>
            </w:r>
            <w:r w:rsidR="00697A0C" w:rsidRPr="00E93472">
              <w:rPr>
                <w:rFonts w:ascii="Arial" w:eastAsia="Times New Roman" w:hAnsi="Arial" w:cs="Arial"/>
                <w:sz w:val="24"/>
                <w:szCs w:val="24"/>
                <w:lang w:val="es-CO" w:eastAsia="es-CO"/>
              </w:rPr>
              <w:t>heterogéneas</w:t>
            </w:r>
          </w:p>
          <w:p w14:paraId="4FCDDE46" w14:textId="77777777" w:rsidR="00697A0C" w:rsidRPr="00E93472" w:rsidRDefault="00E04E1B" w:rsidP="00697A0C">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Un método sencillo para comparar dos fracciones con denominador y numerador distintos es el</w:t>
            </w:r>
            <w:r w:rsidR="00697A0C" w:rsidRPr="00E93472">
              <w:rPr>
                <w:rFonts w:ascii="Arial" w:eastAsia="Times New Roman" w:hAnsi="Arial" w:cs="Arial"/>
                <w:color w:val="333333"/>
                <w:sz w:val="24"/>
                <w:szCs w:val="24"/>
                <w:lang w:val="es-CO" w:eastAsia="es-CO"/>
              </w:rPr>
              <w:t xml:space="preserve"> </w:t>
            </w:r>
            <w:r w:rsidRPr="00E93472">
              <w:rPr>
                <w:rFonts w:ascii="Arial" w:eastAsia="Times New Roman" w:hAnsi="Arial" w:cs="Arial"/>
                <w:b/>
                <w:bCs/>
                <w:color w:val="333333"/>
                <w:sz w:val="24"/>
                <w:szCs w:val="24"/>
                <w:lang w:val="es-CO" w:eastAsia="es-CO"/>
              </w:rPr>
              <w:t>método de los productos cruzados</w:t>
            </w:r>
            <w:r w:rsidRPr="00E93472">
              <w:rPr>
                <w:rFonts w:ascii="Arial" w:eastAsia="Times New Roman" w:hAnsi="Arial" w:cs="Arial"/>
                <w:color w:val="333333"/>
                <w:sz w:val="24"/>
                <w:szCs w:val="24"/>
                <w:lang w:val="es-CO" w:eastAsia="es-CO"/>
              </w:rPr>
              <w:t xml:space="preserve">. </w:t>
            </w:r>
          </w:p>
          <w:p w14:paraId="334F775B" w14:textId="77777777" w:rsidR="00697A0C" w:rsidRPr="00E93472" w:rsidRDefault="00E04E1B" w:rsidP="00697A0C">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Veamos un ejemplo: </w:t>
            </w:r>
          </w:p>
          <w:p w14:paraId="42C9F37E" w14:textId="435F7466" w:rsidR="00697A0C" w:rsidRPr="00E93472" w:rsidRDefault="00697A0C" w:rsidP="00697A0C">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¿Q</w:t>
            </w:r>
            <w:r w:rsidR="00E04E1B" w:rsidRPr="00E93472">
              <w:rPr>
                <w:rFonts w:ascii="Arial" w:eastAsia="Times New Roman" w:hAnsi="Arial" w:cs="Arial"/>
                <w:color w:val="333333"/>
                <w:sz w:val="24"/>
                <w:szCs w:val="24"/>
                <w:lang w:val="es-CO" w:eastAsia="es-CO"/>
              </w:rPr>
              <w:t xml:space="preserve">ué fracción es mayor: </w:t>
            </w:r>
            <m:oMath>
              <m:f>
                <m:fPr>
                  <m:ctrlPr>
                    <w:rPr>
                      <w:rFonts w:ascii="Cambria Math" w:eastAsia="Times New Roman" w:hAnsi="Cambria Math" w:cs="Arial"/>
                      <w:i/>
                      <w:color w:val="333333"/>
                      <w:sz w:val="24"/>
                      <w:szCs w:val="24"/>
                      <w:lang w:val="es-CO" w:eastAsia="es-CO"/>
                    </w:rPr>
                  </m:ctrlPr>
                </m:fPr>
                <m:num>
                  <m:r>
                    <w:rPr>
                      <w:rFonts w:ascii="Cambria Math" w:eastAsia="Times New Roman" w:hAnsi="Cambria Math" w:cs="Arial"/>
                      <w:color w:val="333333"/>
                      <w:sz w:val="24"/>
                      <w:szCs w:val="24"/>
                      <w:lang w:val="es-CO" w:eastAsia="es-CO"/>
                    </w:rPr>
                    <m:t>5</m:t>
                  </m:r>
                </m:num>
                <m:den>
                  <m:r>
                    <w:rPr>
                      <w:rFonts w:ascii="Cambria Math" w:eastAsia="Times New Roman" w:hAnsi="Cambria Math" w:cs="Arial"/>
                      <w:color w:val="333333"/>
                      <w:sz w:val="24"/>
                      <w:szCs w:val="24"/>
                      <w:lang w:val="es-CO" w:eastAsia="es-CO"/>
                    </w:rPr>
                    <m:t>8</m:t>
                  </m:r>
                </m:den>
              </m:f>
            </m:oMath>
            <w:r w:rsidRPr="00E93472">
              <w:rPr>
                <w:rFonts w:ascii="Arial" w:eastAsia="Times New Roman" w:hAnsi="Arial" w:cs="Arial"/>
                <w:color w:val="333333"/>
                <w:sz w:val="24"/>
                <w:szCs w:val="24"/>
                <w:lang w:val="es-CO" w:eastAsia="es-CO"/>
              </w:rPr>
              <w:t xml:space="preserve"> o </w:t>
            </w:r>
            <m:oMath>
              <m:f>
                <m:fPr>
                  <m:ctrlPr>
                    <w:rPr>
                      <w:rFonts w:ascii="Cambria Math" w:eastAsia="Times New Roman" w:hAnsi="Cambria Math" w:cs="Arial"/>
                      <w:i/>
                      <w:color w:val="333333"/>
                      <w:sz w:val="24"/>
                      <w:szCs w:val="24"/>
                      <w:lang w:val="es-CO" w:eastAsia="es-CO"/>
                    </w:rPr>
                  </m:ctrlPr>
                </m:fPr>
                <m:num>
                  <m:r>
                    <w:rPr>
                      <w:rFonts w:ascii="Cambria Math" w:eastAsia="Times New Roman" w:hAnsi="Cambria Math" w:cs="Arial"/>
                      <w:color w:val="333333"/>
                      <w:sz w:val="24"/>
                      <w:szCs w:val="24"/>
                      <w:lang w:val="es-CO" w:eastAsia="es-CO"/>
                    </w:rPr>
                    <m:t>4</m:t>
                  </m:r>
                </m:num>
                <m:den>
                  <m:r>
                    <w:rPr>
                      <w:rFonts w:ascii="Cambria Math" w:eastAsia="Times New Roman" w:hAnsi="Cambria Math" w:cs="Arial"/>
                      <w:color w:val="333333"/>
                      <w:sz w:val="24"/>
                      <w:szCs w:val="24"/>
                      <w:lang w:val="es-CO" w:eastAsia="es-CO"/>
                    </w:rPr>
                    <m:t>7</m:t>
                  </m:r>
                </m:den>
              </m:f>
            </m:oMath>
            <w:r w:rsidR="00E04E1B" w:rsidRPr="00E93472">
              <w:rPr>
                <w:rFonts w:ascii="Arial" w:eastAsia="Times New Roman" w:hAnsi="Arial" w:cs="Arial"/>
                <w:color w:val="333333"/>
                <w:sz w:val="24"/>
                <w:szCs w:val="24"/>
                <w:lang w:val="es-CO" w:eastAsia="es-CO"/>
              </w:rPr>
              <w:t xml:space="preserve">? </w:t>
            </w:r>
          </w:p>
          <w:p w14:paraId="1E3D61E6" w14:textId="588F0B61" w:rsidR="00E04E1B" w:rsidRPr="00E93472" w:rsidRDefault="00E04E1B" w:rsidP="00697A0C">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Para comparar estas dos fracciones hay que hacer lo siguiente: </w:t>
            </w:r>
          </w:p>
          <w:p w14:paraId="33E16496" w14:textId="77777777" w:rsidR="00E04E1B" w:rsidRPr="00E93472" w:rsidRDefault="00E04E1B" w:rsidP="00697A0C">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w:t>
            </w:r>
            <w:r w:rsidRPr="00E93472">
              <w:rPr>
                <w:rFonts w:ascii="Arial" w:eastAsia="Times New Roman" w:hAnsi="Arial" w:cs="Arial"/>
                <w:b/>
                <w:bCs/>
                <w:color w:val="333333"/>
                <w:sz w:val="24"/>
                <w:szCs w:val="24"/>
                <w:lang w:val="es-CO" w:eastAsia="es-CO"/>
              </w:rPr>
              <w:t>Multiplicar </w:t>
            </w:r>
            <w:r w:rsidRPr="00E93472">
              <w:rPr>
                <w:rFonts w:ascii="Arial" w:eastAsia="Times New Roman" w:hAnsi="Arial" w:cs="Arial"/>
                <w:color w:val="333333"/>
                <w:sz w:val="24"/>
                <w:szCs w:val="24"/>
                <w:lang w:val="es-CO" w:eastAsia="es-CO"/>
              </w:rPr>
              <w:t>el </w:t>
            </w:r>
            <w:r w:rsidRPr="00E93472">
              <w:rPr>
                <w:rFonts w:ascii="Arial" w:eastAsia="Times New Roman" w:hAnsi="Arial" w:cs="Arial"/>
                <w:b/>
                <w:bCs/>
                <w:color w:val="333333"/>
                <w:sz w:val="24"/>
                <w:szCs w:val="24"/>
                <w:lang w:val="es-CO" w:eastAsia="es-CO"/>
              </w:rPr>
              <w:t>denominador </w:t>
            </w:r>
            <w:r w:rsidRPr="00E93472">
              <w:rPr>
                <w:rFonts w:ascii="Arial" w:eastAsia="Times New Roman" w:hAnsi="Arial" w:cs="Arial"/>
                <w:color w:val="333333"/>
                <w:sz w:val="24"/>
                <w:szCs w:val="24"/>
                <w:lang w:val="es-CO" w:eastAsia="es-CO"/>
              </w:rPr>
              <w:t>de la </w:t>
            </w:r>
            <w:r w:rsidRPr="00E93472">
              <w:rPr>
                <w:rFonts w:ascii="Arial" w:eastAsia="Times New Roman" w:hAnsi="Arial" w:cs="Arial"/>
                <w:b/>
                <w:bCs/>
                <w:color w:val="333333"/>
                <w:sz w:val="24"/>
                <w:szCs w:val="24"/>
                <w:lang w:val="es-CO" w:eastAsia="es-CO"/>
              </w:rPr>
              <w:t>segunda </w:t>
            </w:r>
            <w:r w:rsidRPr="00E93472">
              <w:rPr>
                <w:rFonts w:ascii="Arial" w:eastAsia="Times New Roman" w:hAnsi="Arial" w:cs="Arial"/>
                <w:color w:val="333333"/>
                <w:sz w:val="24"/>
                <w:szCs w:val="24"/>
                <w:lang w:val="es-CO" w:eastAsia="es-CO"/>
              </w:rPr>
              <w:t>fracción por el </w:t>
            </w:r>
            <w:r w:rsidRPr="00E93472">
              <w:rPr>
                <w:rFonts w:ascii="Arial" w:eastAsia="Times New Roman" w:hAnsi="Arial" w:cs="Arial"/>
                <w:b/>
                <w:bCs/>
                <w:color w:val="333333"/>
                <w:sz w:val="24"/>
                <w:szCs w:val="24"/>
                <w:lang w:val="es-CO" w:eastAsia="es-CO"/>
              </w:rPr>
              <w:t>numerador </w:t>
            </w:r>
            <w:r w:rsidRPr="00E93472">
              <w:rPr>
                <w:rFonts w:ascii="Arial" w:eastAsia="Times New Roman" w:hAnsi="Arial" w:cs="Arial"/>
                <w:color w:val="333333"/>
                <w:sz w:val="24"/>
                <w:szCs w:val="24"/>
                <w:lang w:val="es-CO" w:eastAsia="es-CO"/>
              </w:rPr>
              <w:t>de la </w:t>
            </w:r>
            <w:r w:rsidRPr="00E93472">
              <w:rPr>
                <w:rFonts w:ascii="Arial" w:eastAsia="Times New Roman" w:hAnsi="Arial" w:cs="Arial"/>
                <w:b/>
                <w:bCs/>
                <w:color w:val="333333"/>
                <w:sz w:val="24"/>
                <w:szCs w:val="24"/>
                <w:lang w:val="es-CO" w:eastAsia="es-CO"/>
              </w:rPr>
              <w:t>primera</w:t>
            </w:r>
            <w:r w:rsidRPr="00E93472">
              <w:rPr>
                <w:rFonts w:ascii="Arial" w:eastAsia="Times New Roman" w:hAnsi="Arial" w:cs="Arial"/>
                <w:color w:val="333333"/>
                <w:sz w:val="24"/>
                <w:szCs w:val="24"/>
                <w:lang w:val="es-CO" w:eastAsia="es-CO"/>
              </w:rPr>
              <w:t>: </w:t>
            </w:r>
          </w:p>
          <w:p w14:paraId="68DC9286" w14:textId="77777777" w:rsidR="00E04E1B" w:rsidRPr="00E93472" w:rsidRDefault="00E04E1B" w:rsidP="00697A0C">
            <w:pPr>
              <w:shd w:val="clear" w:color="auto" w:fill="FFFFFF"/>
              <w:spacing w:before="150" w:after="150" w:line="270" w:lineRule="atLeast"/>
              <w:ind w:left="884"/>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7 x 5 = 35</w:t>
            </w:r>
          </w:p>
          <w:p w14:paraId="70EE1C2F" w14:textId="77777777" w:rsidR="00E04E1B" w:rsidRPr="00E93472" w:rsidRDefault="00E04E1B" w:rsidP="00697A0C">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w:t>
            </w:r>
            <w:r w:rsidRPr="00E93472">
              <w:rPr>
                <w:rFonts w:ascii="Arial" w:eastAsia="Times New Roman" w:hAnsi="Arial" w:cs="Arial"/>
                <w:b/>
                <w:bCs/>
                <w:color w:val="333333"/>
                <w:sz w:val="24"/>
                <w:szCs w:val="24"/>
                <w:lang w:val="es-CO" w:eastAsia="es-CO"/>
              </w:rPr>
              <w:t>Multiplicar </w:t>
            </w:r>
            <w:r w:rsidRPr="00E93472">
              <w:rPr>
                <w:rFonts w:ascii="Arial" w:eastAsia="Times New Roman" w:hAnsi="Arial" w:cs="Arial"/>
                <w:color w:val="333333"/>
                <w:sz w:val="24"/>
                <w:szCs w:val="24"/>
                <w:lang w:val="es-CO" w:eastAsia="es-CO"/>
              </w:rPr>
              <w:t>el </w:t>
            </w:r>
            <w:r w:rsidRPr="00E93472">
              <w:rPr>
                <w:rFonts w:ascii="Arial" w:eastAsia="Times New Roman" w:hAnsi="Arial" w:cs="Arial"/>
                <w:b/>
                <w:bCs/>
                <w:color w:val="333333"/>
                <w:sz w:val="24"/>
                <w:szCs w:val="24"/>
                <w:lang w:val="es-CO" w:eastAsia="es-CO"/>
              </w:rPr>
              <w:t>denominador </w:t>
            </w:r>
            <w:r w:rsidRPr="00E93472">
              <w:rPr>
                <w:rFonts w:ascii="Arial" w:eastAsia="Times New Roman" w:hAnsi="Arial" w:cs="Arial"/>
                <w:color w:val="333333"/>
                <w:sz w:val="24"/>
                <w:szCs w:val="24"/>
                <w:lang w:val="es-CO" w:eastAsia="es-CO"/>
              </w:rPr>
              <w:t>de la </w:t>
            </w:r>
            <w:r w:rsidRPr="00E93472">
              <w:rPr>
                <w:rFonts w:ascii="Arial" w:eastAsia="Times New Roman" w:hAnsi="Arial" w:cs="Arial"/>
                <w:b/>
                <w:bCs/>
                <w:color w:val="333333"/>
                <w:sz w:val="24"/>
                <w:szCs w:val="24"/>
                <w:lang w:val="es-CO" w:eastAsia="es-CO"/>
              </w:rPr>
              <w:t>primera </w:t>
            </w:r>
            <w:r w:rsidRPr="00E93472">
              <w:rPr>
                <w:rFonts w:ascii="Arial" w:eastAsia="Times New Roman" w:hAnsi="Arial" w:cs="Arial"/>
                <w:color w:val="333333"/>
                <w:sz w:val="24"/>
                <w:szCs w:val="24"/>
                <w:lang w:val="es-CO" w:eastAsia="es-CO"/>
              </w:rPr>
              <w:t>fracción por el </w:t>
            </w:r>
            <w:r w:rsidRPr="00E93472">
              <w:rPr>
                <w:rFonts w:ascii="Arial" w:eastAsia="Times New Roman" w:hAnsi="Arial" w:cs="Arial"/>
                <w:b/>
                <w:bCs/>
                <w:color w:val="333333"/>
                <w:sz w:val="24"/>
                <w:szCs w:val="24"/>
                <w:lang w:val="es-CO" w:eastAsia="es-CO"/>
              </w:rPr>
              <w:t>numerador </w:t>
            </w:r>
            <w:r w:rsidRPr="00E93472">
              <w:rPr>
                <w:rFonts w:ascii="Arial" w:eastAsia="Times New Roman" w:hAnsi="Arial" w:cs="Arial"/>
                <w:color w:val="333333"/>
                <w:sz w:val="24"/>
                <w:szCs w:val="24"/>
                <w:lang w:val="es-CO" w:eastAsia="es-CO"/>
              </w:rPr>
              <w:t>de la </w:t>
            </w:r>
            <w:r w:rsidRPr="00E93472">
              <w:rPr>
                <w:rFonts w:ascii="Arial" w:eastAsia="Times New Roman" w:hAnsi="Arial" w:cs="Arial"/>
                <w:b/>
                <w:bCs/>
                <w:color w:val="333333"/>
                <w:sz w:val="24"/>
                <w:szCs w:val="24"/>
                <w:lang w:val="es-CO" w:eastAsia="es-CO"/>
              </w:rPr>
              <w:t>segunda</w:t>
            </w:r>
            <w:r w:rsidRPr="00E93472">
              <w:rPr>
                <w:rFonts w:ascii="Arial" w:eastAsia="Times New Roman" w:hAnsi="Arial" w:cs="Arial"/>
                <w:color w:val="333333"/>
                <w:sz w:val="24"/>
                <w:szCs w:val="24"/>
                <w:lang w:val="es-CO" w:eastAsia="es-CO"/>
              </w:rPr>
              <w:t>:</w:t>
            </w:r>
          </w:p>
          <w:p w14:paraId="79BC1A6D" w14:textId="77777777" w:rsidR="00E04E1B" w:rsidRPr="00E93472" w:rsidRDefault="00E04E1B" w:rsidP="00697A0C">
            <w:pPr>
              <w:shd w:val="clear" w:color="auto" w:fill="FFFFFF"/>
              <w:spacing w:before="150" w:after="150" w:line="270" w:lineRule="atLeast"/>
              <w:ind w:left="884"/>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8 x 4 = 32</w:t>
            </w:r>
          </w:p>
          <w:p w14:paraId="404EC241" w14:textId="77777777" w:rsidR="00E04E1B" w:rsidRPr="00E93472" w:rsidRDefault="00E04E1B" w:rsidP="00697A0C">
            <w:pPr>
              <w:shd w:val="clear" w:color="auto" w:fill="FFFFFF"/>
              <w:spacing w:before="150" w:after="150" w:line="270" w:lineRule="atLeast"/>
              <w:ind w:left="743"/>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lastRenderedPageBreak/>
              <w:t>La fracción mayor es la que ha prestado su numerador para la multiplicación con el resultado mayor. En el caso del ejemplo:</w:t>
            </w:r>
          </w:p>
          <w:p w14:paraId="2FCD09CB" w14:textId="6E9ED807" w:rsidR="00E04E1B" w:rsidRPr="00E93472" w:rsidRDefault="00F62471" w:rsidP="00F62471">
            <w:pPr>
              <w:shd w:val="clear" w:color="auto" w:fill="FFFFFF"/>
              <w:spacing w:before="150" w:after="150" w:line="270" w:lineRule="atLeast"/>
              <w:ind w:left="884"/>
              <w:rPr>
                <w:rFonts w:ascii="Arial" w:eastAsia="Times New Roman" w:hAnsi="Arial" w:cs="Arial"/>
                <w:color w:val="333333"/>
                <w:sz w:val="24"/>
                <w:szCs w:val="24"/>
                <w:lang w:val="es-CO" w:eastAsia="es-CO"/>
              </w:rPr>
            </w:pPr>
            <w:r w:rsidRPr="00E93472">
              <w:rPr>
                <w:rFonts w:ascii="Arial" w:eastAsia="Times New Roman" w:hAnsi="Arial" w:cs="Arial"/>
                <w:color w:val="333333"/>
                <w:sz w:val="24"/>
                <w:szCs w:val="24"/>
                <w:lang w:val="es-CO" w:eastAsia="es-CO"/>
              </w:rPr>
              <w:t xml:space="preserve"> </w:t>
            </w:r>
            <m:oMath>
              <m:f>
                <m:fPr>
                  <m:ctrlPr>
                    <w:rPr>
                      <w:rFonts w:ascii="Cambria Math" w:eastAsia="Times New Roman" w:hAnsi="Cambria Math" w:cs="Arial"/>
                      <w:i/>
                      <w:color w:val="333333"/>
                      <w:sz w:val="24"/>
                      <w:szCs w:val="24"/>
                      <w:lang w:val="es-CO" w:eastAsia="es-CO"/>
                    </w:rPr>
                  </m:ctrlPr>
                </m:fPr>
                <m:num>
                  <m:r>
                    <w:rPr>
                      <w:rFonts w:ascii="Cambria Math" w:eastAsia="Times New Roman" w:hAnsi="Cambria Math" w:cs="Arial"/>
                      <w:color w:val="333333"/>
                      <w:sz w:val="24"/>
                      <w:szCs w:val="24"/>
                      <w:lang w:val="es-CO" w:eastAsia="es-CO"/>
                    </w:rPr>
                    <m:t>5</m:t>
                  </m:r>
                </m:num>
                <m:den>
                  <m:r>
                    <w:rPr>
                      <w:rFonts w:ascii="Cambria Math" w:eastAsia="Times New Roman" w:hAnsi="Cambria Math" w:cs="Arial"/>
                      <w:color w:val="333333"/>
                      <w:sz w:val="24"/>
                      <w:szCs w:val="24"/>
                      <w:lang w:val="es-CO" w:eastAsia="es-CO"/>
                    </w:rPr>
                    <m:t>8</m:t>
                  </m:r>
                </m:den>
              </m:f>
            </m:oMath>
            <w:r w:rsidRPr="00E93472">
              <w:rPr>
                <w:rFonts w:ascii="Arial" w:eastAsia="Times New Roman" w:hAnsi="Arial" w:cs="Arial"/>
                <w:color w:val="333333"/>
                <w:sz w:val="24"/>
                <w:szCs w:val="24"/>
                <w:lang w:val="es-CO" w:eastAsia="es-CO"/>
              </w:rPr>
              <w:t xml:space="preserve"> es mayor </w:t>
            </w:r>
            <m:oMath>
              <m:f>
                <m:fPr>
                  <m:ctrlPr>
                    <w:rPr>
                      <w:rFonts w:ascii="Cambria Math" w:eastAsia="Times New Roman" w:hAnsi="Cambria Math" w:cs="Arial"/>
                      <w:i/>
                      <w:color w:val="333333"/>
                      <w:sz w:val="24"/>
                      <w:szCs w:val="24"/>
                      <w:lang w:val="es-CO" w:eastAsia="es-CO"/>
                    </w:rPr>
                  </m:ctrlPr>
                </m:fPr>
                <m:num>
                  <m:r>
                    <w:rPr>
                      <w:rFonts w:ascii="Cambria Math" w:eastAsia="Times New Roman" w:hAnsi="Cambria Math" w:cs="Arial"/>
                      <w:color w:val="333333"/>
                      <w:sz w:val="24"/>
                      <w:szCs w:val="24"/>
                      <w:lang w:val="es-CO" w:eastAsia="es-CO"/>
                    </w:rPr>
                    <m:t>4</m:t>
                  </m:r>
                </m:num>
                <m:den>
                  <m:r>
                    <w:rPr>
                      <w:rFonts w:ascii="Cambria Math" w:eastAsia="Times New Roman" w:hAnsi="Cambria Math" w:cs="Arial"/>
                      <w:color w:val="333333"/>
                      <w:sz w:val="24"/>
                      <w:szCs w:val="24"/>
                      <w:lang w:val="es-CO" w:eastAsia="es-CO"/>
                    </w:rPr>
                    <m:t>7</m:t>
                  </m:r>
                </m:den>
              </m:f>
            </m:oMath>
            <w:r w:rsidRPr="00E93472">
              <w:rPr>
                <w:rFonts w:ascii="Arial" w:eastAsia="Times New Roman" w:hAnsi="Arial" w:cs="Arial"/>
                <w:color w:val="333333"/>
                <w:sz w:val="24"/>
                <w:szCs w:val="24"/>
                <w:lang w:val="es-CO" w:eastAsia="es-CO"/>
              </w:rPr>
              <w:t xml:space="preserve"> q</w:t>
            </w:r>
            <w:proofErr w:type="spellStart"/>
            <w:r w:rsidR="00E04E1B" w:rsidRPr="00E93472">
              <w:rPr>
                <w:rFonts w:ascii="Arial" w:eastAsia="Times New Roman" w:hAnsi="Arial" w:cs="Arial"/>
                <w:color w:val="333333"/>
                <w:sz w:val="24"/>
                <w:szCs w:val="24"/>
                <w:lang w:val="es-CO" w:eastAsia="es-CO"/>
              </w:rPr>
              <w:t>ue</w:t>
            </w:r>
            <w:proofErr w:type="spellEnd"/>
            <w:r w:rsidR="00E04E1B" w:rsidRPr="00E93472">
              <w:rPr>
                <w:rFonts w:ascii="Arial" w:eastAsia="Times New Roman" w:hAnsi="Arial" w:cs="Arial"/>
                <w:color w:val="333333"/>
                <w:sz w:val="24"/>
                <w:szCs w:val="24"/>
                <w:lang w:val="es-CO" w:eastAsia="es-CO"/>
              </w:rPr>
              <w:t xml:space="preserve"> se expresa así:</w:t>
            </w:r>
          </w:p>
          <w:p w14:paraId="0997BE9C" w14:textId="6286B9E4" w:rsidR="00E04E1B" w:rsidRPr="00E93472" w:rsidRDefault="00F62471" w:rsidP="00F62471">
            <w:pPr>
              <w:ind w:left="884"/>
              <w:rPr>
                <w:rFonts w:ascii="Arial" w:hAnsi="Arial" w:cs="Arial"/>
                <w:color w:val="000000"/>
                <w:sz w:val="24"/>
                <w:szCs w:val="24"/>
              </w:rPr>
            </w:pPr>
            <w:r w:rsidRPr="00E93472">
              <w:rPr>
                <w:rFonts w:ascii="Arial" w:hAnsi="Arial" w:cs="Arial"/>
                <w:color w:val="000000"/>
                <w:sz w:val="24"/>
                <w:szCs w:val="24"/>
              </w:rPr>
              <w:t xml:space="preserve"> </w:t>
            </w:r>
            <m:oMath>
              <m:f>
                <m:fPr>
                  <m:ctrlPr>
                    <w:rPr>
                      <w:rFonts w:ascii="Cambria Math" w:eastAsia="Times New Roman" w:hAnsi="Cambria Math" w:cs="Arial"/>
                      <w:i/>
                      <w:color w:val="333333"/>
                      <w:sz w:val="24"/>
                      <w:szCs w:val="24"/>
                      <w:lang w:val="es-CO" w:eastAsia="es-CO"/>
                    </w:rPr>
                  </m:ctrlPr>
                </m:fPr>
                <m:num>
                  <m:r>
                    <w:rPr>
                      <w:rFonts w:ascii="Cambria Math" w:eastAsia="Times New Roman" w:hAnsi="Cambria Math" w:cs="Arial"/>
                      <w:color w:val="333333"/>
                      <w:sz w:val="24"/>
                      <w:szCs w:val="24"/>
                      <w:lang w:val="es-CO" w:eastAsia="es-CO"/>
                    </w:rPr>
                    <m:t>5</m:t>
                  </m:r>
                </m:num>
                <m:den>
                  <m:r>
                    <w:rPr>
                      <w:rFonts w:ascii="Cambria Math" w:eastAsia="Times New Roman" w:hAnsi="Cambria Math" w:cs="Arial"/>
                      <w:color w:val="333333"/>
                      <w:sz w:val="24"/>
                      <w:szCs w:val="24"/>
                      <w:lang w:val="es-CO" w:eastAsia="es-CO"/>
                    </w:rPr>
                    <m:t>8</m:t>
                  </m:r>
                </m:den>
              </m:f>
            </m:oMath>
            <w:r w:rsidRPr="00E93472">
              <w:rPr>
                <w:rFonts w:ascii="Arial" w:eastAsia="Times New Roman" w:hAnsi="Arial" w:cs="Arial"/>
                <w:color w:val="333333"/>
                <w:sz w:val="24"/>
                <w:szCs w:val="24"/>
                <w:lang w:val="es-CO" w:eastAsia="es-CO"/>
              </w:rPr>
              <w:t xml:space="preserve"> &gt; </w:t>
            </w:r>
            <m:oMath>
              <m:f>
                <m:fPr>
                  <m:ctrlPr>
                    <w:rPr>
                      <w:rFonts w:ascii="Cambria Math" w:eastAsia="Times New Roman" w:hAnsi="Cambria Math" w:cs="Arial"/>
                      <w:i/>
                      <w:color w:val="333333"/>
                      <w:sz w:val="24"/>
                      <w:szCs w:val="24"/>
                      <w:lang w:val="es-CO" w:eastAsia="es-CO"/>
                    </w:rPr>
                  </m:ctrlPr>
                </m:fPr>
                <m:num>
                  <m:r>
                    <w:rPr>
                      <w:rFonts w:ascii="Cambria Math" w:eastAsia="Times New Roman" w:hAnsi="Cambria Math" w:cs="Arial"/>
                      <w:color w:val="333333"/>
                      <w:sz w:val="24"/>
                      <w:szCs w:val="24"/>
                      <w:lang w:val="es-CO" w:eastAsia="es-CO"/>
                    </w:rPr>
                    <m:t>4</m:t>
                  </m:r>
                </m:num>
                <m:den>
                  <m:r>
                    <w:rPr>
                      <w:rFonts w:ascii="Cambria Math" w:eastAsia="Times New Roman" w:hAnsi="Cambria Math" w:cs="Arial"/>
                      <w:color w:val="333333"/>
                      <w:sz w:val="24"/>
                      <w:szCs w:val="24"/>
                      <w:lang w:val="es-CO" w:eastAsia="es-CO"/>
                    </w:rPr>
                    <m:t>7</m:t>
                  </m:r>
                </m:den>
              </m:f>
            </m:oMath>
          </w:p>
        </w:tc>
      </w:tr>
      <w:tr w:rsidR="00D320D7" w:rsidRPr="00E93472" w14:paraId="44492224" w14:textId="77777777" w:rsidTr="00697A0C">
        <w:tc>
          <w:tcPr>
            <w:tcW w:w="2518" w:type="dxa"/>
          </w:tcPr>
          <w:p w14:paraId="211D51AC" w14:textId="43CB770B" w:rsidR="00D320D7" w:rsidRPr="00E93472" w:rsidRDefault="00D320D7" w:rsidP="00697A0C">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7CD2F68B" w14:textId="0302822D" w:rsidR="00D320D7" w:rsidRPr="00E93472" w:rsidRDefault="003A066F" w:rsidP="00697A0C">
            <w:pPr>
              <w:rPr>
                <w:rFonts w:ascii="Arial" w:hAnsi="Arial" w:cs="Arial"/>
                <w:color w:val="000000"/>
                <w:sz w:val="24"/>
                <w:szCs w:val="24"/>
              </w:rPr>
            </w:pPr>
            <w:r w:rsidRPr="00E93472">
              <w:rPr>
                <w:rFonts w:ascii="Arial" w:hAnsi="Arial" w:cs="Arial"/>
                <w:color w:val="000000"/>
                <w:sz w:val="24"/>
                <w:szCs w:val="24"/>
              </w:rPr>
              <w:t>Comparación de fracciones</w:t>
            </w:r>
          </w:p>
        </w:tc>
      </w:tr>
      <w:tr w:rsidR="00D320D7" w:rsidRPr="00E93472" w14:paraId="2FDED449" w14:textId="77777777" w:rsidTr="00697A0C">
        <w:tc>
          <w:tcPr>
            <w:tcW w:w="2518" w:type="dxa"/>
          </w:tcPr>
          <w:p w14:paraId="44AF8B48" w14:textId="77777777" w:rsidR="00D320D7" w:rsidRPr="00E93472" w:rsidRDefault="00D320D7" w:rsidP="00697A0C">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1D7F1895" w14:textId="0B2DB5B9" w:rsidR="00D320D7" w:rsidRPr="00E93472" w:rsidRDefault="003A066F" w:rsidP="00697A0C">
            <w:pPr>
              <w:rPr>
                <w:rFonts w:ascii="Arial" w:hAnsi="Arial" w:cs="Arial"/>
                <w:color w:val="000000"/>
                <w:sz w:val="24"/>
                <w:szCs w:val="24"/>
              </w:rPr>
            </w:pPr>
            <w:r w:rsidRPr="00E93472">
              <w:rPr>
                <w:rFonts w:ascii="Arial" w:hAnsi="Arial" w:cs="Arial"/>
                <w:color w:val="000000"/>
                <w:sz w:val="24"/>
                <w:szCs w:val="24"/>
              </w:rPr>
              <w:t xml:space="preserve">Interactivo que explica cómo comparar dos fracciones. </w:t>
            </w:r>
          </w:p>
        </w:tc>
      </w:tr>
    </w:tbl>
    <w:p w14:paraId="0A186F62" w14:textId="77777777" w:rsidR="00780272" w:rsidRPr="00E93472" w:rsidRDefault="00780272" w:rsidP="00081745">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480"/>
        <w:gridCol w:w="6348"/>
      </w:tblGrid>
      <w:tr w:rsidR="0033403F" w:rsidRPr="00E93472" w14:paraId="098118D7" w14:textId="77777777" w:rsidTr="001A4222">
        <w:tc>
          <w:tcPr>
            <w:tcW w:w="9033" w:type="dxa"/>
            <w:gridSpan w:val="2"/>
            <w:shd w:val="clear" w:color="auto" w:fill="000000" w:themeFill="text1"/>
          </w:tcPr>
          <w:p w14:paraId="4624B6AE" w14:textId="77777777" w:rsidR="0033403F" w:rsidRPr="00E93472" w:rsidRDefault="0033403F" w:rsidP="001A422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33403F" w:rsidRPr="00E93472" w14:paraId="6CE54029" w14:textId="77777777" w:rsidTr="001A4222">
        <w:tc>
          <w:tcPr>
            <w:tcW w:w="2518" w:type="dxa"/>
          </w:tcPr>
          <w:p w14:paraId="38A2AB99" w14:textId="77777777" w:rsidR="0033403F" w:rsidRPr="00E93472" w:rsidRDefault="0033403F" w:rsidP="001A4222">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539DEEF6" w14:textId="3B040CA8" w:rsidR="0033403F" w:rsidRPr="00E93472" w:rsidRDefault="0033403F" w:rsidP="0033403F">
            <w:pPr>
              <w:rPr>
                <w:rFonts w:ascii="Arial" w:hAnsi="Arial" w:cs="Arial"/>
                <w:b/>
                <w:color w:val="000000"/>
                <w:sz w:val="24"/>
                <w:szCs w:val="24"/>
                <w:highlight w:val="cyan"/>
              </w:rPr>
            </w:pPr>
            <w:r w:rsidRPr="00E93472">
              <w:rPr>
                <w:rFonts w:ascii="Arial" w:hAnsi="Arial" w:cs="Arial"/>
                <w:color w:val="000000"/>
                <w:sz w:val="24"/>
                <w:szCs w:val="24"/>
                <w:highlight w:val="cyan"/>
              </w:rPr>
              <w:t>MA_04_04_REC250</w:t>
            </w:r>
          </w:p>
        </w:tc>
      </w:tr>
      <w:tr w:rsidR="0033403F" w:rsidRPr="00E93472" w14:paraId="0315A8CF" w14:textId="77777777" w:rsidTr="001A4222">
        <w:tc>
          <w:tcPr>
            <w:tcW w:w="2518" w:type="dxa"/>
          </w:tcPr>
          <w:p w14:paraId="31DB5B35" w14:textId="77777777" w:rsidR="0033403F" w:rsidRPr="00E93472" w:rsidRDefault="0033403F" w:rsidP="001A4222">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4746D2E6" w14:textId="0103D288" w:rsidR="0033403F" w:rsidRPr="00E93472" w:rsidRDefault="0033403F" w:rsidP="001A4222">
            <w:pPr>
              <w:rPr>
                <w:rFonts w:ascii="Arial" w:hAnsi="Arial" w:cs="Arial"/>
                <w:color w:val="000000"/>
                <w:sz w:val="24"/>
                <w:szCs w:val="24"/>
                <w:highlight w:val="cyan"/>
              </w:rPr>
            </w:pPr>
            <w:r w:rsidRPr="00E93472">
              <w:rPr>
                <w:rFonts w:ascii="Arial" w:hAnsi="Arial" w:cs="Arial"/>
                <w:color w:val="000000"/>
                <w:sz w:val="24"/>
                <w:szCs w:val="24"/>
                <w:highlight w:val="cyan"/>
              </w:rPr>
              <w:t>Ordenar fracciones</w:t>
            </w:r>
          </w:p>
        </w:tc>
      </w:tr>
      <w:tr w:rsidR="0033403F" w:rsidRPr="00E93472" w14:paraId="659B57CB" w14:textId="77777777" w:rsidTr="001A4222">
        <w:tc>
          <w:tcPr>
            <w:tcW w:w="2518" w:type="dxa"/>
          </w:tcPr>
          <w:p w14:paraId="70F9CC36" w14:textId="77777777" w:rsidR="0033403F" w:rsidRPr="00E93472" w:rsidRDefault="0033403F" w:rsidP="001A4222">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3A1C2A9B" w14:textId="4668697B" w:rsidR="0033403F" w:rsidRPr="00E93472" w:rsidRDefault="0033403F" w:rsidP="00A26560">
            <w:pPr>
              <w:rPr>
                <w:rFonts w:ascii="Arial" w:hAnsi="Arial" w:cs="Arial"/>
                <w:color w:val="000000"/>
                <w:sz w:val="24"/>
                <w:szCs w:val="24"/>
                <w:highlight w:val="cyan"/>
              </w:rPr>
            </w:pPr>
            <w:r w:rsidRPr="00E93472">
              <w:rPr>
                <w:rFonts w:ascii="Arial" w:hAnsi="Arial" w:cs="Arial"/>
                <w:color w:val="000000"/>
                <w:sz w:val="24"/>
                <w:szCs w:val="24"/>
                <w:highlight w:val="cyan"/>
              </w:rPr>
              <w:t>Actividad que permite ordenar fracciones</w:t>
            </w:r>
            <w:r w:rsidR="00A26560" w:rsidRPr="00E93472">
              <w:rPr>
                <w:rFonts w:ascii="Arial" w:hAnsi="Arial" w:cs="Arial"/>
                <w:color w:val="000000"/>
                <w:sz w:val="24"/>
                <w:szCs w:val="24"/>
                <w:highlight w:val="cyan"/>
              </w:rPr>
              <w:t xml:space="preserve"> </w:t>
            </w:r>
            <w:r w:rsidR="00A26560" w:rsidRPr="00E93472">
              <w:rPr>
                <w:rFonts w:ascii="Arial" w:hAnsi="Arial" w:cs="Arial"/>
                <w:color w:val="FF0000"/>
                <w:sz w:val="24"/>
                <w:szCs w:val="24"/>
                <w:highlight w:val="cyan"/>
              </w:rPr>
              <w:t>(</w:t>
            </w:r>
            <w:r w:rsidR="003767EE" w:rsidRPr="00E93472">
              <w:rPr>
                <w:rFonts w:ascii="Arial" w:hAnsi="Arial" w:cs="Arial"/>
                <w:color w:val="FF0000"/>
                <w:sz w:val="24"/>
                <w:szCs w:val="24"/>
                <w:highlight w:val="cyan"/>
              </w:rPr>
              <w:t>actividad de arrastre para ordenar un grupo de fracciones entre homogéneas y heterogéneas)</w:t>
            </w:r>
          </w:p>
        </w:tc>
      </w:tr>
    </w:tbl>
    <w:p w14:paraId="4DDF630A" w14:textId="77777777" w:rsidR="00780272" w:rsidRPr="00E93472" w:rsidRDefault="00780272" w:rsidP="00081745">
      <w:pPr>
        <w:spacing w:after="0"/>
        <w:rPr>
          <w:rFonts w:ascii="Arial" w:hAnsi="Arial" w:cs="Arial"/>
          <w:color w:val="000000"/>
          <w:lang w:val="es-CO"/>
        </w:rPr>
      </w:pPr>
    </w:p>
    <w:p w14:paraId="52CF36ED" w14:textId="025DF5B7" w:rsidR="00DA6BF9" w:rsidRPr="00E93472" w:rsidRDefault="00DA6BF9" w:rsidP="00DA6BF9">
      <w:pPr>
        <w:spacing w:after="0"/>
        <w:rPr>
          <w:rFonts w:ascii="Arial" w:hAnsi="Arial" w:cs="Arial"/>
          <w:b/>
        </w:rPr>
      </w:pPr>
      <w:r w:rsidRPr="00E93472">
        <w:rPr>
          <w:rFonts w:ascii="Arial" w:hAnsi="Arial" w:cs="Arial"/>
          <w:highlight w:val="yellow"/>
        </w:rPr>
        <w:t>[SECCIÓN 1]</w:t>
      </w:r>
      <w:r w:rsidRPr="00E93472">
        <w:rPr>
          <w:rFonts w:ascii="Arial" w:hAnsi="Arial" w:cs="Arial"/>
        </w:rPr>
        <w:t xml:space="preserve"> </w:t>
      </w:r>
      <w:r w:rsidRPr="00E93472">
        <w:rPr>
          <w:rFonts w:ascii="Arial" w:hAnsi="Arial" w:cs="Arial"/>
          <w:b/>
        </w:rPr>
        <w:t>4 Números mixtos</w:t>
      </w:r>
    </w:p>
    <w:p w14:paraId="0DE75485" w14:textId="77777777" w:rsidR="00780272" w:rsidRPr="00E93472" w:rsidRDefault="00780272" w:rsidP="00081745">
      <w:pPr>
        <w:spacing w:after="0"/>
        <w:rPr>
          <w:rFonts w:ascii="Arial" w:hAnsi="Arial" w:cs="Arial"/>
          <w:color w:val="000000"/>
          <w:lang w:val="es-CO"/>
        </w:rPr>
      </w:pPr>
    </w:p>
    <w:p w14:paraId="4193B003" w14:textId="0E44FC77" w:rsidR="002E632B" w:rsidRPr="00E93472" w:rsidRDefault="00513721" w:rsidP="00081745">
      <w:pPr>
        <w:spacing w:after="0"/>
        <w:rPr>
          <w:rFonts w:ascii="Arial" w:hAnsi="Arial" w:cs="Arial"/>
          <w:color w:val="000000"/>
          <w:lang w:val="es-CO"/>
        </w:rPr>
      </w:pPr>
      <w:r w:rsidRPr="00E93472">
        <w:rPr>
          <w:rFonts w:ascii="Arial" w:hAnsi="Arial" w:cs="Arial"/>
          <w:color w:val="000000"/>
          <w:lang w:val="es-CO"/>
        </w:rPr>
        <w:t xml:space="preserve">En la sección 1.5.2 vimos que las </w:t>
      </w:r>
      <w:r w:rsidRPr="00E93472">
        <w:rPr>
          <w:rFonts w:ascii="Arial" w:hAnsi="Arial" w:cs="Arial"/>
          <w:b/>
          <w:color w:val="000000"/>
          <w:lang w:val="es-CO"/>
        </w:rPr>
        <w:t>fracciones impropias</w:t>
      </w:r>
      <w:r w:rsidRPr="00E93472">
        <w:rPr>
          <w:rFonts w:ascii="Arial" w:hAnsi="Arial" w:cs="Arial"/>
          <w:color w:val="000000"/>
          <w:lang w:val="es-CO"/>
        </w:rPr>
        <w:t xml:space="preserve"> </w:t>
      </w:r>
      <w:r w:rsidR="00563329" w:rsidRPr="00E93472">
        <w:rPr>
          <w:rFonts w:ascii="Arial" w:hAnsi="Arial" w:cs="Arial"/>
          <w:color w:val="000000"/>
          <w:lang w:val="es-CO"/>
        </w:rPr>
        <w:t xml:space="preserve">representan valores </w:t>
      </w:r>
      <w:r w:rsidR="00563329" w:rsidRPr="00E93472">
        <w:rPr>
          <w:rFonts w:ascii="Arial" w:hAnsi="Arial" w:cs="Arial"/>
          <w:b/>
          <w:color w:val="000000"/>
          <w:lang w:val="es-CO"/>
        </w:rPr>
        <w:t>mayores que la unidad</w:t>
      </w:r>
      <w:r w:rsidR="00563329" w:rsidRPr="00E93472">
        <w:rPr>
          <w:rFonts w:ascii="Arial" w:hAnsi="Arial" w:cs="Arial"/>
          <w:color w:val="000000"/>
          <w:lang w:val="es-CO"/>
        </w:rPr>
        <w:t xml:space="preserve">. En este tipo de fracciones, el numerador siempre es mayor que el denominador. </w:t>
      </w:r>
    </w:p>
    <w:p w14:paraId="0C7F618F" w14:textId="77777777" w:rsidR="006B0320" w:rsidRPr="00E93472" w:rsidRDefault="006B0320" w:rsidP="00081745">
      <w:pPr>
        <w:spacing w:after="0"/>
        <w:rPr>
          <w:rFonts w:ascii="Arial" w:hAnsi="Arial" w:cs="Arial"/>
          <w:color w:val="000000"/>
          <w:lang w:val="es-CO"/>
        </w:rPr>
      </w:pPr>
    </w:p>
    <w:p w14:paraId="1A96E474" w14:textId="7514E7A4" w:rsidR="00DC5806" w:rsidRPr="00E93472" w:rsidRDefault="00A8151A" w:rsidP="00081745">
      <w:pPr>
        <w:spacing w:after="0"/>
        <w:rPr>
          <w:rFonts w:ascii="Arial"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13</m:t>
            </m:r>
          </m:num>
          <m:den>
            <m:r>
              <w:rPr>
                <w:rFonts w:ascii="Cambria Math" w:hAnsi="Cambria Math" w:cs="Arial"/>
                <w:color w:val="000000"/>
                <w:lang w:val="es-CO"/>
              </w:rPr>
              <m:t>4</m:t>
            </m:r>
          </m:den>
        </m:f>
      </m:oMath>
      <w:r w:rsidR="00DC5806" w:rsidRPr="00E93472">
        <w:rPr>
          <w:rFonts w:ascii="Arial" w:eastAsiaTheme="minorEastAsia" w:hAnsi="Arial" w:cs="Arial"/>
          <w:color w:val="000000"/>
          <w:lang w:val="es-CO"/>
        </w:rPr>
        <w:t xml:space="preserve">, </w:t>
      </w:r>
      <m:oMath>
        <m:f>
          <m:fPr>
            <m:ctrlPr>
              <w:rPr>
                <w:rFonts w:ascii="Cambria Math" w:hAnsi="Cambria Math" w:cs="Arial"/>
                <w:i/>
                <w:color w:val="000000"/>
                <w:lang w:val="es-CO"/>
              </w:rPr>
            </m:ctrlPr>
          </m:fPr>
          <m:num>
            <m:r>
              <w:rPr>
                <w:rFonts w:ascii="Cambria Math" w:hAnsi="Cambria Math" w:cs="Arial"/>
                <w:color w:val="000000"/>
                <w:lang w:val="es-CO"/>
              </w:rPr>
              <m:t>20</m:t>
            </m:r>
          </m:num>
          <m:den>
            <m:r>
              <w:rPr>
                <w:rFonts w:ascii="Cambria Math" w:hAnsi="Cambria Math" w:cs="Arial"/>
                <w:color w:val="000000"/>
                <w:lang w:val="es-CO"/>
              </w:rPr>
              <m:t>12</m:t>
            </m:r>
          </m:den>
        </m:f>
      </m:oMath>
      <w:r w:rsidR="00DC5806" w:rsidRPr="00E93472">
        <w:rPr>
          <w:rFonts w:ascii="Arial" w:eastAsiaTheme="minorEastAsia" w:hAnsi="Arial" w:cs="Arial"/>
          <w:color w:val="000000"/>
          <w:lang w:val="es-CO"/>
        </w:rPr>
        <w:t xml:space="preserve">, </w:t>
      </w:r>
      <m:oMath>
        <m:f>
          <m:fPr>
            <m:ctrlPr>
              <w:rPr>
                <w:rFonts w:ascii="Cambria Math" w:hAnsi="Cambria Math" w:cs="Arial"/>
                <w:i/>
                <w:color w:val="000000"/>
                <w:lang w:val="es-CO"/>
              </w:rPr>
            </m:ctrlPr>
          </m:fPr>
          <m:num>
            <m:r>
              <w:rPr>
                <w:rFonts w:ascii="Cambria Math" w:hAnsi="Cambria Math" w:cs="Arial"/>
                <w:color w:val="000000"/>
                <w:lang w:val="es-CO"/>
              </w:rPr>
              <m:t>9</m:t>
            </m:r>
          </m:num>
          <m:den>
            <m:r>
              <w:rPr>
                <w:rFonts w:ascii="Cambria Math" w:hAnsi="Cambria Math" w:cs="Arial"/>
                <w:color w:val="000000"/>
                <w:lang w:val="es-CO"/>
              </w:rPr>
              <m:t>6</m:t>
            </m:r>
          </m:den>
        </m:f>
      </m:oMath>
      <w:r w:rsidR="00DC5806" w:rsidRPr="00E93472">
        <w:rPr>
          <w:rFonts w:ascii="Arial" w:eastAsiaTheme="minorEastAsia" w:hAnsi="Arial" w:cs="Arial"/>
          <w:color w:val="000000"/>
          <w:lang w:val="es-CO"/>
        </w:rPr>
        <w:t xml:space="preserve">, </w:t>
      </w:r>
      <m:oMath>
        <m:f>
          <m:fPr>
            <m:ctrlPr>
              <w:rPr>
                <w:rFonts w:ascii="Cambria Math" w:hAnsi="Cambria Math" w:cs="Arial"/>
                <w:i/>
                <w:color w:val="000000"/>
                <w:lang w:val="es-CO"/>
              </w:rPr>
            </m:ctrlPr>
          </m:fPr>
          <m:num>
            <m:r>
              <w:rPr>
                <w:rFonts w:ascii="Cambria Math" w:hAnsi="Cambria Math" w:cs="Arial"/>
                <w:color w:val="000000"/>
                <w:lang w:val="es-CO"/>
              </w:rPr>
              <m:t>11</m:t>
            </m:r>
          </m:num>
          <m:den>
            <m:r>
              <w:rPr>
                <w:rFonts w:ascii="Cambria Math" w:hAnsi="Cambria Math" w:cs="Arial"/>
                <w:color w:val="000000"/>
                <w:lang w:val="es-CO"/>
              </w:rPr>
              <m:t>10</m:t>
            </m:r>
          </m:den>
        </m:f>
      </m:oMath>
      <w:r w:rsidR="00DC5806" w:rsidRPr="00E93472">
        <w:rPr>
          <w:rFonts w:ascii="Arial" w:eastAsiaTheme="minorEastAsia" w:hAnsi="Arial" w:cs="Arial"/>
          <w:color w:val="000000"/>
          <w:lang w:val="es-CO"/>
        </w:rPr>
        <w:t xml:space="preserve"> </w:t>
      </w:r>
      <w:proofErr w:type="gramStart"/>
      <w:r w:rsidR="00DC5806" w:rsidRPr="00E93472">
        <w:rPr>
          <w:rFonts w:ascii="Arial" w:eastAsiaTheme="minorEastAsia" w:hAnsi="Arial" w:cs="Arial"/>
          <w:color w:val="000000"/>
          <w:lang w:val="es-CO"/>
        </w:rPr>
        <w:t>son</w:t>
      </w:r>
      <w:proofErr w:type="gramEnd"/>
      <w:r w:rsidR="00DC5806" w:rsidRPr="00E93472">
        <w:rPr>
          <w:rFonts w:ascii="Arial" w:eastAsiaTheme="minorEastAsia" w:hAnsi="Arial" w:cs="Arial"/>
          <w:color w:val="000000"/>
          <w:lang w:val="es-CO"/>
        </w:rPr>
        <w:t xml:space="preserve"> </w:t>
      </w:r>
      <w:r w:rsidR="008A41B8" w:rsidRPr="00E93472">
        <w:rPr>
          <w:rFonts w:ascii="Arial" w:eastAsiaTheme="minorEastAsia" w:hAnsi="Arial" w:cs="Arial"/>
          <w:color w:val="000000"/>
          <w:lang w:val="es-CO"/>
        </w:rPr>
        <w:t xml:space="preserve">ejemplos de </w:t>
      </w:r>
      <w:r w:rsidR="00DC5806" w:rsidRPr="00E93472">
        <w:rPr>
          <w:rFonts w:ascii="Arial" w:eastAsiaTheme="minorEastAsia" w:hAnsi="Arial" w:cs="Arial"/>
          <w:color w:val="000000"/>
          <w:lang w:val="es-CO"/>
        </w:rPr>
        <w:t xml:space="preserve">fracciones impropias porque sus numeradores son mayores que sus denominadores. </w:t>
      </w:r>
    </w:p>
    <w:p w14:paraId="5C61EADA" w14:textId="77777777" w:rsidR="00DC5806" w:rsidRPr="00E93472" w:rsidRDefault="00DC5806" w:rsidP="00081745">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474"/>
        <w:gridCol w:w="6354"/>
      </w:tblGrid>
      <w:tr w:rsidR="00323355" w:rsidRPr="00E93472" w14:paraId="24D7D46E" w14:textId="77777777" w:rsidTr="000824D5">
        <w:tc>
          <w:tcPr>
            <w:tcW w:w="9033" w:type="dxa"/>
            <w:gridSpan w:val="2"/>
            <w:shd w:val="clear" w:color="auto" w:fill="0D0D0D" w:themeFill="text1" w:themeFillTint="F2"/>
          </w:tcPr>
          <w:p w14:paraId="3F330F1E" w14:textId="77777777" w:rsidR="00323355" w:rsidRPr="00E93472" w:rsidRDefault="00323355" w:rsidP="000824D5">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323355" w:rsidRPr="00E93472" w14:paraId="6CEB35CF" w14:textId="77777777" w:rsidTr="000824D5">
        <w:tc>
          <w:tcPr>
            <w:tcW w:w="2518" w:type="dxa"/>
          </w:tcPr>
          <w:p w14:paraId="06FD5456" w14:textId="77777777" w:rsidR="00323355" w:rsidRPr="00E93472" w:rsidRDefault="00323355" w:rsidP="000824D5">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3F990896" w14:textId="7A8B54B6" w:rsidR="00323355" w:rsidRPr="00E93472" w:rsidRDefault="009344AB" w:rsidP="00323355">
            <w:pPr>
              <w:rPr>
                <w:rFonts w:ascii="Arial" w:hAnsi="Arial" w:cs="Arial"/>
                <w:b/>
                <w:color w:val="000000"/>
                <w:sz w:val="24"/>
                <w:szCs w:val="24"/>
              </w:rPr>
            </w:pPr>
            <w:r w:rsidRPr="00E93472">
              <w:rPr>
                <w:rFonts w:ascii="Arial" w:hAnsi="Arial" w:cs="Arial"/>
                <w:color w:val="000000"/>
                <w:sz w:val="24"/>
                <w:szCs w:val="24"/>
              </w:rPr>
              <w:t>MA_04_04_IMG</w:t>
            </w:r>
            <w:ins w:id="53" w:author="Johana Montejo Rozo" w:date="2015-05-03T18:30:00Z">
              <w:r w:rsidR="00F274A6">
                <w:rPr>
                  <w:rFonts w:ascii="Arial" w:hAnsi="Arial" w:cs="Arial"/>
                  <w:color w:val="000000"/>
                  <w:sz w:val="24"/>
                  <w:szCs w:val="24"/>
                </w:rPr>
                <w:t>20</w:t>
              </w:r>
            </w:ins>
            <w:del w:id="54" w:author="Johana Montejo Rozo" w:date="2015-05-03T18:30:00Z">
              <w:r w:rsidRPr="00E93472" w:rsidDel="00F274A6">
                <w:rPr>
                  <w:rFonts w:ascii="Arial" w:hAnsi="Arial" w:cs="Arial"/>
                  <w:color w:val="000000"/>
                  <w:sz w:val="24"/>
                  <w:szCs w:val="24"/>
                </w:rPr>
                <w:delText>19</w:delText>
              </w:r>
            </w:del>
          </w:p>
        </w:tc>
      </w:tr>
      <w:tr w:rsidR="00323355" w:rsidRPr="00E93472" w14:paraId="550A6F7D" w14:textId="77777777" w:rsidTr="000824D5">
        <w:tc>
          <w:tcPr>
            <w:tcW w:w="2518" w:type="dxa"/>
          </w:tcPr>
          <w:p w14:paraId="167C45CE" w14:textId="77777777" w:rsidR="00323355" w:rsidRPr="00E93472" w:rsidRDefault="00323355" w:rsidP="000824D5">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5ECD00B3" w14:textId="77777777" w:rsidR="00323355" w:rsidRPr="00E93472" w:rsidRDefault="00D8752B" w:rsidP="00D8752B">
            <w:pPr>
              <w:rPr>
                <w:rFonts w:ascii="Arial" w:hAnsi="Arial" w:cs="Arial"/>
                <w:color w:val="000000"/>
                <w:sz w:val="24"/>
                <w:szCs w:val="24"/>
              </w:rPr>
            </w:pPr>
            <w:r w:rsidRPr="00E93472">
              <w:rPr>
                <w:rFonts w:ascii="Arial" w:hAnsi="Arial" w:cs="Arial"/>
                <w:color w:val="000000"/>
                <w:sz w:val="24"/>
                <w:szCs w:val="24"/>
              </w:rPr>
              <w:t xml:space="preserve">Representación gráfica de la fracción 9/6. </w:t>
            </w:r>
          </w:p>
          <w:p w14:paraId="388EB033" w14:textId="7F40FFF7" w:rsidR="00411004" w:rsidRPr="00E93472" w:rsidRDefault="00411004" w:rsidP="00411004">
            <w:pPr>
              <w:jc w:val="center"/>
              <w:rPr>
                <w:rFonts w:ascii="Arial" w:hAnsi="Arial" w:cs="Arial"/>
                <w:color w:val="000000"/>
                <w:sz w:val="24"/>
                <w:szCs w:val="24"/>
              </w:rPr>
            </w:pPr>
            <w:r w:rsidRPr="00E93472">
              <w:rPr>
                <w:rFonts w:ascii="Arial" w:hAnsi="Arial" w:cs="Arial"/>
                <w:sz w:val="24"/>
                <w:szCs w:val="24"/>
                <w:lang w:val="es-ES_tradnl"/>
              </w:rPr>
              <w:object w:dxaOrig="3225" w:dyaOrig="2475" w14:anchorId="7981AFC5">
                <v:shape id="_x0000_i1028" type="#_x0000_t75" style="width:161.25pt;height:123.75pt" o:ole="">
                  <v:imagedata r:id="rId80" o:title=""/>
                </v:shape>
                <o:OLEObject Type="Embed" ProgID="PBrush" ShapeID="_x0000_i1028" DrawAspect="Content" ObjectID="_1492189672" r:id="rId81"/>
              </w:object>
            </w:r>
          </w:p>
        </w:tc>
      </w:tr>
      <w:tr w:rsidR="00323355" w:rsidRPr="00E93472" w14:paraId="368D867A" w14:textId="77777777" w:rsidTr="000824D5">
        <w:tc>
          <w:tcPr>
            <w:tcW w:w="2518" w:type="dxa"/>
          </w:tcPr>
          <w:p w14:paraId="0C63FBE2" w14:textId="77777777" w:rsidR="00323355" w:rsidRPr="00E93472" w:rsidRDefault="00323355" w:rsidP="000824D5">
            <w:pPr>
              <w:rPr>
                <w:rFonts w:ascii="Arial" w:hAnsi="Arial" w:cs="Arial"/>
                <w:color w:val="000000"/>
                <w:sz w:val="24"/>
                <w:szCs w:val="24"/>
              </w:rPr>
            </w:pPr>
            <w:r w:rsidRPr="00E93472">
              <w:rPr>
                <w:rFonts w:ascii="Arial" w:hAnsi="Arial" w:cs="Arial"/>
                <w:b/>
                <w:color w:val="000000"/>
                <w:sz w:val="24"/>
                <w:szCs w:val="24"/>
              </w:rPr>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515" w:type="dxa"/>
          </w:tcPr>
          <w:p w14:paraId="72C2CF09" w14:textId="77777777" w:rsidR="00323355" w:rsidRPr="00E93472" w:rsidRDefault="00323355" w:rsidP="000824D5">
            <w:pPr>
              <w:rPr>
                <w:rFonts w:ascii="Arial" w:hAnsi="Arial" w:cs="Arial"/>
                <w:color w:val="000000"/>
                <w:sz w:val="24"/>
                <w:szCs w:val="24"/>
              </w:rPr>
            </w:pPr>
          </w:p>
        </w:tc>
      </w:tr>
      <w:tr w:rsidR="00323355" w:rsidRPr="00E93472" w14:paraId="56D7DBC8" w14:textId="77777777" w:rsidTr="000824D5">
        <w:tc>
          <w:tcPr>
            <w:tcW w:w="2518" w:type="dxa"/>
          </w:tcPr>
          <w:p w14:paraId="6E6CDA0C" w14:textId="77777777" w:rsidR="00323355" w:rsidRPr="00E93472" w:rsidRDefault="00323355" w:rsidP="000824D5">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60F5F57E" w14:textId="209B8652" w:rsidR="00323355" w:rsidRPr="00E93472" w:rsidRDefault="0087063C" w:rsidP="0087063C">
            <w:pPr>
              <w:rPr>
                <w:rFonts w:ascii="Arial" w:hAnsi="Arial" w:cs="Arial"/>
                <w:color w:val="000000"/>
                <w:sz w:val="24"/>
                <w:szCs w:val="24"/>
              </w:rPr>
            </w:pPr>
            <w:r w:rsidRPr="00E93472">
              <w:rPr>
                <w:rFonts w:ascii="Arial" w:hAnsi="Arial" w:cs="Arial"/>
                <w:sz w:val="24"/>
                <w:szCs w:val="24"/>
              </w:rPr>
              <w:t>Recuerda que p</w:t>
            </w:r>
            <w:r w:rsidR="00411004" w:rsidRPr="00E93472">
              <w:rPr>
                <w:rFonts w:ascii="Arial" w:hAnsi="Arial" w:cs="Arial"/>
                <w:sz w:val="24"/>
                <w:szCs w:val="24"/>
              </w:rPr>
              <w:t xml:space="preserve">ara representar gráficamente una </w:t>
            </w:r>
            <w:r w:rsidR="00411004" w:rsidRPr="00E93472">
              <w:rPr>
                <w:rFonts w:ascii="Arial" w:hAnsi="Arial" w:cs="Arial"/>
                <w:b/>
                <w:sz w:val="24"/>
                <w:szCs w:val="24"/>
              </w:rPr>
              <w:t>fracción impropia</w:t>
            </w:r>
            <w:r w:rsidR="00411004" w:rsidRPr="00E93472">
              <w:rPr>
                <w:rFonts w:ascii="Arial" w:hAnsi="Arial" w:cs="Arial"/>
                <w:sz w:val="24"/>
                <w:szCs w:val="24"/>
              </w:rPr>
              <w:t xml:space="preserve"> necesitas más de una unidad de la misma forma y tamaño, dividida en partes iguales</w:t>
            </w:r>
            <w:r w:rsidR="0014596E" w:rsidRPr="00E93472">
              <w:rPr>
                <w:rFonts w:ascii="Arial" w:hAnsi="Arial" w:cs="Arial"/>
                <w:sz w:val="24"/>
                <w:szCs w:val="24"/>
              </w:rPr>
              <w:t>,</w:t>
            </w:r>
            <w:r w:rsidR="00411004" w:rsidRPr="00E93472">
              <w:rPr>
                <w:rFonts w:ascii="Arial" w:hAnsi="Arial" w:cs="Arial"/>
                <w:sz w:val="24"/>
                <w:szCs w:val="24"/>
              </w:rPr>
              <w:t xml:space="preserve"> según lo que indique el denominador.</w:t>
            </w:r>
          </w:p>
        </w:tc>
      </w:tr>
    </w:tbl>
    <w:p w14:paraId="0751419F" w14:textId="77777777" w:rsidR="00323355" w:rsidRPr="00E93472" w:rsidRDefault="00323355" w:rsidP="00081745">
      <w:pPr>
        <w:spacing w:after="0"/>
        <w:rPr>
          <w:rFonts w:ascii="Arial" w:hAnsi="Arial" w:cs="Arial"/>
          <w:color w:val="000000"/>
          <w:lang w:val="es-CO"/>
        </w:rPr>
      </w:pPr>
    </w:p>
    <w:p w14:paraId="5EE82B73" w14:textId="762BA54E" w:rsidR="006B0320" w:rsidRPr="00E93472" w:rsidRDefault="006B0320" w:rsidP="006B0320">
      <w:pPr>
        <w:spacing w:after="0"/>
        <w:rPr>
          <w:rFonts w:ascii="Arial" w:hAnsi="Arial" w:cs="Arial"/>
          <w:color w:val="000000"/>
          <w:lang w:val="es-CO"/>
        </w:rPr>
      </w:pPr>
      <w:r w:rsidRPr="00E93472">
        <w:rPr>
          <w:rFonts w:ascii="Arial" w:hAnsi="Arial" w:cs="Arial"/>
          <w:color w:val="000000"/>
          <w:lang w:val="es-CO"/>
        </w:rPr>
        <w:t xml:space="preserve">Una </w:t>
      </w:r>
      <w:r w:rsidRPr="00E93472">
        <w:rPr>
          <w:rFonts w:ascii="Arial" w:hAnsi="Arial" w:cs="Arial"/>
          <w:b/>
          <w:color w:val="000000"/>
          <w:lang w:val="es-CO"/>
        </w:rPr>
        <w:t xml:space="preserve">fracción </w:t>
      </w:r>
      <w:r w:rsidR="00A76378" w:rsidRPr="00E93472">
        <w:rPr>
          <w:rFonts w:ascii="Arial" w:hAnsi="Arial" w:cs="Arial"/>
          <w:b/>
          <w:color w:val="000000"/>
          <w:lang w:val="es-CO"/>
        </w:rPr>
        <w:t>impropia</w:t>
      </w:r>
      <w:r w:rsidR="00A76378" w:rsidRPr="00E93472">
        <w:rPr>
          <w:rFonts w:ascii="Arial" w:hAnsi="Arial" w:cs="Arial"/>
          <w:color w:val="000000"/>
          <w:lang w:val="es-CO"/>
        </w:rPr>
        <w:t xml:space="preserve"> </w:t>
      </w:r>
      <w:r w:rsidRPr="00E93472">
        <w:rPr>
          <w:rFonts w:ascii="Arial" w:hAnsi="Arial" w:cs="Arial"/>
          <w:color w:val="000000"/>
          <w:lang w:val="es-CO"/>
        </w:rPr>
        <w:t xml:space="preserve">se puede escribir en forma de </w:t>
      </w:r>
      <w:r w:rsidRPr="00E93472">
        <w:rPr>
          <w:rFonts w:ascii="Arial" w:hAnsi="Arial" w:cs="Arial"/>
          <w:b/>
          <w:color w:val="000000"/>
          <w:lang w:val="es-CO"/>
        </w:rPr>
        <w:t>número mixto</w:t>
      </w:r>
      <w:r w:rsidRPr="00E93472">
        <w:rPr>
          <w:rFonts w:ascii="Arial" w:hAnsi="Arial" w:cs="Arial"/>
          <w:color w:val="000000"/>
          <w:lang w:val="es-CO"/>
        </w:rPr>
        <w:t xml:space="preserve">, es decir, como la </w:t>
      </w:r>
      <w:r w:rsidR="00DC5806" w:rsidRPr="00E93472">
        <w:rPr>
          <w:rFonts w:ascii="Arial" w:hAnsi="Arial" w:cs="Arial"/>
          <w:color w:val="000000"/>
          <w:lang w:val="es-CO"/>
        </w:rPr>
        <w:t xml:space="preserve">unión </w:t>
      </w:r>
      <w:r w:rsidRPr="00E93472">
        <w:rPr>
          <w:rFonts w:ascii="Arial" w:hAnsi="Arial" w:cs="Arial"/>
          <w:color w:val="000000"/>
          <w:lang w:val="es-CO"/>
        </w:rPr>
        <w:t>de un número natural y una fracción</w:t>
      </w:r>
      <w:r w:rsidR="000A7008" w:rsidRPr="00E93472">
        <w:rPr>
          <w:rFonts w:ascii="Arial" w:hAnsi="Arial" w:cs="Arial"/>
          <w:color w:val="000000"/>
          <w:lang w:val="es-CO"/>
        </w:rPr>
        <w:t xml:space="preserve"> propia</w:t>
      </w:r>
      <w:r w:rsidRPr="00E93472">
        <w:rPr>
          <w:rFonts w:ascii="Arial" w:hAnsi="Arial" w:cs="Arial"/>
          <w:color w:val="000000"/>
          <w:lang w:val="es-CO"/>
        </w:rPr>
        <w:t>.</w:t>
      </w:r>
    </w:p>
    <w:p w14:paraId="61322929" w14:textId="77777777" w:rsidR="00DC5806" w:rsidRPr="00E93472" w:rsidRDefault="00DC5806" w:rsidP="006B0320">
      <w:pPr>
        <w:spacing w:after="0"/>
        <w:rPr>
          <w:rFonts w:ascii="Arial" w:hAnsi="Arial" w:cs="Arial"/>
          <w:color w:val="000000"/>
          <w:lang w:val="es-CO"/>
        </w:rPr>
      </w:pPr>
    </w:p>
    <w:p w14:paraId="7015E217" w14:textId="77777777" w:rsidR="006B0320" w:rsidRPr="00E93472" w:rsidRDefault="006B0320" w:rsidP="006B0320">
      <w:pPr>
        <w:spacing w:after="0"/>
        <w:rPr>
          <w:rFonts w:ascii="Arial" w:hAnsi="Arial" w:cs="Arial"/>
          <w:color w:val="000000"/>
          <w:lang w:val="es-CO"/>
        </w:rPr>
      </w:pPr>
    </w:p>
    <w:p w14:paraId="78CF66CC" w14:textId="00937555" w:rsidR="00A76378" w:rsidRPr="00E93472" w:rsidRDefault="00A76378" w:rsidP="006B0320">
      <w:pPr>
        <w:spacing w:after="0"/>
        <w:rPr>
          <w:rFonts w:ascii="Arial" w:eastAsiaTheme="minorEastAsia" w:hAnsi="Arial" w:cs="Arial"/>
          <w:color w:val="000000"/>
          <w:lang w:val="es-CO"/>
        </w:rPr>
      </w:pPr>
      <w:r w:rsidRPr="00E93472">
        <w:rPr>
          <w:rFonts w:ascii="Arial" w:hAnsi="Arial" w:cs="Arial"/>
          <w:color w:val="000000"/>
          <w:lang w:val="es-CO"/>
        </w:rPr>
        <w:t xml:space="preserve">En nuestro ejemplo la fracción impropia </w:t>
      </w:r>
      <m:oMath>
        <m:f>
          <m:fPr>
            <m:ctrlPr>
              <w:rPr>
                <w:rFonts w:ascii="Cambria Math" w:hAnsi="Cambria Math" w:cs="Arial"/>
                <w:i/>
                <w:color w:val="000000"/>
                <w:lang w:val="es-CO"/>
              </w:rPr>
            </m:ctrlPr>
          </m:fPr>
          <m:num>
            <m:r>
              <w:rPr>
                <w:rFonts w:ascii="Cambria Math" w:hAnsi="Cambria Math" w:cs="Arial"/>
                <w:color w:val="000000"/>
                <w:lang w:val="es-CO"/>
              </w:rPr>
              <m:t>9</m:t>
            </m:r>
          </m:num>
          <m:den>
            <m:r>
              <w:rPr>
                <w:rFonts w:ascii="Cambria Math" w:hAnsi="Cambria Math" w:cs="Arial"/>
                <w:color w:val="000000"/>
                <w:lang w:val="es-CO"/>
              </w:rPr>
              <m:t>6</m:t>
            </m:r>
          </m:den>
        </m:f>
      </m:oMath>
      <w:r w:rsidRPr="00E93472">
        <w:rPr>
          <w:rFonts w:ascii="Arial" w:eastAsiaTheme="minorEastAsia" w:hAnsi="Arial" w:cs="Arial"/>
          <w:color w:val="000000"/>
          <w:lang w:val="es-CO"/>
        </w:rPr>
        <w:t xml:space="preserve"> podríamos escribirla como </w:t>
      </w:r>
      <m:oMath>
        <m:r>
          <m:rPr>
            <m:sty m:val="bi"/>
          </m:rPr>
          <w:rPr>
            <w:rFonts w:ascii="Cambria Math" w:eastAsiaTheme="minorEastAsia" w:hAnsi="Cambria Math" w:cs="Arial"/>
            <w:color w:val="000000"/>
            <w:lang w:val="es-CO"/>
          </w:rPr>
          <m:t>1</m:t>
        </m:r>
        <m:f>
          <m:fPr>
            <m:ctrlPr>
              <w:rPr>
                <w:rFonts w:ascii="Cambria Math" w:hAnsi="Cambria Math" w:cs="Arial"/>
                <w:b/>
                <w:i/>
                <w:color w:val="000000"/>
                <w:lang w:val="es-CO"/>
              </w:rPr>
            </m:ctrlPr>
          </m:fPr>
          <m:num>
            <m:r>
              <m:rPr>
                <m:sty m:val="bi"/>
              </m:rPr>
              <w:rPr>
                <w:rFonts w:ascii="Cambria Math" w:hAnsi="Cambria Math" w:cs="Arial"/>
                <w:color w:val="000000"/>
                <w:lang w:val="es-CO"/>
              </w:rPr>
              <m:t>3</m:t>
            </m:r>
          </m:num>
          <m:den>
            <m:r>
              <m:rPr>
                <m:sty m:val="bi"/>
              </m:rPr>
              <w:rPr>
                <w:rFonts w:ascii="Cambria Math" w:hAnsi="Cambria Math" w:cs="Arial"/>
                <w:color w:val="000000"/>
                <w:lang w:val="es-CO"/>
              </w:rPr>
              <m:t>6</m:t>
            </m:r>
          </m:den>
        </m:f>
      </m:oMath>
      <w:r w:rsidRPr="00E93472">
        <w:rPr>
          <w:rFonts w:ascii="Arial" w:eastAsiaTheme="minorEastAsia" w:hAnsi="Arial" w:cs="Arial"/>
          <w:b/>
          <w:color w:val="000000"/>
          <w:lang w:val="es-CO"/>
        </w:rPr>
        <w:t>,</w:t>
      </w:r>
      <w:r w:rsidRPr="00E93472">
        <w:rPr>
          <w:rFonts w:ascii="Arial" w:eastAsiaTheme="minorEastAsia" w:hAnsi="Arial" w:cs="Arial"/>
          <w:color w:val="000000"/>
          <w:lang w:val="es-CO"/>
        </w:rPr>
        <w:t xml:space="preserve"> ya que utilizamos </w:t>
      </w:r>
      <w:r w:rsidR="004F7964" w:rsidRPr="00E93472">
        <w:rPr>
          <w:rFonts w:ascii="Arial" w:eastAsiaTheme="minorEastAsia" w:hAnsi="Arial" w:cs="Arial"/>
          <w:b/>
          <w:color w:val="000000"/>
          <w:lang w:val="es-CO"/>
        </w:rPr>
        <w:t>1 unidad completa</w:t>
      </w:r>
      <w:r w:rsidR="004F7964" w:rsidRPr="00E93472">
        <w:rPr>
          <w:rFonts w:ascii="Arial" w:eastAsiaTheme="minorEastAsia" w:hAnsi="Arial" w:cs="Arial"/>
          <w:color w:val="000000"/>
          <w:lang w:val="es-CO"/>
        </w:rPr>
        <w:t xml:space="preserve"> y tomamos </w:t>
      </w:r>
      <m:oMath>
        <m:f>
          <m:fPr>
            <m:ctrlPr>
              <w:rPr>
                <w:rFonts w:ascii="Cambria Math" w:hAnsi="Cambria Math" w:cs="Arial"/>
                <w:b/>
                <w:i/>
                <w:color w:val="000000"/>
                <w:lang w:val="es-CO"/>
              </w:rPr>
            </m:ctrlPr>
          </m:fPr>
          <m:num>
            <m:r>
              <m:rPr>
                <m:sty m:val="bi"/>
              </m:rPr>
              <w:rPr>
                <w:rFonts w:ascii="Cambria Math" w:hAnsi="Cambria Math" w:cs="Arial"/>
                <w:color w:val="000000"/>
                <w:lang w:val="es-CO"/>
              </w:rPr>
              <m:t>3</m:t>
            </m:r>
          </m:num>
          <m:den>
            <m:r>
              <m:rPr>
                <m:sty m:val="bi"/>
              </m:rPr>
              <w:rPr>
                <w:rFonts w:ascii="Cambria Math" w:hAnsi="Cambria Math" w:cs="Arial"/>
                <w:color w:val="000000"/>
                <w:lang w:val="es-CO"/>
              </w:rPr>
              <m:t>6</m:t>
            </m:r>
          </m:den>
        </m:f>
      </m:oMath>
      <w:r w:rsidR="004F7964" w:rsidRPr="00E93472">
        <w:rPr>
          <w:rFonts w:ascii="Arial" w:eastAsiaTheme="minorEastAsia" w:hAnsi="Arial" w:cs="Arial"/>
          <w:color w:val="000000"/>
          <w:lang w:val="es-CO"/>
        </w:rPr>
        <w:t xml:space="preserve"> de la segunda unidad. </w:t>
      </w:r>
    </w:p>
    <w:p w14:paraId="14C91C27" w14:textId="77777777" w:rsidR="000E4E8C" w:rsidRPr="00E93472" w:rsidRDefault="000E4E8C" w:rsidP="006B0320">
      <w:pPr>
        <w:spacing w:after="0"/>
        <w:rPr>
          <w:rFonts w:ascii="Arial" w:eastAsiaTheme="minorEastAsia" w:hAnsi="Arial" w:cs="Arial"/>
          <w:color w:val="000000"/>
          <w:lang w:val="es-CO"/>
        </w:rPr>
      </w:pPr>
    </w:p>
    <w:p w14:paraId="3408E84A" w14:textId="1883003B" w:rsidR="0014596E" w:rsidRPr="00E93472" w:rsidRDefault="0014596E" w:rsidP="006B0320">
      <w:pPr>
        <w:spacing w:after="0"/>
        <w:rPr>
          <w:rFonts w:ascii="Arial" w:eastAsiaTheme="minorEastAsia" w:hAnsi="Arial" w:cs="Arial"/>
          <w:color w:val="000000"/>
          <w:lang w:val="es-CO"/>
        </w:rPr>
      </w:pPr>
      <w:r w:rsidRPr="00E93472">
        <w:rPr>
          <w:rFonts w:ascii="Arial" w:eastAsiaTheme="minorEastAsia" w:hAnsi="Arial" w:cs="Arial"/>
          <w:color w:val="000000"/>
          <w:lang w:val="es-CO"/>
        </w:rPr>
        <w:t xml:space="preserve">Veamos cómo escribir fracciones como números mixtos y números mixtos como fracciones impropias. </w:t>
      </w:r>
    </w:p>
    <w:p w14:paraId="74ACA2BC" w14:textId="77777777" w:rsidR="0014596E" w:rsidRPr="00E93472" w:rsidRDefault="0014596E" w:rsidP="006B0320">
      <w:pPr>
        <w:spacing w:after="0"/>
        <w:rPr>
          <w:rFonts w:ascii="Arial" w:eastAsiaTheme="minorEastAsia" w:hAnsi="Arial" w:cs="Arial"/>
          <w:color w:val="000000"/>
          <w:lang w:val="es-CO"/>
        </w:rPr>
      </w:pPr>
    </w:p>
    <w:p w14:paraId="1980D546" w14:textId="6C142445" w:rsidR="0014596E" w:rsidRPr="00E93472" w:rsidRDefault="0014596E" w:rsidP="0014596E">
      <w:pPr>
        <w:spacing w:after="0"/>
        <w:rPr>
          <w:rFonts w:ascii="Arial" w:hAnsi="Arial" w:cs="Arial"/>
          <w:highlight w:val="yellow"/>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 xml:space="preserve">4.1 Conversión de una fracción </w:t>
      </w:r>
      <w:r w:rsidR="00F73C51" w:rsidRPr="00E93472">
        <w:rPr>
          <w:rFonts w:ascii="Arial" w:hAnsi="Arial" w:cs="Arial"/>
          <w:b/>
        </w:rPr>
        <w:t xml:space="preserve">impropia </w:t>
      </w:r>
      <w:r w:rsidRPr="00E93472">
        <w:rPr>
          <w:rFonts w:ascii="Arial" w:hAnsi="Arial" w:cs="Arial"/>
          <w:b/>
        </w:rPr>
        <w:t>a número mixto</w:t>
      </w:r>
    </w:p>
    <w:p w14:paraId="3280FD44" w14:textId="77777777" w:rsidR="0014596E" w:rsidRPr="00E93472" w:rsidRDefault="0014596E" w:rsidP="006B0320">
      <w:pPr>
        <w:spacing w:after="0"/>
        <w:rPr>
          <w:rFonts w:ascii="Arial" w:eastAsiaTheme="minorEastAsia" w:hAnsi="Arial" w:cs="Arial"/>
          <w:color w:val="000000"/>
        </w:rPr>
      </w:pPr>
    </w:p>
    <w:p w14:paraId="25092D1B" w14:textId="558B7601" w:rsidR="00F73C51" w:rsidRPr="00E93472" w:rsidRDefault="004E4111" w:rsidP="006B0320">
      <w:pPr>
        <w:spacing w:after="0"/>
        <w:rPr>
          <w:rFonts w:ascii="Arial" w:eastAsiaTheme="minorEastAsia" w:hAnsi="Arial" w:cs="Arial"/>
          <w:color w:val="000000"/>
        </w:rPr>
      </w:pPr>
      <w:r w:rsidRPr="00E93472">
        <w:rPr>
          <w:rFonts w:ascii="Arial" w:eastAsiaTheme="minorEastAsia" w:hAnsi="Arial" w:cs="Arial"/>
          <w:color w:val="000000"/>
        </w:rPr>
        <w:t xml:space="preserve">Veamos con un ejemplo, el proceso para representar una fracción impropia como un número mixto. </w:t>
      </w:r>
    </w:p>
    <w:p w14:paraId="623AE22C" w14:textId="77777777" w:rsidR="004E4111" w:rsidRPr="00E93472" w:rsidRDefault="004E4111" w:rsidP="006B0320">
      <w:pPr>
        <w:spacing w:after="0"/>
        <w:rPr>
          <w:rFonts w:ascii="Arial" w:eastAsiaTheme="minorEastAsia" w:hAnsi="Arial" w:cs="Arial"/>
          <w:color w:val="000000"/>
        </w:rPr>
      </w:pPr>
    </w:p>
    <w:p w14:paraId="08039BB6" w14:textId="78D5AED5" w:rsidR="004E4111" w:rsidRPr="00E93472" w:rsidRDefault="004E4111" w:rsidP="006B0320">
      <w:pPr>
        <w:spacing w:after="0"/>
        <w:rPr>
          <w:rFonts w:ascii="Arial" w:eastAsiaTheme="minorEastAsia" w:hAnsi="Arial" w:cs="Arial"/>
          <w:color w:val="000000"/>
        </w:rPr>
      </w:pPr>
      <w:r w:rsidRPr="00E93472">
        <w:rPr>
          <w:rFonts w:ascii="Arial" w:eastAsiaTheme="minorEastAsia" w:hAnsi="Arial" w:cs="Arial"/>
          <w:color w:val="000000"/>
        </w:rPr>
        <w:t xml:space="preserve">Escribamos como número mixto la fracción </w:t>
      </w:r>
      <w:r w:rsidR="00366966" w:rsidRPr="00E93472">
        <w:rPr>
          <w:rFonts w:ascii="Arial" w:eastAsiaTheme="minorEastAsia" w:hAnsi="Arial" w:cs="Arial"/>
          <w:color w:val="000000"/>
          <w:lang w:val="es-CO"/>
        </w:rPr>
        <w:t xml:space="preserve">impropia </w:t>
      </w:r>
      <m:oMath>
        <m:f>
          <m:fPr>
            <m:ctrlPr>
              <w:rPr>
                <w:rFonts w:ascii="Cambria Math" w:hAnsi="Cambria Math" w:cs="Arial"/>
                <w:b/>
                <w:i/>
                <w:color w:val="000000"/>
                <w:lang w:val="es-CO"/>
              </w:rPr>
            </m:ctrlPr>
          </m:fPr>
          <m:num>
            <m:r>
              <m:rPr>
                <m:sty m:val="bi"/>
              </m:rPr>
              <w:rPr>
                <w:rFonts w:ascii="Cambria Math" w:hAnsi="Cambria Math" w:cs="Arial"/>
                <w:color w:val="000000"/>
                <w:lang w:val="es-CO"/>
              </w:rPr>
              <m:t>7</m:t>
            </m:r>
          </m:num>
          <m:den>
            <m:r>
              <m:rPr>
                <m:sty m:val="bi"/>
              </m:rPr>
              <w:rPr>
                <w:rFonts w:ascii="Cambria Math" w:hAnsi="Cambria Math" w:cs="Arial"/>
                <w:color w:val="000000"/>
                <w:lang w:val="es-CO"/>
              </w:rPr>
              <m:t>4</m:t>
            </m:r>
          </m:den>
        </m:f>
      </m:oMath>
    </w:p>
    <w:p w14:paraId="74051054" w14:textId="77777777" w:rsidR="004E4111" w:rsidRPr="00E93472" w:rsidRDefault="004E4111" w:rsidP="006B0320">
      <w:pPr>
        <w:spacing w:after="0"/>
        <w:rPr>
          <w:rFonts w:ascii="Arial" w:eastAsiaTheme="minorEastAsia" w:hAnsi="Arial" w:cs="Arial"/>
          <w:color w:val="000000"/>
        </w:rPr>
      </w:pPr>
    </w:p>
    <w:p w14:paraId="03CF3A9D" w14:textId="400845FE" w:rsidR="004E4111" w:rsidRPr="00E93472" w:rsidRDefault="004E4111" w:rsidP="006B0320">
      <w:pPr>
        <w:spacing w:after="0"/>
        <w:rPr>
          <w:rFonts w:ascii="Arial" w:eastAsiaTheme="minorEastAsia" w:hAnsi="Arial" w:cs="Arial"/>
          <w:b/>
          <w:color w:val="000000"/>
        </w:rPr>
      </w:pPr>
      <w:r w:rsidRPr="00E93472">
        <w:rPr>
          <w:rFonts w:ascii="Arial" w:eastAsiaTheme="minorEastAsia" w:hAnsi="Arial" w:cs="Arial"/>
          <w:b/>
          <w:color w:val="000000"/>
        </w:rPr>
        <w:t xml:space="preserve">Paso 1. </w:t>
      </w:r>
    </w:p>
    <w:p w14:paraId="18720604" w14:textId="1BECC329" w:rsidR="004E4111" w:rsidRPr="00E93472" w:rsidRDefault="004E4111" w:rsidP="006B0320">
      <w:pPr>
        <w:spacing w:after="0"/>
        <w:rPr>
          <w:rFonts w:ascii="Arial" w:eastAsiaTheme="minorEastAsia" w:hAnsi="Arial" w:cs="Arial"/>
          <w:color w:val="000000"/>
          <w:lang w:val="es-CO"/>
        </w:rPr>
      </w:pPr>
      <w:r w:rsidRPr="00E93472">
        <w:rPr>
          <w:rFonts w:ascii="Arial" w:eastAsiaTheme="minorEastAsia" w:hAnsi="Arial" w:cs="Arial"/>
          <w:color w:val="000000"/>
          <w:lang w:val="es-CO"/>
        </w:rPr>
        <w:t>Dividimos</w:t>
      </w:r>
      <w:r w:rsidR="00366966" w:rsidRPr="00E93472">
        <w:rPr>
          <w:rFonts w:ascii="Arial" w:eastAsiaTheme="minorEastAsia" w:hAnsi="Arial" w:cs="Arial"/>
          <w:color w:val="000000"/>
          <w:lang w:val="es-CO"/>
        </w:rPr>
        <w:t xml:space="preserve"> el numerador entre el denominador. </w:t>
      </w:r>
    </w:p>
    <w:p w14:paraId="6507AA46" w14:textId="77777777" w:rsidR="00366966" w:rsidRPr="00E93472" w:rsidRDefault="00366966" w:rsidP="006B0320">
      <w:pPr>
        <w:spacing w:after="0"/>
        <w:rPr>
          <w:rFonts w:ascii="Arial" w:eastAsiaTheme="minorEastAsia" w:hAnsi="Arial" w:cs="Arial"/>
          <w:color w:val="000000"/>
          <w:lang w:val="es-CO"/>
        </w:rPr>
      </w:pPr>
    </w:p>
    <w:p w14:paraId="721C29FA" w14:textId="65C29E08" w:rsidR="00366966" w:rsidRPr="00E93472" w:rsidRDefault="00366966" w:rsidP="006B0320">
      <w:pPr>
        <w:spacing w:after="0"/>
        <w:rPr>
          <w:rFonts w:ascii="Arial" w:eastAsiaTheme="minorEastAsia" w:hAnsi="Arial" w:cs="Arial"/>
          <w:color w:val="000000"/>
          <w:lang w:val="es-CO"/>
        </w:rPr>
      </w:pPr>
      <w:r w:rsidRPr="00E93472">
        <w:rPr>
          <w:rFonts w:ascii="Arial" w:eastAsiaTheme="minorEastAsia" w:hAnsi="Arial" w:cs="Arial"/>
          <w:color w:val="000000"/>
          <w:lang w:val="es-CO"/>
        </w:rPr>
        <w:tab/>
        <w:t>7 ÷ 4 = 1, residuo 3</w:t>
      </w:r>
    </w:p>
    <w:p w14:paraId="763595CF" w14:textId="77777777" w:rsidR="00366966" w:rsidRPr="00E93472" w:rsidRDefault="00366966" w:rsidP="006B0320">
      <w:pPr>
        <w:spacing w:after="0"/>
        <w:rPr>
          <w:rFonts w:ascii="Arial" w:eastAsiaTheme="minorEastAsia" w:hAnsi="Arial" w:cs="Arial"/>
          <w:color w:val="000000"/>
          <w:lang w:val="es-CO"/>
        </w:rPr>
      </w:pPr>
    </w:p>
    <w:p w14:paraId="00C11E8A" w14:textId="0BBD3CAC" w:rsidR="00366966" w:rsidRPr="00E93472" w:rsidRDefault="00366966" w:rsidP="006B0320">
      <w:pPr>
        <w:spacing w:after="0"/>
        <w:rPr>
          <w:rFonts w:ascii="Arial" w:eastAsiaTheme="minorEastAsia" w:hAnsi="Arial" w:cs="Arial"/>
          <w:b/>
          <w:color w:val="000000"/>
          <w:lang w:val="es-CO"/>
        </w:rPr>
      </w:pPr>
      <w:r w:rsidRPr="00E93472">
        <w:rPr>
          <w:rFonts w:ascii="Arial" w:eastAsiaTheme="minorEastAsia" w:hAnsi="Arial" w:cs="Arial"/>
          <w:b/>
          <w:color w:val="000000"/>
          <w:lang w:val="es-CO"/>
        </w:rPr>
        <w:t xml:space="preserve">Paso 2. </w:t>
      </w:r>
    </w:p>
    <w:p w14:paraId="0249BBB2" w14:textId="5C9177B2" w:rsidR="000E4E8C" w:rsidRPr="00E93472" w:rsidRDefault="00366966" w:rsidP="00217BE7">
      <w:pPr>
        <w:pStyle w:val="Prrafodelista"/>
        <w:numPr>
          <w:ilvl w:val="0"/>
          <w:numId w:val="36"/>
        </w:numPr>
        <w:spacing w:after="0"/>
        <w:rPr>
          <w:rFonts w:ascii="Arial" w:eastAsiaTheme="minorEastAsia" w:hAnsi="Arial" w:cs="Arial"/>
          <w:color w:val="000000"/>
          <w:lang w:val="es-CO"/>
        </w:rPr>
      </w:pPr>
      <w:r w:rsidRPr="00E93472">
        <w:rPr>
          <w:rFonts w:ascii="Arial" w:eastAsiaTheme="minorEastAsia" w:hAnsi="Arial" w:cs="Arial"/>
          <w:color w:val="000000"/>
          <w:lang w:val="es-CO"/>
        </w:rPr>
        <w:t>Tomamos el cociente</w:t>
      </w:r>
      <w:r w:rsidR="00273951" w:rsidRPr="00E93472">
        <w:rPr>
          <w:rFonts w:ascii="Arial" w:eastAsiaTheme="minorEastAsia" w:hAnsi="Arial" w:cs="Arial"/>
          <w:color w:val="000000"/>
          <w:lang w:val="es-CO"/>
        </w:rPr>
        <w:t xml:space="preserve"> </w:t>
      </w:r>
      <w:r w:rsidR="00A83075" w:rsidRPr="00E93472">
        <w:rPr>
          <w:rFonts w:ascii="Arial" w:eastAsiaTheme="minorEastAsia" w:hAnsi="Arial" w:cs="Arial"/>
          <w:color w:val="000000"/>
          <w:lang w:val="es-CO"/>
        </w:rPr>
        <w:t xml:space="preserve">(1) </w:t>
      </w:r>
      <w:r w:rsidR="00273951" w:rsidRPr="00E93472">
        <w:rPr>
          <w:rFonts w:ascii="Arial" w:eastAsiaTheme="minorEastAsia" w:hAnsi="Arial" w:cs="Arial"/>
          <w:color w:val="000000"/>
          <w:lang w:val="es-CO"/>
        </w:rPr>
        <w:t xml:space="preserve">de la división como el número natural del número mixto. </w:t>
      </w:r>
    </w:p>
    <w:p w14:paraId="42C46EC0" w14:textId="419B78D9" w:rsidR="000A7008" w:rsidRPr="00E93472" w:rsidRDefault="000A7008" w:rsidP="00217BE7">
      <w:pPr>
        <w:pStyle w:val="Prrafodelista"/>
        <w:numPr>
          <w:ilvl w:val="0"/>
          <w:numId w:val="36"/>
        </w:numPr>
        <w:spacing w:after="0"/>
        <w:rPr>
          <w:rFonts w:ascii="Arial" w:eastAsiaTheme="minorEastAsia" w:hAnsi="Arial" w:cs="Arial"/>
          <w:color w:val="000000"/>
          <w:lang w:val="es-CO"/>
        </w:rPr>
      </w:pPr>
      <w:r w:rsidRPr="00E93472">
        <w:rPr>
          <w:rFonts w:ascii="Arial" w:eastAsiaTheme="minorEastAsia" w:hAnsi="Arial" w:cs="Arial"/>
          <w:color w:val="000000"/>
          <w:lang w:val="es-CO"/>
        </w:rPr>
        <w:t xml:space="preserve">El numerador de la fracción </w:t>
      </w:r>
      <w:r w:rsidR="00A83075" w:rsidRPr="00E93472">
        <w:rPr>
          <w:rFonts w:ascii="Arial" w:eastAsiaTheme="minorEastAsia" w:hAnsi="Arial" w:cs="Arial"/>
          <w:color w:val="000000"/>
          <w:lang w:val="es-CO"/>
        </w:rPr>
        <w:t>propia es el residuo de la división (3).</w:t>
      </w:r>
    </w:p>
    <w:p w14:paraId="75501CDB" w14:textId="5B0F63B5" w:rsidR="00A83075" w:rsidRPr="00E93472" w:rsidRDefault="00A83075" w:rsidP="00217BE7">
      <w:pPr>
        <w:pStyle w:val="Prrafodelista"/>
        <w:numPr>
          <w:ilvl w:val="0"/>
          <w:numId w:val="36"/>
        </w:numPr>
        <w:spacing w:after="0"/>
        <w:rPr>
          <w:rFonts w:ascii="Arial" w:eastAsiaTheme="minorEastAsia" w:hAnsi="Arial" w:cs="Arial"/>
          <w:color w:val="000000"/>
          <w:lang w:val="es-CO"/>
        </w:rPr>
      </w:pPr>
      <w:r w:rsidRPr="00E93472">
        <w:rPr>
          <w:rFonts w:ascii="Arial" w:eastAsiaTheme="minorEastAsia" w:hAnsi="Arial" w:cs="Arial"/>
          <w:color w:val="000000"/>
          <w:lang w:val="es-CO"/>
        </w:rPr>
        <w:t>El denominador de la fracción propia sigue siendo el mismo denominador de la fracción impropia (4)</w:t>
      </w:r>
    </w:p>
    <w:p w14:paraId="2553665E" w14:textId="77777777" w:rsidR="0095059F" w:rsidRPr="00E93472" w:rsidRDefault="0095059F" w:rsidP="006B0320">
      <w:pPr>
        <w:spacing w:after="0"/>
        <w:rPr>
          <w:rFonts w:ascii="Arial" w:eastAsiaTheme="minorEastAsia" w:hAnsi="Arial" w:cs="Arial"/>
          <w:color w:val="000000"/>
          <w:lang w:val="es-CO"/>
        </w:rPr>
      </w:pPr>
    </w:p>
    <w:p w14:paraId="4705A18F" w14:textId="32E4B982" w:rsidR="0095059F" w:rsidRPr="00E93472" w:rsidRDefault="000A7008" w:rsidP="0095059F">
      <w:pPr>
        <w:spacing w:after="0"/>
        <w:rPr>
          <w:rFonts w:ascii="Arial" w:eastAsiaTheme="minorEastAsia" w:hAnsi="Arial" w:cs="Arial"/>
          <w:color w:val="000000"/>
          <w:lang w:val="es-CO"/>
        </w:rPr>
      </w:pPr>
      <w:r w:rsidRPr="00E93472">
        <w:rPr>
          <w:rFonts w:ascii="Arial" w:eastAsiaTheme="minorEastAsia" w:hAnsi="Arial" w:cs="Arial"/>
          <w:color w:val="000000"/>
          <w:lang w:val="es-CO"/>
        </w:rPr>
        <w:tab/>
      </w:r>
      <w:r w:rsidR="00217BE7" w:rsidRPr="00E93472">
        <w:rPr>
          <w:rFonts w:ascii="Arial" w:eastAsiaTheme="minorEastAsia" w:hAnsi="Arial" w:cs="Arial"/>
          <w:color w:val="000000"/>
          <w:lang w:val="es-CO"/>
        </w:rPr>
        <w:tab/>
      </w:r>
      <m:oMath>
        <m:r>
          <w:rPr>
            <w:rFonts w:ascii="Cambria Math" w:eastAsiaTheme="minorEastAsia" w:hAnsi="Cambria Math" w:cs="Arial"/>
            <w:color w:val="000000"/>
            <w:lang w:val="es-CO"/>
          </w:rPr>
          <m:t>1</m:t>
        </m:r>
        <m:f>
          <m:fPr>
            <m:ctrlPr>
              <w:rPr>
                <w:rFonts w:ascii="Cambria Math" w:hAnsi="Cambria Math" w:cs="Arial"/>
                <w:b/>
                <w:i/>
                <w:color w:val="000000"/>
                <w:lang w:val="es-CO"/>
              </w:rPr>
            </m:ctrlPr>
          </m:fPr>
          <m:num>
            <m:r>
              <m:rPr>
                <m:sty m:val="bi"/>
              </m:rPr>
              <w:rPr>
                <w:rFonts w:ascii="Cambria Math" w:hAnsi="Cambria Math" w:cs="Arial"/>
                <w:color w:val="000000"/>
                <w:lang w:val="es-CO"/>
              </w:rPr>
              <m:t>3</m:t>
            </m:r>
          </m:num>
          <m:den>
            <m:r>
              <m:rPr>
                <m:sty m:val="bi"/>
              </m:rPr>
              <w:rPr>
                <w:rFonts w:ascii="Cambria Math" w:hAnsi="Cambria Math" w:cs="Arial"/>
                <w:color w:val="000000"/>
                <w:lang w:val="es-CO"/>
              </w:rPr>
              <m:t>4</m:t>
            </m:r>
          </m:den>
        </m:f>
      </m:oMath>
    </w:p>
    <w:p w14:paraId="1FA73E82" w14:textId="0897EA56" w:rsidR="000A7008" w:rsidRPr="00E93472" w:rsidRDefault="000A7008" w:rsidP="006B0320">
      <w:pPr>
        <w:spacing w:after="0"/>
        <w:rPr>
          <w:rFonts w:ascii="Arial" w:eastAsiaTheme="minorEastAsia" w:hAnsi="Arial" w:cs="Arial"/>
          <w:color w:val="000000"/>
          <w:lang w:val="es-CO"/>
        </w:rPr>
      </w:pPr>
    </w:p>
    <w:p w14:paraId="0BAD85CC" w14:textId="28325D14" w:rsidR="00217BE7" w:rsidRPr="00E93472" w:rsidRDefault="00217BE7" w:rsidP="006B0320">
      <w:pPr>
        <w:spacing w:after="0"/>
        <w:rPr>
          <w:rFonts w:ascii="Arial" w:eastAsiaTheme="minorEastAsia" w:hAnsi="Arial" w:cs="Arial"/>
          <w:color w:val="000000"/>
          <w:lang w:val="es-CO"/>
        </w:rPr>
      </w:pPr>
      <w:r w:rsidRPr="00E93472">
        <w:rPr>
          <w:rFonts w:ascii="Arial" w:eastAsiaTheme="minorEastAsia" w:hAnsi="Arial" w:cs="Arial"/>
          <w:color w:val="000000"/>
          <w:lang w:val="es-CO"/>
        </w:rPr>
        <w:t xml:space="preserve">De esta forma hemos representado una fracción impropia como un número mixto formado por un número natural y una fracción propia. </w:t>
      </w:r>
    </w:p>
    <w:p w14:paraId="2F299691" w14:textId="77777777" w:rsidR="00217BE7" w:rsidRPr="00E93472" w:rsidRDefault="00217BE7" w:rsidP="006B0320">
      <w:pPr>
        <w:spacing w:after="0"/>
        <w:rPr>
          <w:rFonts w:ascii="Arial" w:eastAsiaTheme="minorEastAsia" w:hAnsi="Arial" w:cs="Arial"/>
          <w:color w:val="000000"/>
          <w:lang w:val="es-CO"/>
        </w:rPr>
      </w:pPr>
    </w:p>
    <w:p w14:paraId="3CFC0FE9" w14:textId="06B76506" w:rsidR="00217BE7" w:rsidRPr="00E93472" w:rsidRDefault="00A8151A" w:rsidP="008F4DA9">
      <w:pPr>
        <w:spacing w:after="0"/>
        <w:ind w:left="1416" w:firstLine="708"/>
        <w:rPr>
          <w:rFonts w:ascii="Arial" w:eastAsiaTheme="minorEastAsia" w:hAnsi="Arial" w:cs="Arial"/>
          <w:color w:val="000000"/>
          <w:lang w:val="es-CO"/>
        </w:rPr>
      </w:pPr>
      <m:oMathPara>
        <m:oMathParaPr>
          <m:jc m:val="left"/>
        </m:oMathParaPr>
        <m:oMath>
          <m:f>
            <m:fPr>
              <m:ctrlPr>
                <w:rPr>
                  <w:rFonts w:ascii="Cambria Math" w:hAnsi="Cambria Math" w:cs="Arial"/>
                  <w:b/>
                  <w:i/>
                  <w:color w:val="000000"/>
                  <w:lang w:val="es-CO"/>
                </w:rPr>
              </m:ctrlPr>
            </m:fPr>
            <m:num>
              <m:r>
                <m:rPr>
                  <m:sty m:val="bi"/>
                </m:rPr>
                <w:rPr>
                  <w:rFonts w:ascii="Cambria Math" w:hAnsi="Cambria Math" w:cs="Arial"/>
                  <w:color w:val="000000"/>
                  <w:lang w:val="es-CO"/>
                </w:rPr>
                <m:t>7</m:t>
              </m:r>
            </m:num>
            <m:den>
              <m:r>
                <m:rPr>
                  <m:sty m:val="bi"/>
                </m:rPr>
                <w:rPr>
                  <w:rFonts w:ascii="Cambria Math" w:hAnsi="Cambria Math" w:cs="Arial"/>
                  <w:color w:val="000000"/>
                  <w:lang w:val="es-CO"/>
                </w:rPr>
                <m:t>4</m:t>
              </m:r>
            </m:den>
          </m:f>
          <m:r>
            <w:rPr>
              <w:rFonts w:ascii="Cambria Math" w:eastAsiaTheme="minorEastAsia" w:hAnsi="Cambria Math" w:cs="Arial"/>
              <w:color w:val="000000"/>
              <w:lang w:val="es-CO"/>
            </w:rPr>
            <m:t>=1</m:t>
          </m:r>
          <m:f>
            <m:fPr>
              <m:ctrlPr>
                <w:rPr>
                  <w:rFonts w:ascii="Cambria Math" w:hAnsi="Cambria Math" w:cs="Arial"/>
                  <w:b/>
                  <w:i/>
                  <w:color w:val="000000"/>
                  <w:lang w:val="es-CO"/>
                </w:rPr>
              </m:ctrlPr>
            </m:fPr>
            <m:num>
              <m:r>
                <m:rPr>
                  <m:sty m:val="bi"/>
                </m:rPr>
                <w:rPr>
                  <w:rFonts w:ascii="Cambria Math" w:hAnsi="Cambria Math" w:cs="Arial"/>
                  <w:color w:val="000000"/>
                  <w:lang w:val="es-CO"/>
                </w:rPr>
                <m:t>3</m:t>
              </m:r>
            </m:num>
            <m:den>
              <m:r>
                <m:rPr>
                  <m:sty m:val="bi"/>
                </m:rPr>
                <w:rPr>
                  <w:rFonts w:ascii="Cambria Math" w:hAnsi="Cambria Math" w:cs="Arial"/>
                  <w:color w:val="000000"/>
                  <w:lang w:val="es-CO"/>
                </w:rPr>
                <m:t>4</m:t>
              </m:r>
            </m:den>
          </m:f>
        </m:oMath>
      </m:oMathPara>
    </w:p>
    <w:p w14:paraId="69820B65" w14:textId="77777777" w:rsidR="00217BE7" w:rsidRPr="00E93472" w:rsidRDefault="00217BE7" w:rsidP="006B0320">
      <w:pPr>
        <w:spacing w:after="0"/>
        <w:rPr>
          <w:rFonts w:ascii="Arial" w:eastAsiaTheme="minorEastAsia" w:hAnsi="Arial" w:cs="Arial"/>
          <w:color w:val="000000"/>
          <w:lang w:val="es-CO"/>
        </w:rPr>
      </w:pPr>
    </w:p>
    <w:p w14:paraId="61B23FA1" w14:textId="3EDC30F3" w:rsidR="000E4E8C" w:rsidRPr="00E93472" w:rsidRDefault="001E2791" w:rsidP="006B0320">
      <w:pPr>
        <w:spacing w:after="0"/>
        <w:rPr>
          <w:rFonts w:ascii="Arial" w:eastAsiaTheme="minorEastAsia" w:hAnsi="Arial" w:cs="Arial"/>
          <w:color w:val="000000"/>
          <w:lang w:val="es-CO"/>
        </w:rPr>
      </w:pPr>
      <w:r w:rsidRPr="00E93472">
        <w:rPr>
          <w:rFonts w:ascii="Arial" w:eastAsiaTheme="minorEastAsia" w:hAnsi="Arial" w:cs="Arial"/>
          <w:color w:val="000000"/>
          <w:lang w:val="es-CO"/>
        </w:rPr>
        <w:t xml:space="preserve">Observa la representación gráfica de la fracción impropia y su número mixto equivalente: </w:t>
      </w:r>
    </w:p>
    <w:p w14:paraId="77DEF14E" w14:textId="77777777" w:rsidR="001E2791" w:rsidRPr="00E93472" w:rsidRDefault="001E2791" w:rsidP="006B0320">
      <w:pPr>
        <w:spacing w:after="0"/>
        <w:rPr>
          <w:rFonts w:ascii="Arial" w:eastAsiaTheme="minorEastAsia" w:hAnsi="Arial" w:cs="Arial"/>
          <w:color w:val="000000"/>
          <w:lang w:val="es-CO"/>
        </w:rPr>
      </w:pPr>
    </w:p>
    <w:tbl>
      <w:tblPr>
        <w:tblStyle w:val="Tablaconcuadrcula"/>
        <w:tblW w:w="0" w:type="auto"/>
        <w:tblLook w:val="04A0" w:firstRow="1" w:lastRow="0" w:firstColumn="1" w:lastColumn="0" w:noHBand="0" w:noVBand="1"/>
      </w:tblPr>
      <w:tblGrid>
        <w:gridCol w:w="2463"/>
        <w:gridCol w:w="6365"/>
      </w:tblGrid>
      <w:tr w:rsidR="001E2791" w:rsidRPr="00E93472" w14:paraId="59468182" w14:textId="77777777" w:rsidTr="000824D5">
        <w:tc>
          <w:tcPr>
            <w:tcW w:w="9033" w:type="dxa"/>
            <w:gridSpan w:val="2"/>
            <w:shd w:val="clear" w:color="auto" w:fill="0D0D0D" w:themeFill="text1" w:themeFillTint="F2"/>
          </w:tcPr>
          <w:p w14:paraId="0A9D8D68" w14:textId="77777777" w:rsidR="001E2791" w:rsidRPr="00E93472" w:rsidRDefault="001E2791" w:rsidP="000824D5">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1E2791" w:rsidRPr="00E93472" w14:paraId="7DBC34DC" w14:textId="77777777" w:rsidTr="000824D5">
        <w:tc>
          <w:tcPr>
            <w:tcW w:w="2518" w:type="dxa"/>
          </w:tcPr>
          <w:p w14:paraId="00E330F2" w14:textId="77777777" w:rsidR="001E2791" w:rsidRPr="00E93472" w:rsidRDefault="001E2791" w:rsidP="000824D5">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26D969CA" w14:textId="7022BE60" w:rsidR="001E2791" w:rsidRPr="00E93472" w:rsidRDefault="009344AB" w:rsidP="001E2791">
            <w:pPr>
              <w:rPr>
                <w:rFonts w:ascii="Arial" w:hAnsi="Arial" w:cs="Arial"/>
                <w:b/>
                <w:color w:val="000000"/>
                <w:sz w:val="24"/>
                <w:szCs w:val="24"/>
              </w:rPr>
            </w:pPr>
            <w:r w:rsidRPr="00E93472">
              <w:rPr>
                <w:rFonts w:ascii="Arial" w:hAnsi="Arial" w:cs="Arial"/>
                <w:color w:val="000000"/>
                <w:sz w:val="24"/>
                <w:szCs w:val="24"/>
              </w:rPr>
              <w:t>MA_04_04_IMG2</w:t>
            </w:r>
            <w:ins w:id="55" w:author="Johana Montejo Rozo" w:date="2015-05-03T18:31:00Z">
              <w:r w:rsidR="00F274A6">
                <w:rPr>
                  <w:rFonts w:ascii="Arial" w:hAnsi="Arial" w:cs="Arial"/>
                  <w:color w:val="000000"/>
                  <w:sz w:val="24"/>
                  <w:szCs w:val="24"/>
                </w:rPr>
                <w:t>1</w:t>
              </w:r>
            </w:ins>
            <w:del w:id="56" w:author="Johana Montejo Rozo" w:date="2015-05-03T18:31:00Z">
              <w:r w:rsidRPr="00E93472" w:rsidDel="00F274A6">
                <w:rPr>
                  <w:rFonts w:ascii="Arial" w:hAnsi="Arial" w:cs="Arial"/>
                  <w:color w:val="000000"/>
                  <w:sz w:val="24"/>
                  <w:szCs w:val="24"/>
                </w:rPr>
                <w:delText>0</w:delText>
              </w:r>
            </w:del>
          </w:p>
        </w:tc>
      </w:tr>
      <w:tr w:rsidR="001E2791" w:rsidRPr="00E93472" w14:paraId="423CED6E" w14:textId="77777777" w:rsidTr="000824D5">
        <w:tc>
          <w:tcPr>
            <w:tcW w:w="2518" w:type="dxa"/>
          </w:tcPr>
          <w:p w14:paraId="3844D665" w14:textId="77777777" w:rsidR="001E2791" w:rsidRPr="00E93472" w:rsidRDefault="001E2791" w:rsidP="000824D5">
            <w:pPr>
              <w:rPr>
                <w:rFonts w:ascii="Arial" w:hAnsi="Arial" w:cs="Arial"/>
                <w:color w:val="000000"/>
                <w:sz w:val="24"/>
                <w:szCs w:val="24"/>
              </w:rPr>
            </w:pPr>
            <w:r w:rsidRPr="00E93472">
              <w:rPr>
                <w:rFonts w:ascii="Arial" w:hAnsi="Arial" w:cs="Arial"/>
                <w:b/>
                <w:color w:val="000000"/>
                <w:sz w:val="24"/>
                <w:szCs w:val="24"/>
              </w:rPr>
              <w:lastRenderedPageBreak/>
              <w:t>Descripción</w:t>
            </w:r>
          </w:p>
        </w:tc>
        <w:tc>
          <w:tcPr>
            <w:tcW w:w="6515" w:type="dxa"/>
          </w:tcPr>
          <w:p w14:paraId="360B60F2" w14:textId="2D7E874C" w:rsidR="001E2791" w:rsidRPr="00E93472" w:rsidRDefault="001E2791" w:rsidP="000824D5">
            <w:pPr>
              <w:rPr>
                <w:rFonts w:ascii="Arial" w:hAnsi="Arial" w:cs="Arial"/>
                <w:color w:val="000000"/>
                <w:sz w:val="24"/>
                <w:szCs w:val="24"/>
              </w:rPr>
            </w:pPr>
            <w:r w:rsidRPr="00E93472">
              <w:rPr>
                <w:rFonts w:ascii="Arial" w:hAnsi="Arial" w:cs="Arial"/>
                <w:color w:val="000000"/>
                <w:sz w:val="24"/>
                <w:szCs w:val="24"/>
              </w:rPr>
              <w:t>Representación gráfica de 7/4</w:t>
            </w:r>
            <w:r w:rsidR="00F57026" w:rsidRPr="00E93472">
              <w:rPr>
                <w:rFonts w:ascii="Arial" w:hAnsi="Arial" w:cs="Arial"/>
                <w:color w:val="000000"/>
                <w:sz w:val="24"/>
                <w:szCs w:val="24"/>
              </w:rPr>
              <w:t xml:space="preserve">, haciendo referencia a su equivalencia con el número mixto 1¾ </w:t>
            </w:r>
          </w:p>
          <w:p w14:paraId="43E1A327" w14:textId="61C3570C" w:rsidR="00F57026" w:rsidRPr="00E93472" w:rsidRDefault="00F57026" w:rsidP="000824D5">
            <w:pPr>
              <w:rPr>
                <w:rFonts w:ascii="Arial" w:hAnsi="Arial" w:cs="Arial"/>
                <w:color w:val="000000"/>
                <w:sz w:val="24"/>
                <w:szCs w:val="24"/>
              </w:rPr>
            </w:pPr>
            <w:r w:rsidRPr="00E93472">
              <w:rPr>
                <w:rFonts w:ascii="Arial" w:hAnsi="Arial" w:cs="Arial"/>
                <w:sz w:val="24"/>
                <w:szCs w:val="24"/>
                <w:lang w:val="es-ES_tradnl"/>
              </w:rPr>
              <w:object w:dxaOrig="5175" w:dyaOrig="6255" w14:anchorId="03E6B2FD">
                <v:shape id="_x0000_i1029" type="#_x0000_t75" style="width:200.25pt;height:242.25pt" o:ole="">
                  <v:imagedata r:id="rId82" o:title=""/>
                </v:shape>
                <o:OLEObject Type="Embed" ProgID="PBrush" ShapeID="_x0000_i1029" DrawAspect="Content" ObjectID="_1492189673" r:id="rId83"/>
              </w:object>
            </w:r>
          </w:p>
        </w:tc>
      </w:tr>
      <w:tr w:rsidR="001E2791" w:rsidRPr="00E93472" w14:paraId="1EA3D49B" w14:textId="77777777" w:rsidTr="000824D5">
        <w:tc>
          <w:tcPr>
            <w:tcW w:w="2518" w:type="dxa"/>
          </w:tcPr>
          <w:p w14:paraId="366D5BC5" w14:textId="77777777" w:rsidR="001E2791" w:rsidRPr="00E93472" w:rsidRDefault="001E2791" w:rsidP="000824D5">
            <w:pPr>
              <w:rPr>
                <w:rFonts w:ascii="Arial" w:hAnsi="Arial" w:cs="Arial"/>
                <w:color w:val="000000"/>
                <w:sz w:val="24"/>
                <w:szCs w:val="24"/>
              </w:rPr>
            </w:pPr>
            <w:r w:rsidRPr="00E93472">
              <w:rPr>
                <w:rFonts w:ascii="Arial" w:hAnsi="Arial" w:cs="Arial"/>
                <w:b/>
                <w:color w:val="000000"/>
                <w:sz w:val="24"/>
                <w:szCs w:val="24"/>
              </w:rPr>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515" w:type="dxa"/>
          </w:tcPr>
          <w:p w14:paraId="1C6660FF" w14:textId="77777777" w:rsidR="001E2791" w:rsidRPr="00E93472" w:rsidRDefault="001E2791" w:rsidP="000824D5">
            <w:pPr>
              <w:rPr>
                <w:rFonts w:ascii="Arial" w:hAnsi="Arial" w:cs="Arial"/>
                <w:color w:val="000000"/>
                <w:sz w:val="24"/>
                <w:szCs w:val="24"/>
              </w:rPr>
            </w:pPr>
          </w:p>
        </w:tc>
      </w:tr>
      <w:tr w:rsidR="001E2791" w:rsidRPr="00E93472" w14:paraId="24E9B28E" w14:textId="77777777" w:rsidTr="000824D5">
        <w:tc>
          <w:tcPr>
            <w:tcW w:w="2518" w:type="dxa"/>
          </w:tcPr>
          <w:p w14:paraId="0E1FFA1B" w14:textId="77777777" w:rsidR="001E2791" w:rsidRPr="00E93472" w:rsidRDefault="001E2791" w:rsidP="000824D5">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7BCA8F55" w14:textId="4F546A4A" w:rsidR="001E2791" w:rsidRPr="00E93472" w:rsidRDefault="008134E7" w:rsidP="000824D5">
            <w:pPr>
              <w:rPr>
                <w:rFonts w:ascii="Arial" w:hAnsi="Arial" w:cs="Arial"/>
                <w:color w:val="000000"/>
                <w:sz w:val="24"/>
                <w:szCs w:val="24"/>
              </w:rPr>
            </w:pPr>
            <w:r w:rsidRPr="00E93472">
              <w:rPr>
                <w:rFonts w:ascii="Arial" w:hAnsi="Arial" w:cs="Arial"/>
                <w:color w:val="000000"/>
                <w:sz w:val="24"/>
                <w:szCs w:val="24"/>
              </w:rPr>
              <w:t xml:space="preserve">La representación gráfica de la fracción impropia nos puede ayudar a escribirla como número mixto. </w:t>
            </w:r>
          </w:p>
        </w:tc>
      </w:tr>
    </w:tbl>
    <w:p w14:paraId="4B47553B" w14:textId="77777777" w:rsidR="001E2791" w:rsidRPr="00E93472" w:rsidRDefault="001E2791" w:rsidP="006B0320">
      <w:pPr>
        <w:spacing w:after="0"/>
        <w:rPr>
          <w:rFonts w:ascii="Arial" w:eastAsiaTheme="minorEastAsia" w:hAnsi="Arial" w:cs="Arial"/>
          <w:color w:val="000000"/>
          <w:lang w:val="es-CO"/>
        </w:rPr>
      </w:pPr>
    </w:p>
    <w:p w14:paraId="204EBE9C" w14:textId="77777777" w:rsidR="001E2791" w:rsidRPr="00E93472" w:rsidRDefault="001E2791" w:rsidP="006B0320">
      <w:pPr>
        <w:spacing w:after="0"/>
        <w:rPr>
          <w:rFonts w:ascii="Arial" w:eastAsiaTheme="minorEastAsia" w:hAnsi="Arial" w:cs="Arial"/>
          <w:color w:val="000000"/>
          <w:lang w:val="es-CO"/>
        </w:rPr>
      </w:pPr>
    </w:p>
    <w:tbl>
      <w:tblPr>
        <w:tblStyle w:val="Tablaconcuadrcula"/>
        <w:tblW w:w="0" w:type="auto"/>
        <w:tblLook w:val="04A0" w:firstRow="1" w:lastRow="0" w:firstColumn="1" w:lastColumn="0" w:noHBand="0" w:noVBand="1"/>
      </w:tblPr>
      <w:tblGrid>
        <w:gridCol w:w="2480"/>
        <w:gridCol w:w="6348"/>
      </w:tblGrid>
      <w:tr w:rsidR="00C77F91" w:rsidRPr="00E93472" w14:paraId="21FED5CE" w14:textId="77777777" w:rsidTr="000824D5">
        <w:tc>
          <w:tcPr>
            <w:tcW w:w="9033" w:type="dxa"/>
            <w:gridSpan w:val="2"/>
            <w:shd w:val="clear" w:color="auto" w:fill="000000" w:themeFill="text1"/>
          </w:tcPr>
          <w:p w14:paraId="753233EC" w14:textId="77777777" w:rsidR="00C77F91" w:rsidRPr="00E93472" w:rsidRDefault="00C77F91" w:rsidP="000824D5">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C77F91" w:rsidRPr="00E93472" w14:paraId="68E25538" w14:textId="77777777" w:rsidTr="000824D5">
        <w:tc>
          <w:tcPr>
            <w:tcW w:w="2518" w:type="dxa"/>
          </w:tcPr>
          <w:p w14:paraId="485CF70F" w14:textId="77777777" w:rsidR="00C77F91" w:rsidRPr="00E93472" w:rsidRDefault="00C77F91" w:rsidP="000824D5">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317ECF45" w14:textId="32F80073" w:rsidR="00C77F91" w:rsidRPr="00E93472" w:rsidRDefault="00C77F91" w:rsidP="00C77F91">
            <w:pPr>
              <w:rPr>
                <w:rFonts w:ascii="Arial" w:hAnsi="Arial" w:cs="Arial"/>
                <w:b/>
                <w:color w:val="000000"/>
                <w:sz w:val="24"/>
                <w:szCs w:val="24"/>
                <w:highlight w:val="cyan"/>
              </w:rPr>
            </w:pPr>
            <w:r w:rsidRPr="00E93472">
              <w:rPr>
                <w:rFonts w:ascii="Arial" w:hAnsi="Arial" w:cs="Arial"/>
                <w:color w:val="000000"/>
                <w:sz w:val="24"/>
                <w:szCs w:val="24"/>
                <w:highlight w:val="cyan"/>
              </w:rPr>
              <w:t>MA_04_04_REC260</w:t>
            </w:r>
          </w:p>
        </w:tc>
      </w:tr>
      <w:tr w:rsidR="00C77F91" w:rsidRPr="00E93472" w14:paraId="72710763" w14:textId="77777777" w:rsidTr="000824D5">
        <w:tc>
          <w:tcPr>
            <w:tcW w:w="2518" w:type="dxa"/>
          </w:tcPr>
          <w:p w14:paraId="4DEC264D" w14:textId="77777777" w:rsidR="00C77F91" w:rsidRPr="00E93472" w:rsidRDefault="00C77F91" w:rsidP="000824D5">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77863375" w14:textId="6DCE9143" w:rsidR="00C77F91" w:rsidRPr="00E93472" w:rsidRDefault="00C77F91" w:rsidP="000824D5">
            <w:pPr>
              <w:rPr>
                <w:rFonts w:ascii="Arial" w:hAnsi="Arial" w:cs="Arial"/>
                <w:color w:val="000000"/>
                <w:sz w:val="24"/>
                <w:szCs w:val="24"/>
                <w:highlight w:val="cyan"/>
              </w:rPr>
            </w:pPr>
            <w:r w:rsidRPr="00E93472">
              <w:rPr>
                <w:rFonts w:ascii="Arial" w:hAnsi="Arial" w:cs="Arial"/>
                <w:color w:val="000000"/>
                <w:sz w:val="24"/>
                <w:szCs w:val="24"/>
                <w:highlight w:val="cyan"/>
              </w:rPr>
              <w:t>Escribir una fracción como número mixto</w:t>
            </w:r>
          </w:p>
        </w:tc>
      </w:tr>
      <w:tr w:rsidR="00C77F91" w:rsidRPr="00E93472" w14:paraId="66C30B92" w14:textId="77777777" w:rsidTr="000824D5">
        <w:tc>
          <w:tcPr>
            <w:tcW w:w="2518" w:type="dxa"/>
          </w:tcPr>
          <w:p w14:paraId="753552C7" w14:textId="77777777" w:rsidR="00C77F91" w:rsidRPr="00E93472" w:rsidRDefault="00C77F91" w:rsidP="000824D5">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19B59933" w14:textId="2DE7056F" w:rsidR="00C77F91" w:rsidRPr="00E93472" w:rsidRDefault="007939E9" w:rsidP="000824D5">
            <w:pPr>
              <w:rPr>
                <w:rFonts w:ascii="Arial" w:hAnsi="Arial" w:cs="Arial"/>
                <w:color w:val="000000"/>
                <w:sz w:val="24"/>
                <w:szCs w:val="24"/>
                <w:highlight w:val="cyan"/>
              </w:rPr>
            </w:pPr>
            <w:r w:rsidRPr="00E93472">
              <w:rPr>
                <w:rFonts w:ascii="Arial" w:hAnsi="Arial" w:cs="Arial"/>
                <w:color w:val="000000"/>
                <w:sz w:val="24"/>
                <w:szCs w:val="24"/>
                <w:highlight w:val="cyan"/>
              </w:rPr>
              <w:t xml:space="preserve">Actividad que permite practicar la escritura de una fracción impropia como número mixto. </w:t>
            </w:r>
          </w:p>
        </w:tc>
      </w:tr>
    </w:tbl>
    <w:p w14:paraId="0E3FE487" w14:textId="77777777" w:rsidR="000E4E8C" w:rsidRPr="00E93472" w:rsidRDefault="000E4E8C" w:rsidP="006B0320">
      <w:pPr>
        <w:spacing w:after="0"/>
        <w:rPr>
          <w:rFonts w:ascii="Arial" w:hAnsi="Arial" w:cs="Arial"/>
          <w:color w:val="000000"/>
          <w:lang w:val="es-CO"/>
        </w:rPr>
      </w:pPr>
    </w:p>
    <w:p w14:paraId="5715AD66" w14:textId="024096E6" w:rsidR="003019DF" w:rsidRPr="00E93472" w:rsidRDefault="003019DF" w:rsidP="003019DF">
      <w:pPr>
        <w:spacing w:after="0"/>
        <w:rPr>
          <w:rFonts w:ascii="Arial" w:hAnsi="Arial" w:cs="Arial"/>
          <w:b/>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4.2 Conversión de un número mixto a fracción impropia</w:t>
      </w:r>
    </w:p>
    <w:p w14:paraId="45C2B849" w14:textId="77777777" w:rsidR="00EA43F1" w:rsidRPr="00E93472" w:rsidRDefault="00EA43F1" w:rsidP="003019DF">
      <w:pPr>
        <w:spacing w:after="0"/>
        <w:rPr>
          <w:rFonts w:ascii="Arial" w:hAnsi="Arial" w:cs="Arial"/>
          <w:b/>
        </w:rPr>
      </w:pPr>
    </w:p>
    <w:p w14:paraId="5A24ABE0" w14:textId="51AD2810" w:rsidR="00EA43F1" w:rsidRPr="00E93472" w:rsidRDefault="00EA43F1" w:rsidP="003019DF">
      <w:pPr>
        <w:spacing w:after="0"/>
        <w:rPr>
          <w:rFonts w:ascii="Arial" w:hAnsi="Arial" w:cs="Arial"/>
        </w:rPr>
      </w:pPr>
      <w:r w:rsidRPr="00E93472">
        <w:rPr>
          <w:rFonts w:ascii="Arial" w:hAnsi="Arial" w:cs="Arial"/>
        </w:rPr>
        <w:t>Para escribir un número mixto como fracción impropia, debemos realizar el proceso contrario al que vimos en la sección anterior.</w:t>
      </w:r>
    </w:p>
    <w:p w14:paraId="7AE6BFDB" w14:textId="77777777" w:rsidR="00EA43F1" w:rsidRPr="00E93472" w:rsidRDefault="00EA43F1" w:rsidP="003019DF">
      <w:pPr>
        <w:spacing w:after="0"/>
        <w:rPr>
          <w:rFonts w:ascii="Arial" w:hAnsi="Arial" w:cs="Arial"/>
        </w:rPr>
      </w:pPr>
    </w:p>
    <w:p w14:paraId="015B30CB" w14:textId="3F1DDB51" w:rsidR="00EA43F1" w:rsidRPr="00E93472" w:rsidRDefault="00664750" w:rsidP="003019DF">
      <w:pPr>
        <w:spacing w:after="0"/>
        <w:rPr>
          <w:rFonts w:ascii="Arial" w:hAnsi="Arial" w:cs="Arial"/>
        </w:rPr>
      </w:pPr>
      <w:r w:rsidRPr="00E93472">
        <w:rPr>
          <w:rFonts w:ascii="Arial" w:hAnsi="Arial" w:cs="Arial"/>
        </w:rPr>
        <w:t>Veámoslo con un ejemplo:</w:t>
      </w:r>
    </w:p>
    <w:p w14:paraId="2E66F6FC" w14:textId="77777777" w:rsidR="00664750" w:rsidRPr="00E93472" w:rsidRDefault="00664750" w:rsidP="003019DF">
      <w:pPr>
        <w:spacing w:after="0"/>
        <w:rPr>
          <w:rFonts w:ascii="Arial" w:hAnsi="Arial" w:cs="Arial"/>
        </w:rPr>
      </w:pPr>
    </w:p>
    <w:p w14:paraId="54BCE2DE" w14:textId="77777777" w:rsidR="000B71D3" w:rsidRPr="00E93472" w:rsidRDefault="00664750" w:rsidP="00664750">
      <w:pPr>
        <w:spacing w:after="0"/>
        <w:rPr>
          <w:rFonts w:ascii="Arial" w:eastAsiaTheme="minorEastAsia" w:hAnsi="Arial" w:cs="Arial"/>
          <w:color w:val="000000"/>
          <w:lang w:val="es-CO"/>
        </w:rPr>
      </w:pPr>
      <w:r w:rsidRPr="00E93472">
        <w:rPr>
          <w:rFonts w:ascii="Arial" w:hAnsi="Arial" w:cs="Arial"/>
        </w:rPr>
        <w:t xml:space="preserve">Escribiremos </w:t>
      </w:r>
      <m:oMath>
        <m:r>
          <w:rPr>
            <w:rFonts w:ascii="Cambria Math" w:eastAsiaTheme="minorEastAsia" w:hAnsi="Cambria Math" w:cs="Arial"/>
            <w:color w:val="000000"/>
            <w:lang w:val="es-CO"/>
          </w:rPr>
          <m:t>1</m:t>
        </m:r>
        <m:f>
          <m:fPr>
            <m:ctrlPr>
              <w:rPr>
                <w:rFonts w:ascii="Cambria Math" w:hAnsi="Cambria Math" w:cs="Arial"/>
                <w:b/>
                <w:i/>
                <w:color w:val="000000"/>
                <w:lang w:val="es-CO"/>
              </w:rPr>
            </m:ctrlPr>
          </m:fPr>
          <m:num>
            <m:r>
              <m:rPr>
                <m:sty m:val="bi"/>
              </m:rPr>
              <w:rPr>
                <w:rFonts w:ascii="Cambria Math" w:hAnsi="Cambria Math" w:cs="Arial"/>
                <w:color w:val="000000"/>
                <w:lang w:val="es-CO"/>
              </w:rPr>
              <m:t>4</m:t>
            </m:r>
          </m:num>
          <m:den>
            <m:r>
              <m:rPr>
                <m:sty m:val="bi"/>
              </m:rPr>
              <w:rPr>
                <w:rFonts w:ascii="Cambria Math" w:hAnsi="Cambria Math" w:cs="Arial"/>
                <w:color w:val="000000"/>
                <w:lang w:val="es-CO"/>
              </w:rPr>
              <m:t>9</m:t>
            </m:r>
          </m:den>
        </m:f>
      </m:oMath>
      <w:r w:rsidR="000B71D3" w:rsidRPr="00E93472">
        <w:rPr>
          <w:rFonts w:ascii="Arial" w:eastAsiaTheme="minorEastAsia" w:hAnsi="Arial" w:cs="Arial"/>
          <w:b/>
          <w:color w:val="000000"/>
          <w:lang w:val="es-CO"/>
        </w:rPr>
        <w:t xml:space="preserve"> </w:t>
      </w:r>
      <w:r w:rsidR="000B71D3" w:rsidRPr="00E93472">
        <w:rPr>
          <w:rFonts w:ascii="Arial" w:eastAsiaTheme="minorEastAsia" w:hAnsi="Arial" w:cs="Arial"/>
          <w:color w:val="000000"/>
          <w:lang w:val="es-CO"/>
        </w:rPr>
        <w:t>como fracción impropia siguiendo los pasos:</w:t>
      </w:r>
    </w:p>
    <w:p w14:paraId="08EE2D77" w14:textId="6F6A2353" w:rsidR="00664750" w:rsidRPr="00E93472" w:rsidRDefault="00664750" w:rsidP="00664750">
      <w:pPr>
        <w:spacing w:after="0"/>
        <w:rPr>
          <w:rFonts w:ascii="Arial" w:eastAsiaTheme="minorEastAsia" w:hAnsi="Arial" w:cs="Arial"/>
          <w:color w:val="000000"/>
          <w:lang w:val="es-CO"/>
        </w:rPr>
      </w:pPr>
    </w:p>
    <w:p w14:paraId="55DA258E" w14:textId="1A7994D2" w:rsidR="000B71D3" w:rsidRPr="00E93472" w:rsidRDefault="000B71D3" w:rsidP="00664750">
      <w:pPr>
        <w:spacing w:after="0"/>
        <w:rPr>
          <w:rFonts w:ascii="Arial" w:eastAsiaTheme="minorEastAsia" w:hAnsi="Arial" w:cs="Arial"/>
          <w:b/>
          <w:color w:val="000000"/>
          <w:lang w:val="es-CO"/>
        </w:rPr>
      </w:pPr>
      <w:r w:rsidRPr="00E93472">
        <w:rPr>
          <w:rFonts w:ascii="Arial" w:eastAsiaTheme="minorEastAsia" w:hAnsi="Arial" w:cs="Arial"/>
          <w:b/>
          <w:color w:val="000000"/>
          <w:lang w:val="es-CO"/>
        </w:rPr>
        <w:t xml:space="preserve">Paso 1. </w:t>
      </w:r>
    </w:p>
    <w:p w14:paraId="072B7F11" w14:textId="77777777" w:rsidR="006E278F" w:rsidRPr="00E93472" w:rsidRDefault="006E278F" w:rsidP="00664750">
      <w:pPr>
        <w:spacing w:after="0"/>
        <w:rPr>
          <w:rFonts w:ascii="Arial" w:eastAsiaTheme="minorEastAsia" w:hAnsi="Arial" w:cs="Arial"/>
          <w:color w:val="000000"/>
          <w:lang w:val="es-CO"/>
        </w:rPr>
      </w:pPr>
      <w:r w:rsidRPr="00E93472">
        <w:rPr>
          <w:rFonts w:ascii="Arial" w:eastAsiaTheme="minorEastAsia" w:hAnsi="Arial" w:cs="Arial"/>
          <w:b/>
          <w:color w:val="000000"/>
          <w:lang w:val="es-CO"/>
        </w:rPr>
        <w:t>Multiplicamos</w:t>
      </w:r>
      <w:r w:rsidRPr="00E93472">
        <w:rPr>
          <w:rFonts w:ascii="Arial" w:eastAsiaTheme="minorEastAsia" w:hAnsi="Arial" w:cs="Arial"/>
          <w:color w:val="000000"/>
          <w:lang w:val="es-CO"/>
        </w:rPr>
        <w:t xml:space="preserve"> el número natural por el denominador de la fracción propia. </w:t>
      </w:r>
    </w:p>
    <w:p w14:paraId="4F80FB7A" w14:textId="308382E5" w:rsidR="006E278F" w:rsidRPr="00E93472" w:rsidRDefault="006E278F" w:rsidP="00664750">
      <w:pPr>
        <w:spacing w:after="0"/>
        <w:rPr>
          <w:rFonts w:ascii="Arial" w:eastAsiaTheme="minorEastAsia" w:hAnsi="Arial" w:cs="Arial"/>
          <w:color w:val="000000"/>
          <w:lang w:val="es-CO"/>
        </w:rPr>
      </w:pPr>
    </w:p>
    <w:p w14:paraId="40415AFE" w14:textId="1A087997" w:rsidR="006E278F" w:rsidRPr="00E93472" w:rsidRDefault="006E278F" w:rsidP="00664750">
      <w:pPr>
        <w:spacing w:after="0"/>
        <w:rPr>
          <w:rFonts w:ascii="Arial" w:eastAsiaTheme="minorEastAsia" w:hAnsi="Arial" w:cs="Arial"/>
          <w:color w:val="000000"/>
          <w:lang w:val="es-CO"/>
        </w:rPr>
      </w:pPr>
      <w:r w:rsidRPr="00E93472">
        <w:rPr>
          <w:rFonts w:ascii="Arial" w:eastAsiaTheme="minorEastAsia" w:hAnsi="Arial" w:cs="Arial"/>
          <w:color w:val="000000"/>
          <w:lang w:val="es-CO"/>
        </w:rPr>
        <w:lastRenderedPageBreak/>
        <w:tab/>
        <w:t>1 x 9 = 9</w:t>
      </w:r>
    </w:p>
    <w:p w14:paraId="60E05ACE" w14:textId="77777777" w:rsidR="006E278F" w:rsidRPr="00E93472" w:rsidRDefault="006E278F" w:rsidP="00664750">
      <w:pPr>
        <w:spacing w:after="0"/>
        <w:rPr>
          <w:rFonts w:ascii="Arial" w:eastAsiaTheme="minorEastAsia" w:hAnsi="Arial" w:cs="Arial"/>
          <w:color w:val="000000"/>
          <w:lang w:val="es-CO"/>
        </w:rPr>
      </w:pPr>
    </w:p>
    <w:p w14:paraId="522D46C8" w14:textId="7A3BBC4B" w:rsidR="006E278F" w:rsidRPr="00E93472" w:rsidRDefault="006E278F" w:rsidP="00664750">
      <w:pPr>
        <w:spacing w:after="0"/>
        <w:rPr>
          <w:rFonts w:ascii="Arial" w:eastAsiaTheme="minorEastAsia" w:hAnsi="Arial" w:cs="Arial"/>
          <w:color w:val="000000"/>
          <w:lang w:val="es-CO"/>
        </w:rPr>
      </w:pPr>
      <w:r w:rsidRPr="00E93472">
        <w:rPr>
          <w:rFonts w:ascii="Arial" w:eastAsiaTheme="minorEastAsia" w:hAnsi="Arial" w:cs="Arial"/>
          <w:b/>
          <w:color w:val="000000"/>
          <w:lang w:val="es-CO"/>
        </w:rPr>
        <w:t xml:space="preserve">Paso 2. </w:t>
      </w:r>
      <w:r w:rsidRPr="00E93472">
        <w:rPr>
          <w:rFonts w:ascii="Arial" w:eastAsiaTheme="minorEastAsia" w:hAnsi="Arial" w:cs="Arial"/>
          <w:color w:val="000000"/>
          <w:lang w:val="es-CO"/>
        </w:rPr>
        <w:t xml:space="preserve"> </w:t>
      </w:r>
    </w:p>
    <w:p w14:paraId="025461E2" w14:textId="442A43B8" w:rsidR="006E278F" w:rsidRPr="00E93472" w:rsidRDefault="006E278F" w:rsidP="00664750">
      <w:pPr>
        <w:spacing w:after="0"/>
        <w:rPr>
          <w:rFonts w:ascii="Arial" w:eastAsiaTheme="minorEastAsia" w:hAnsi="Arial" w:cs="Arial"/>
          <w:color w:val="000000"/>
          <w:lang w:val="es-CO"/>
        </w:rPr>
      </w:pPr>
      <w:r w:rsidRPr="00E93472">
        <w:rPr>
          <w:rFonts w:ascii="Arial" w:eastAsiaTheme="minorEastAsia" w:hAnsi="Arial" w:cs="Arial"/>
          <w:b/>
          <w:color w:val="000000"/>
          <w:lang w:val="es-CO"/>
        </w:rPr>
        <w:t>Sumamos</w:t>
      </w:r>
      <w:r w:rsidRPr="00E93472">
        <w:rPr>
          <w:rFonts w:ascii="Arial" w:eastAsiaTheme="minorEastAsia" w:hAnsi="Arial" w:cs="Arial"/>
          <w:color w:val="000000"/>
          <w:lang w:val="es-CO"/>
        </w:rPr>
        <w:t xml:space="preserve"> el producto al nume</w:t>
      </w:r>
      <w:r w:rsidR="009B6B9E" w:rsidRPr="00E93472">
        <w:rPr>
          <w:rFonts w:ascii="Arial" w:eastAsiaTheme="minorEastAsia" w:hAnsi="Arial" w:cs="Arial"/>
          <w:color w:val="000000"/>
          <w:lang w:val="es-CO"/>
        </w:rPr>
        <w:t xml:space="preserve">rador de la fracción propia. </w:t>
      </w:r>
    </w:p>
    <w:p w14:paraId="2474CC74" w14:textId="2FD4331E" w:rsidR="009B6B9E" w:rsidRPr="00E93472" w:rsidRDefault="009B6B9E" w:rsidP="00664750">
      <w:pPr>
        <w:spacing w:after="0"/>
        <w:rPr>
          <w:rFonts w:ascii="Arial" w:eastAsiaTheme="minorEastAsia" w:hAnsi="Arial" w:cs="Arial"/>
          <w:color w:val="000000"/>
          <w:lang w:val="es-CO"/>
        </w:rPr>
      </w:pPr>
      <w:r w:rsidRPr="00E93472">
        <w:rPr>
          <w:rFonts w:ascii="Arial" w:eastAsiaTheme="minorEastAsia" w:hAnsi="Arial" w:cs="Arial"/>
          <w:color w:val="000000"/>
          <w:lang w:val="es-CO"/>
        </w:rPr>
        <w:tab/>
      </w:r>
    </w:p>
    <w:p w14:paraId="7AB9C97B" w14:textId="63DB15F0" w:rsidR="009B6B9E" w:rsidRPr="00E93472" w:rsidRDefault="009B6B9E" w:rsidP="00664750">
      <w:pPr>
        <w:spacing w:after="0"/>
        <w:rPr>
          <w:rFonts w:ascii="Arial" w:eastAsiaTheme="minorEastAsia" w:hAnsi="Arial" w:cs="Arial"/>
          <w:color w:val="000000"/>
          <w:lang w:val="es-CO"/>
        </w:rPr>
      </w:pPr>
      <w:r w:rsidRPr="00E93472">
        <w:rPr>
          <w:rFonts w:ascii="Arial" w:eastAsiaTheme="minorEastAsia" w:hAnsi="Arial" w:cs="Arial"/>
          <w:color w:val="000000"/>
          <w:lang w:val="es-CO"/>
        </w:rPr>
        <w:tab/>
        <w:t>9 + 4 = 13</w:t>
      </w:r>
    </w:p>
    <w:p w14:paraId="1B45E7D2" w14:textId="77777777" w:rsidR="009B6B9E" w:rsidRPr="00E93472" w:rsidRDefault="009B6B9E" w:rsidP="00664750">
      <w:pPr>
        <w:spacing w:after="0"/>
        <w:rPr>
          <w:rFonts w:ascii="Arial" w:eastAsiaTheme="minorEastAsia" w:hAnsi="Arial" w:cs="Arial"/>
          <w:color w:val="000000"/>
          <w:lang w:val="es-CO"/>
        </w:rPr>
      </w:pPr>
    </w:p>
    <w:p w14:paraId="66E5904C" w14:textId="28A73FB0" w:rsidR="009B6B9E" w:rsidRPr="00E93472" w:rsidRDefault="009B6B9E" w:rsidP="00664750">
      <w:pPr>
        <w:spacing w:after="0"/>
        <w:rPr>
          <w:rFonts w:ascii="Arial" w:eastAsiaTheme="minorEastAsia" w:hAnsi="Arial" w:cs="Arial"/>
          <w:b/>
          <w:color w:val="000000"/>
          <w:lang w:val="es-CO"/>
        </w:rPr>
      </w:pPr>
      <w:r w:rsidRPr="00E93472">
        <w:rPr>
          <w:rFonts w:ascii="Arial" w:eastAsiaTheme="minorEastAsia" w:hAnsi="Arial" w:cs="Arial"/>
          <w:b/>
          <w:color w:val="000000"/>
          <w:lang w:val="es-CO"/>
        </w:rPr>
        <w:t xml:space="preserve">Paso 3. </w:t>
      </w:r>
    </w:p>
    <w:p w14:paraId="11A4F1C0" w14:textId="4B5EA41E" w:rsidR="00357A91" w:rsidRPr="00E93472" w:rsidRDefault="00357A91" w:rsidP="00357A91">
      <w:pPr>
        <w:spacing w:after="0"/>
        <w:rPr>
          <w:rFonts w:ascii="Arial" w:eastAsiaTheme="minorEastAsia" w:hAnsi="Arial" w:cs="Arial"/>
          <w:color w:val="000000"/>
          <w:lang w:val="es-CO"/>
        </w:rPr>
      </w:pPr>
      <w:r w:rsidRPr="00E93472">
        <w:rPr>
          <w:rFonts w:ascii="Arial" w:eastAsiaTheme="minorEastAsia" w:hAnsi="Arial" w:cs="Arial"/>
          <w:color w:val="000000"/>
          <w:lang w:val="es-CO"/>
        </w:rPr>
        <w:t xml:space="preserve">El resultado de la suma (13) es el numerador de la fracción propia y el denominador (9) se mantiene igual al de la fracción impropia. </w:t>
      </w:r>
    </w:p>
    <w:p w14:paraId="38D32B43" w14:textId="6BFD64B1" w:rsidR="00357A91" w:rsidRPr="00E93472" w:rsidRDefault="00357A91" w:rsidP="00357A91">
      <w:pPr>
        <w:spacing w:after="0"/>
        <w:ind w:left="708"/>
        <w:rPr>
          <w:rFonts w:ascii="Arial" w:eastAsiaTheme="minorEastAsia" w:hAnsi="Arial" w:cs="Arial"/>
          <w:color w:val="000000"/>
          <w:lang w:val="es-CO"/>
        </w:rPr>
      </w:pPr>
      <m:oMathPara>
        <m:oMathParaPr>
          <m:jc m:val="left"/>
        </m:oMathParaPr>
        <m:oMath>
          <m:r>
            <m:rPr>
              <m:sty m:val="p"/>
            </m:rPr>
            <w:rPr>
              <w:rFonts w:ascii="Cambria Math" w:eastAsiaTheme="minorEastAsia" w:hAnsi="Cambria Math" w:cs="Arial"/>
              <w:color w:val="000000"/>
              <w:lang w:val="es-CO"/>
            </w:rPr>
            <w:br/>
          </m:r>
        </m:oMath>
        <m:oMath>
          <m:f>
            <m:fPr>
              <m:ctrlPr>
                <w:rPr>
                  <w:rFonts w:ascii="Cambria Math" w:hAnsi="Cambria Math" w:cs="Arial"/>
                  <w:b/>
                  <w:i/>
                  <w:color w:val="000000"/>
                  <w:lang w:val="es-CO"/>
                </w:rPr>
              </m:ctrlPr>
            </m:fPr>
            <m:num>
              <m:r>
                <m:rPr>
                  <m:sty m:val="bi"/>
                </m:rPr>
                <w:rPr>
                  <w:rFonts w:ascii="Cambria Math" w:hAnsi="Cambria Math" w:cs="Arial"/>
                  <w:color w:val="000000"/>
                  <w:lang w:val="es-CO"/>
                </w:rPr>
                <m:t>13</m:t>
              </m:r>
            </m:num>
            <m:den>
              <m:r>
                <m:rPr>
                  <m:sty m:val="bi"/>
                </m:rPr>
                <w:rPr>
                  <w:rFonts w:ascii="Cambria Math" w:hAnsi="Cambria Math" w:cs="Arial"/>
                  <w:color w:val="000000"/>
                  <w:lang w:val="es-CO"/>
                </w:rPr>
                <m:t>9</m:t>
              </m:r>
            </m:den>
          </m:f>
        </m:oMath>
      </m:oMathPara>
    </w:p>
    <w:p w14:paraId="3A4D99BA" w14:textId="4E0F378E" w:rsidR="00357A91" w:rsidRPr="00E93472" w:rsidRDefault="00357A91" w:rsidP="00664750">
      <w:pPr>
        <w:spacing w:after="0"/>
        <w:rPr>
          <w:rFonts w:ascii="Arial" w:eastAsiaTheme="minorEastAsia" w:hAnsi="Arial" w:cs="Arial"/>
          <w:color w:val="000000"/>
          <w:lang w:val="es-CO"/>
        </w:rPr>
      </w:pPr>
    </w:p>
    <w:p w14:paraId="6B14BB35" w14:textId="76921A3D" w:rsidR="002C346D" w:rsidRPr="00E93472" w:rsidRDefault="002C346D" w:rsidP="00664750">
      <w:pPr>
        <w:spacing w:after="0"/>
        <w:rPr>
          <w:rFonts w:ascii="Arial" w:eastAsiaTheme="minorEastAsia" w:hAnsi="Arial" w:cs="Arial"/>
          <w:color w:val="000000"/>
          <w:lang w:val="es-CO"/>
        </w:rPr>
      </w:pPr>
      <w:r w:rsidRPr="00E93472">
        <w:rPr>
          <w:rFonts w:ascii="Arial" w:eastAsiaTheme="minorEastAsia" w:hAnsi="Arial" w:cs="Arial"/>
          <w:color w:val="000000"/>
          <w:lang w:val="es-CO"/>
        </w:rPr>
        <w:t xml:space="preserve">Así hemos escrito un número mixto como fracción impropia. </w:t>
      </w:r>
    </w:p>
    <w:p w14:paraId="5E057ADD" w14:textId="77777777" w:rsidR="002C346D" w:rsidRPr="00E93472" w:rsidRDefault="002C346D" w:rsidP="00664750">
      <w:pPr>
        <w:spacing w:after="0"/>
        <w:rPr>
          <w:rFonts w:ascii="Arial" w:eastAsiaTheme="minorEastAsia" w:hAnsi="Arial" w:cs="Arial"/>
          <w:color w:val="000000"/>
          <w:lang w:val="es-CO"/>
        </w:rPr>
      </w:pPr>
    </w:p>
    <w:p w14:paraId="1A01D901" w14:textId="09A7D98B" w:rsidR="002C346D" w:rsidRPr="00E93472" w:rsidRDefault="002C346D" w:rsidP="002C346D">
      <w:pPr>
        <w:spacing w:after="0"/>
        <w:ind w:left="708" w:firstLine="708"/>
        <w:rPr>
          <w:rFonts w:ascii="Arial" w:eastAsiaTheme="minorEastAsia" w:hAnsi="Arial" w:cs="Arial"/>
          <w:color w:val="000000"/>
          <w:lang w:val="es-CO"/>
        </w:rPr>
      </w:pPr>
      <m:oMathPara>
        <m:oMathParaPr>
          <m:jc m:val="left"/>
        </m:oMathParaPr>
        <m:oMath>
          <m:r>
            <w:rPr>
              <w:rFonts w:ascii="Cambria Math" w:eastAsiaTheme="minorEastAsia" w:hAnsi="Cambria Math" w:cs="Arial"/>
              <w:color w:val="000000"/>
              <w:lang w:val="es-CO"/>
            </w:rPr>
            <m:t>1</m:t>
          </m:r>
          <m:f>
            <m:fPr>
              <m:ctrlPr>
                <w:rPr>
                  <w:rFonts w:ascii="Cambria Math" w:hAnsi="Cambria Math" w:cs="Arial"/>
                  <w:b/>
                  <w:i/>
                  <w:color w:val="000000"/>
                  <w:lang w:val="es-CO"/>
                </w:rPr>
              </m:ctrlPr>
            </m:fPr>
            <m:num>
              <m:r>
                <m:rPr>
                  <m:sty m:val="bi"/>
                </m:rPr>
                <w:rPr>
                  <w:rFonts w:ascii="Cambria Math" w:hAnsi="Cambria Math" w:cs="Arial"/>
                  <w:color w:val="000000"/>
                  <w:lang w:val="es-CO"/>
                </w:rPr>
                <m:t>4</m:t>
              </m:r>
            </m:num>
            <m:den>
              <m:r>
                <m:rPr>
                  <m:sty m:val="bi"/>
                </m:rPr>
                <w:rPr>
                  <w:rFonts w:ascii="Cambria Math" w:hAnsi="Cambria Math" w:cs="Arial"/>
                  <w:color w:val="000000"/>
                  <w:lang w:val="es-CO"/>
                </w:rPr>
                <m:t>9</m:t>
              </m:r>
            </m:den>
          </m:f>
          <m:r>
            <m:rPr>
              <m:sty m:val="bi"/>
            </m:rPr>
            <w:rPr>
              <w:rFonts w:ascii="Cambria Math" w:hAnsi="Cambria Math" w:cs="Arial"/>
              <w:color w:val="000000"/>
              <w:lang w:val="es-CO"/>
            </w:rPr>
            <m:t xml:space="preserve">= </m:t>
          </m:r>
          <m:f>
            <m:fPr>
              <m:ctrlPr>
                <w:rPr>
                  <w:rFonts w:ascii="Cambria Math" w:hAnsi="Cambria Math" w:cs="Arial"/>
                  <w:b/>
                  <w:i/>
                  <w:color w:val="000000"/>
                  <w:lang w:val="es-CO"/>
                </w:rPr>
              </m:ctrlPr>
            </m:fPr>
            <m:num>
              <m:r>
                <m:rPr>
                  <m:sty m:val="bi"/>
                </m:rPr>
                <w:rPr>
                  <w:rFonts w:ascii="Cambria Math" w:hAnsi="Cambria Math" w:cs="Arial"/>
                  <w:color w:val="000000"/>
                  <w:lang w:val="es-CO"/>
                </w:rPr>
                <m:t>13</m:t>
              </m:r>
            </m:num>
            <m:den>
              <m:r>
                <m:rPr>
                  <m:sty m:val="bi"/>
                </m:rPr>
                <w:rPr>
                  <w:rFonts w:ascii="Cambria Math" w:hAnsi="Cambria Math" w:cs="Arial"/>
                  <w:color w:val="000000"/>
                  <w:lang w:val="es-CO"/>
                </w:rPr>
                <m:t>9</m:t>
              </m:r>
            </m:den>
          </m:f>
        </m:oMath>
      </m:oMathPara>
    </w:p>
    <w:p w14:paraId="13474EEC" w14:textId="31AB7705" w:rsidR="002C346D" w:rsidRPr="00E93472" w:rsidRDefault="002C346D" w:rsidP="00664750">
      <w:pPr>
        <w:spacing w:after="0"/>
        <w:rPr>
          <w:rFonts w:ascii="Arial" w:eastAsiaTheme="minorEastAsia" w:hAnsi="Arial" w:cs="Arial"/>
          <w:color w:val="000000"/>
          <w:lang w:val="es-CO"/>
        </w:rPr>
      </w:pPr>
    </w:p>
    <w:p w14:paraId="7AA8AD2F" w14:textId="30A12B96" w:rsidR="000B71D3" w:rsidRPr="00E93472" w:rsidRDefault="00776869" w:rsidP="00664750">
      <w:pPr>
        <w:spacing w:after="0"/>
        <w:rPr>
          <w:rFonts w:ascii="Arial" w:eastAsiaTheme="minorEastAsia" w:hAnsi="Arial" w:cs="Arial"/>
          <w:color w:val="000000"/>
          <w:lang w:val="es-CO"/>
        </w:rPr>
      </w:pPr>
      <w:r w:rsidRPr="00E93472">
        <w:rPr>
          <w:rFonts w:ascii="Arial" w:eastAsiaTheme="minorEastAsia" w:hAnsi="Arial" w:cs="Arial"/>
          <w:color w:val="000000"/>
          <w:lang w:val="es-CO"/>
        </w:rPr>
        <w:t xml:space="preserve">Veamos la representación gráfica del número mixto y </w:t>
      </w:r>
      <w:r w:rsidR="00241302" w:rsidRPr="00E93472">
        <w:rPr>
          <w:rFonts w:ascii="Arial" w:eastAsiaTheme="minorEastAsia" w:hAnsi="Arial" w:cs="Arial"/>
          <w:color w:val="000000"/>
          <w:lang w:val="es-CO"/>
        </w:rPr>
        <w:t xml:space="preserve">su fracción impropia equivalente. </w:t>
      </w:r>
    </w:p>
    <w:p w14:paraId="6A79DECF" w14:textId="77777777" w:rsidR="00EF1E45" w:rsidRPr="00E93472" w:rsidRDefault="00EF1E45" w:rsidP="00664750">
      <w:pPr>
        <w:spacing w:after="0"/>
        <w:rPr>
          <w:rFonts w:ascii="Arial" w:eastAsiaTheme="minorEastAsia" w:hAnsi="Arial" w:cs="Arial"/>
          <w:color w:val="000000"/>
          <w:lang w:val="es-CO"/>
        </w:rPr>
      </w:pPr>
    </w:p>
    <w:tbl>
      <w:tblPr>
        <w:tblStyle w:val="Tablaconcuadrcula"/>
        <w:tblW w:w="0" w:type="auto"/>
        <w:tblLook w:val="04A0" w:firstRow="1" w:lastRow="0" w:firstColumn="1" w:lastColumn="0" w:noHBand="0" w:noVBand="1"/>
      </w:tblPr>
      <w:tblGrid>
        <w:gridCol w:w="2440"/>
        <w:gridCol w:w="6388"/>
      </w:tblGrid>
      <w:tr w:rsidR="00EF1E45" w:rsidRPr="00E93472" w14:paraId="687AE496" w14:textId="77777777" w:rsidTr="000824D5">
        <w:tc>
          <w:tcPr>
            <w:tcW w:w="9033" w:type="dxa"/>
            <w:gridSpan w:val="2"/>
            <w:shd w:val="clear" w:color="auto" w:fill="0D0D0D" w:themeFill="text1" w:themeFillTint="F2"/>
          </w:tcPr>
          <w:p w14:paraId="5EF7EE39" w14:textId="77777777" w:rsidR="00EF1E45" w:rsidRPr="00E93472" w:rsidRDefault="00EF1E45" w:rsidP="000824D5">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EF1E45" w:rsidRPr="00E93472" w14:paraId="2EBC24C7" w14:textId="77777777" w:rsidTr="00EF1E45">
        <w:trPr>
          <w:trHeight w:val="308"/>
        </w:trPr>
        <w:tc>
          <w:tcPr>
            <w:tcW w:w="2518" w:type="dxa"/>
          </w:tcPr>
          <w:p w14:paraId="4DA038AA" w14:textId="77777777" w:rsidR="00EF1E45" w:rsidRPr="00E93472" w:rsidRDefault="00EF1E45" w:rsidP="000824D5">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16AABA5C" w14:textId="4E8ACBE3" w:rsidR="00EF1E45" w:rsidRPr="00E93472" w:rsidRDefault="009344AB" w:rsidP="00EF1E45">
            <w:pPr>
              <w:rPr>
                <w:rFonts w:ascii="Arial" w:hAnsi="Arial" w:cs="Arial"/>
                <w:b/>
                <w:color w:val="000000"/>
                <w:sz w:val="24"/>
                <w:szCs w:val="24"/>
              </w:rPr>
            </w:pPr>
            <w:r w:rsidRPr="00E93472">
              <w:rPr>
                <w:rFonts w:ascii="Arial" w:hAnsi="Arial" w:cs="Arial"/>
                <w:color w:val="000000"/>
                <w:sz w:val="24"/>
                <w:szCs w:val="24"/>
              </w:rPr>
              <w:t>MA_04_04_IMG2</w:t>
            </w:r>
            <w:ins w:id="57" w:author="Johana Montejo Rozo" w:date="2015-05-03T18:32:00Z">
              <w:r w:rsidR="00F274A6">
                <w:rPr>
                  <w:rFonts w:ascii="Arial" w:hAnsi="Arial" w:cs="Arial"/>
                  <w:color w:val="000000"/>
                  <w:sz w:val="24"/>
                  <w:szCs w:val="24"/>
                </w:rPr>
                <w:t>2</w:t>
              </w:r>
            </w:ins>
            <w:del w:id="58" w:author="Johana Montejo Rozo" w:date="2015-05-03T18:32:00Z">
              <w:r w:rsidRPr="00E93472" w:rsidDel="00F274A6">
                <w:rPr>
                  <w:rFonts w:ascii="Arial" w:hAnsi="Arial" w:cs="Arial"/>
                  <w:color w:val="000000"/>
                  <w:sz w:val="24"/>
                  <w:szCs w:val="24"/>
                </w:rPr>
                <w:delText>1</w:delText>
              </w:r>
            </w:del>
          </w:p>
        </w:tc>
      </w:tr>
      <w:tr w:rsidR="00EF1E45" w:rsidRPr="00E93472" w14:paraId="7E1AB14D" w14:textId="77777777" w:rsidTr="000824D5">
        <w:tc>
          <w:tcPr>
            <w:tcW w:w="2518" w:type="dxa"/>
          </w:tcPr>
          <w:p w14:paraId="02DBB978" w14:textId="77777777" w:rsidR="00EF1E45" w:rsidRPr="00E93472" w:rsidRDefault="00EF1E45" w:rsidP="000824D5">
            <w:pPr>
              <w:rPr>
                <w:rFonts w:ascii="Arial" w:hAnsi="Arial" w:cs="Arial"/>
                <w:color w:val="000000"/>
                <w:sz w:val="24"/>
                <w:szCs w:val="24"/>
              </w:rPr>
            </w:pPr>
            <w:r w:rsidRPr="00E93472">
              <w:rPr>
                <w:rFonts w:ascii="Arial" w:hAnsi="Arial" w:cs="Arial"/>
                <w:b/>
                <w:color w:val="000000"/>
                <w:sz w:val="24"/>
                <w:szCs w:val="24"/>
              </w:rPr>
              <w:t>Descripción</w:t>
            </w:r>
          </w:p>
        </w:tc>
        <w:tc>
          <w:tcPr>
            <w:tcW w:w="6515" w:type="dxa"/>
          </w:tcPr>
          <w:p w14:paraId="555D159A" w14:textId="77777777" w:rsidR="00EF1E45" w:rsidRPr="00E93472" w:rsidRDefault="00EF1E45" w:rsidP="00EF1E45">
            <w:pPr>
              <w:rPr>
                <w:rFonts w:ascii="Arial" w:hAnsi="Arial" w:cs="Arial"/>
                <w:color w:val="000000"/>
                <w:sz w:val="24"/>
                <w:szCs w:val="24"/>
              </w:rPr>
            </w:pPr>
            <w:r w:rsidRPr="00E93472">
              <w:rPr>
                <w:rFonts w:ascii="Arial" w:hAnsi="Arial" w:cs="Arial"/>
                <w:color w:val="000000"/>
                <w:sz w:val="24"/>
                <w:szCs w:val="24"/>
              </w:rPr>
              <w:t xml:space="preserve">Representación gráfica de 13/9, haciendo referencia a su equivalencia con el número mixto 1 4/9 </w:t>
            </w:r>
          </w:p>
          <w:p w14:paraId="4266D589" w14:textId="0BF135A8" w:rsidR="0084272E" w:rsidRPr="00E93472" w:rsidRDefault="00732366" w:rsidP="00732366">
            <w:pPr>
              <w:jc w:val="center"/>
              <w:rPr>
                <w:rFonts w:ascii="Arial" w:hAnsi="Arial" w:cs="Arial"/>
                <w:color w:val="000000"/>
                <w:sz w:val="24"/>
                <w:szCs w:val="24"/>
              </w:rPr>
            </w:pPr>
            <w:r w:rsidRPr="00E93472">
              <w:rPr>
                <w:rFonts w:ascii="Arial" w:hAnsi="Arial" w:cs="Arial"/>
                <w:sz w:val="24"/>
                <w:szCs w:val="24"/>
                <w:lang w:val="es-ES_tradnl"/>
              </w:rPr>
              <w:object w:dxaOrig="6780" w:dyaOrig="4995" w14:anchorId="26CB9F1D">
                <v:shape id="_x0000_i1030" type="#_x0000_t75" style="width:247.5pt;height:181.5pt" o:ole="">
                  <v:imagedata r:id="rId84" o:title=""/>
                </v:shape>
                <o:OLEObject Type="Embed" ProgID="PBrush" ShapeID="_x0000_i1030" DrawAspect="Content" ObjectID="_1492189674" r:id="rId85"/>
              </w:object>
            </w:r>
          </w:p>
        </w:tc>
      </w:tr>
      <w:tr w:rsidR="00EF1E45" w:rsidRPr="00E93472" w14:paraId="2FE5863E" w14:textId="77777777" w:rsidTr="000824D5">
        <w:tc>
          <w:tcPr>
            <w:tcW w:w="2518" w:type="dxa"/>
          </w:tcPr>
          <w:p w14:paraId="6110C138" w14:textId="77777777" w:rsidR="00EF1E45" w:rsidRPr="00E93472" w:rsidRDefault="00EF1E45" w:rsidP="000824D5">
            <w:pPr>
              <w:rPr>
                <w:rFonts w:ascii="Arial" w:hAnsi="Arial" w:cs="Arial"/>
                <w:color w:val="000000"/>
                <w:sz w:val="24"/>
                <w:szCs w:val="24"/>
              </w:rPr>
            </w:pPr>
            <w:r w:rsidRPr="00E93472">
              <w:rPr>
                <w:rFonts w:ascii="Arial" w:hAnsi="Arial" w:cs="Arial"/>
                <w:b/>
                <w:color w:val="000000"/>
                <w:sz w:val="24"/>
                <w:szCs w:val="24"/>
              </w:rPr>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515" w:type="dxa"/>
          </w:tcPr>
          <w:p w14:paraId="5AD170E9" w14:textId="77777777" w:rsidR="00EF1E45" w:rsidRPr="00E93472" w:rsidRDefault="00EF1E45" w:rsidP="000824D5">
            <w:pPr>
              <w:rPr>
                <w:rFonts w:ascii="Arial" w:hAnsi="Arial" w:cs="Arial"/>
                <w:color w:val="000000"/>
                <w:sz w:val="24"/>
                <w:szCs w:val="24"/>
              </w:rPr>
            </w:pPr>
          </w:p>
        </w:tc>
      </w:tr>
      <w:tr w:rsidR="00732366" w:rsidRPr="00E93472" w14:paraId="6883A213" w14:textId="77777777" w:rsidTr="000824D5">
        <w:tc>
          <w:tcPr>
            <w:tcW w:w="2518" w:type="dxa"/>
          </w:tcPr>
          <w:p w14:paraId="135BCC12" w14:textId="77777777" w:rsidR="00732366" w:rsidRPr="00E93472" w:rsidRDefault="00732366" w:rsidP="000824D5">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43B09652" w14:textId="168C68FC" w:rsidR="00732366" w:rsidRPr="00E93472" w:rsidRDefault="00732366" w:rsidP="00B32F46">
            <w:pPr>
              <w:rPr>
                <w:rFonts w:ascii="Arial" w:hAnsi="Arial" w:cs="Arial"/>
                <w:color w:val="000000"/>
                <w:sz w:val="24"/>
                <w:szCs w:val="24"/>
              </w:rPr>
            </w:pPr>
            <w:r w:rsidRPr="00E93472">
              <w:rPr>
                <w:rFonts w:ascii="Arial" w:hAnsi="Arial" w:cs="Arial"/>
                <w:color w:val="000000"/>
                <w:sz w:val="24"/>
                <w:szCs w:val="24"/>
              </w:rPr>
              <w:t>La representación gráfica de un número mixto nos puede ayudar a escribirl</w:t>
            </w:r>
            <w:r w:rsidR="00B32F46" w:rsidRPr="00E93472">
              <w:rPr>
                <w:rFonts w:ascii="Arial" w:hAnsi="Arial" w:cs="Arial"/>
                <w:color w:val="000000"/>
                <w:sz w:val="24"/>
                <w:szCs w:val="24"/>
              </w:rPr>
              <w:t>o</w:t>
            </w:r>
            <w:r w:rsidRPr="00E93472">
              <w:rPr>
                <w:rFonts w:ascii="Arial" w:hAnsi="Arial" w:cs="Arial"/>
                <w:color w:val="000000"/>
                <w:sz w:val="24"/>
                <w:szCs w:val="24"/>
              </w:rPr>
              <w:t xml:space="preserve"> como </w:t>
            </w:r>
            <w:r w:rsidR="00B32F46" w:rsidRPr="00E93472">
              <w:rPr>
                <w:rFonts w:ascii="Arial" w:hAnsi="Arial" w:cs="Arial"/>
                <w:color w:val="000000"/>
                <w:sz w:val="24"/>
                <w:szCs w:val="24"/>
              </w:rPr>
              <w:t>una</w:t>
            </w:r>
            <w:r w:rsidRPr="00E93472">
              <w:rPr>
                <w:rFonts w:ascii="Arial" w:hAnsi="Arial" w:cs="Arial"/>
                <w:color w:val="000000"/>
                <w:sz w:val="24"/>
                <w:szCs w:val="24"/>
              </w:rPr>
              <w:t xml:space="preserve"> fracción impropia. </w:t>
            </w:r>
          </w:p>
        </w:tc>
      </w:tr>
    </w:tbl>
    <w:p w14:paraId="0184CEA3" w14:textId="77777777" w:rsidR="00EF1E45" w:rsidRPr="00E93472" w:rsidRDefault="00EF1E45" w:rsidP="00664750">
      <w:pPr>
        <w:spacing w:after="0"/>
        <w:rPr>
          <w:rFonts w:ascii="Arial" w:eastAsiaTheme="minorEastAsia" w:hAnsi="Arial" w:cs="Arial"/>
          <w:color w:val="000000"/>
          <w:lang w:val="es-CO"/>
        </w:rPr>
      </w:pPr>
    </w:p>
    <w:tbl>
      <w:tblPr>
        <w:tblStyle w:val="Tablaconcuadrcula"/>
        <w:tblW w:w="0" w:type="auto"/>
        <w:tblLook w:val="04A0" w:firstRow="1" w:lastRow="0" w:firstColumn="1" w:lastColumn="0" w:noHBand="0" w:noVBand="1"/>
      </w:tblPr>
      <w:tblGrid>
        <w:gridCol w:w="2480"/>
        <w:gridCol w:w="6348"/>
      </w:tblGrid>
      <w:tr w:rsidR="00900C1B" w:rsidRPr="00E93472" w14:paraId="3588BF86" w14:textId="77777777" w:rsidTr="000824D5">
        <w:tc>
          <w:tcPr>
            <w:tcW w:w="9033" w:type="dxa"/>
            <w:gridSpan w:val="2"/>
            <w:shd w:val="clear" w:color="auto" w:fill="000000" w:themeFill="text1"/>
          </w:tcPr>
          <w:p w14:paraId="65B03FB4" w14:textId="77777777" w:rsidR="00900C1B" w:rsidRPr="00E93472" w:rsidRDefault="00900C1B" w:rsidP="000824D5">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lastRenderedPageBreak/>
              <w:t>Practica: recurso nuevo</w:t>
            </w:r>
          </w:p>
        </w:tc>
      </w:tr>
      <w:tr w:rsidR="00900C1B" w:rsidRPr="00E93472" w14:paraId="3FCEBBE5" w14:textId="77777777" w:rsidTr="000824D5">
        <w:tc>
          <w:tcPr>
            <w:tcW w:w="2518" w:type="dxa"/>
          </w:tcPr>
          <w:p w14:paraId="5A283711" w14:textId="77777777" w:rsidR="00900C1B" w:rsidRPr="00E93472" w:rsidRDefault="00900C1B" w:rsidP="000824D5">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53D57AA4" w14:textId="1F37D7F7" w:rsidR="00900C1B" w:rsidRPr="00E93472" w:rsidRDefault="00900C1B" w:rsidP="000824D5">
            <w:pPr>
              <w:rPr>
                <w:rFonts w:ascii="Arial" w:hAnsi="Arial" w:cs="Arial"/>
                <w:b/>
                <w:color w:val="000000"/>
                <w:sz w:val="24"/>
                <w:szCs w:val="24"/>
                <w:highlight w:val="cyan"/>
              </w:rPr>
            </w:pPr>
            <w:r w:rsidRPr="00E93472">
              <w:rPr>
                <w:rFonts w:ascii="Arial" w:hAnsi="Arial" w:cs="Arial"/>
                <w:color w:val="000000"/>
                <w:sz w:val="24"/>
                <w:szCs w:val="24"/>
                <w:highlight w:val="cyan"/>
              </w:rPr>
              <w:t>MA_04_04_REC270</w:t>
            </w:r>
          </w:p>
        </w:tc>
      </w:tr>
      <w:tr w:rsidR="00900C1B" w:rsidRPr="00E93472" w14:paraId="48F0D729" w14:textId="77777777" w:rsidTr="000824D5">
        <w:tc>
          <w:tcPr>
            <w:tcW w:w="2518" w:type="dxa"/>
          </w:tcPr>
          <w:p w14:paraId="790B239E" w14:textId="77777777" w:rsidR="00900C1B" w:rsidRPr="00E93472" w:rsidRDefault="00900C1B" w:rsidP="000824D5">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3B626606" w14:textId="60BEF1D7" w:rsidR="00900C1B" w:rsidRPr="00E93472" w:rsidRDefault="00900C1B" w:rsidP="00061949">
            <w:pPr>
              <w:rPr>
                <w:rFonts w:ascii="Arial" w:hAnsi="Arial" w:cs="Arial"/>
                <w:color w:val="000000"/>
                <w:sz w:val="24"/>
                <w:szCs w:val="24"/>
                <w:highlight w:val="cyan"/>
              </w:rPr>
            </w:pPr>
            <w:r w:rsidRPr="00E93472">
              <w:rPr>
                <w:rFonts w:ascii="Arial" w:hAnsi="Arial" w:cs="Arial"/>
                <w:color w:val="000000"/>
                <w:sz w:val="24"/>
                <w:szCs w:val="24"/>
                <w:highlight w:val="cyan"/>
              </w:rPr>
              <w:t xml:space="preserve">Escribir un número mixto como fracción </w:t>
            </w:r>
          </w:p>
        </w:tc>
      </w:tr>
      <w:tr w:rsidR="00900C1B" w:rsidRPr="00E93472" w14:paraId="00526271" w14:textId="77777777" w:rsidTr="000824D5">
        <w:tc>
          <w:tcPr>
            <w:tcW w:w="2518" w:type="dxa"/>
          </w:tcPr>
          <w:p w14:paraId="5A7B17B6" w14:textId="77777777" w:rsidR="00900C1B" w:rsidRPr="00E93472" w:rsidRDefault="00900C1B" w:rsidP="000824D5">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3F497676" w14:textId="5CE0C2DB" w:rsidR="00900C1B" w:rsidRPr="00E93472" w:rsidRDefault="00900C1B" w:rsidP="00900C1B">
            <w:pPr>
              <w:rPr>
                <w:rFonts w:ascii="Arial" w:hAnsi="Arial" w:cs="Arial"/>
                <w:color w:val="000000"/>
                <w:sz w:val="24"/>
                <w:szCs w:val="24"/>
                <w:highlight w:val="cyan"/>
              </w:rPr>
            </w:pPr>
            <w:r w:rsidRPr="00E93472">
              <w:rPr>
                <w:rFonts w:ascii="Arial" w:hAnsi="Arial" w:cs="Arial"/>
                <w:color w:val="000000"/>
                <w:sz w:val="24"/>
                <w:szCs w:val="24"/>
                <w:highlight w:val="cyan"/>
              </w:rPr>
              <w:t xml:space="preserve">Actividad que permite practicar la escritura de un número mixto como una fracción impropia. </w:t>
            </w:r>
          </w:p>
        </w:tc>
      </w:tr>
    </w:tbl>
    <w:p w14:paraId="6065A8A1" w14:textId="77777777" w:rsidR="00EF1E45" w:rsidRPr="00E93472" w:rsidRDefault="00EF1E45" w:rsidP="00664750">
      <w:pPr>
        <w:spacing w:after="0"/>
        <w:rPr>
          <w:rFonts w:ascii="Arial" w:eastAsiaTheme="minorEastAsia" w:hAnsi="Arial" w:cs="Arial"/>
          <w:color w:val="000000"/>
        </w:rPr>
      </w:pPr>
    </w:p>
    <w:p w14:paraId="77738DFC" w14:textId="271AFB67" w:rsidR="00664750" w:rsidRPr="00E93472" w:rsidRDefault="00664750" w:rsidP="003019DF">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294"/>
        <w:gridCol w:w="6534"/>
      </w:tblGrid>
      <w:tr w:rsidR="00900C1B" w:rsidRPr="00E93472" w14:paraId="345098B6" w14:textId="77777777" w:rsidTr="000824D5">
        <w:tc>
          <w:tcPr>
            <w:tcW w:w="9054" w:type="dxa"/>
            <w:gridSpan w:val="2"/>
            <w:shd w:val="clear" w:color="auto" w:fill="000000" w:themeFill="text1"/>
          </w:tcPr>
          <w:p w14:paraId="3AD263EF" w14:textId="77777777" w:rsidR="00900C1B" w:rsidRPr="00E93472" w:rsidRDefault="00900C1B" w:rsidP="000824D5">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Profundiza: recurso aprovechado</w:t>
            </w:r>
          </w:p>
        </w:tc>
      </w:tr>
      <w:tr w:rsidR="00900C1B" w:rsidRPr="00E93472" w14:paraId="7E2EF8A2" w14:textId="77777777" w:rsidTr="000824D5">
        <w:tc>
          <w:tcPr>
            <w:tcW w:w="2518" w:type="dxa"/>
          </w:tcPr>
          <w:p w14:paraId="12FF47ED" w14:textId="77777777" w:rsidR="00900C1B" w:rsidRPr="00E93472" w:rsidRDefault="00900C1B" w:rsidP="000824D5">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6676FF59" w14:textId="7B8FE097" w:rsidR="00900C1B" w:rsidRPr="00E93472" w:rsidRDefault="00900C1B" w:rsidP="00900C1B">
            <w:pPr>
              <w:rPr>
                <w:rFonts w:ascii="Arial" w:hAnsi="Arial" w:cs="Arial"/>
                <w:b/>
                <w:color w:val="000000"/>
                <w:sz w:val="24"/>
                <w:szCs w:val="24"/>
              </w:rPr>
            </w:pPr>
            <w:r w:rsidRPr="00E93472">
              <w:rPr>
                <w:rFonts w:ascii="Arial" w:hAnsi="Arial" w:cs="Arial"/>
                <w:color w:val="000000"/>
                <w:sz w:val="24"/>
                <w:szCs w:val="24"/>
              </w:rPr>
              <w:t>MA_04_04_REC</w:t>
            </w:r>
            <w:r w:rsidR="00DA41EA" w:rsidRPr="00E93472">
              <w:rPr>
                <w:rFonts w:ascii="Arial" w:hAnsi="Arial" w:cs="Arial"/>
                <w:color w:val="000000"/>
                <w:sz w:val="24"/>
                <w:szCs w:val="24"/>
              </w:rPr>
              <w:t>280</w:t>
            </w:r>
          </w:p>
        </w:tc>
      </w:tr>
      <w:tr w:rsidR="00DA41EA" w:rsidRPr="00E93472" w14:paraId="706260EA" w14:textId="77777777" w:rsidTr="000824D5">
        <w:tc>
          <w:tcPr>
            <w:tcW w:w="2518" w:type="dxa"/>
          </w:tcPr>
          <w:p w14:paraId="6B054FFE" w14:textId="77777777" w:rsidR="00DA41EA" w:rsidRPr="00E93472" w:rsidRDefault="00DA41EA" w:rsidP="000824D5">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45DAA7C1" w14:textId="13D49152" w:rsidR="00DA41EA" w:rsidRPr="00E93472" w:rsidRDefault="00DA41EA" w:rsidP="00DA41EA">
            <w:pPr>
              <w:rPr>
                <w:rFonts w:ascii="Arial" w:hAnsi="Arial" w:cs="Arial"/>
                <w:color w:val="000000"/>
                <w:sz w:val="24"/>
                <w:szCs w:val="24"/>
              </w:rPr>
            </w:pPr>
            <w:r w:rsidRPr="00E93472">
              <w:rPr>
                <w:rFonts w:ascii="Arial" w:hAnsi="Arial" w:cs="Arial"/>
                <w:color w:val="000000"/>
                <w:sz w:val="24"/>
                <w:szCs w:val="24"/>
              </w:rPr>
              <w:t>5°ESO/Matemáticas/Las fracciones/4.2 Conversión de número mixto a fracción/Profundiza: El número mixto</w:t>
            </w:r>
          </w:p>
        </w:tc>
      </w:tr>
      <w:tr w:rsidR="00DA41EA" w:rsidRPr="00E93472" w14:paraId="37A904F9" w14:textId="77777777" w:rsidTr="000824D5">
        <w:tc>
          <w:tcPr>
            <w:tcW w:w="2518" w:type="dxa"/>
          </w:tcPr>
          <w:p w14:paraId="092CEDFE" w14:textId="77777777" w:rsidR="00DA41EA" w:rsidRPr="00E93472" w:rsidRDefault="00DA41EA" w:rsidP="000824D5">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35E98655" w14:textId="7E482DD7" w:rsidR="00F01E7E" w:rsidRPr="00E93472" w:rsidRDefault="00F01E7E" w:rsidP="000824D5">
            <w:pPr>
              <w:rPr>
                <w:rFonts w:ascii="Arial" w:hAnsi="Arial" w:cs="Arial"/>
                <w:b/>
                <w:color w:val="FF0000"/>
                <w:sz w:val="24"/>
                <w:szCs w:val="24"/>
              </w:rPr>
            </w:pPr>
            <w:r w:rsidRPr="00E93472">
              <w:rPr>
                <w:rFonts w:ascii="Arial" w:hAnsi="Arial" w:cs="Arial"/>
                <w:b/>
                <w:color w:val="FF0000"/>
                <w:sz w:val="24"/>
                <w:szCs w:val="24"/>
              </w:rPr>
              <w:t>Cambiar en toda la presentación la palabra “zumo” por “jugo”</w:t>
            </w:r>
          </w:p>
          <w:p w14:paraId="32137D27" w14:textId="77777777" w:rsidR="00F01E7E" w:rsidRPr="00E93472" w:rsidRDefault="00F01E7E" w:rsidP="000824D5">
            <w:pPr>
              <w:rPr>
                <w:rFonts w:ascii="Arial" w:hAnsi="Arial" w:cs="Arial"/>
                <w:b/>
                <w:color w:val="FF0000"/>
                <w:sz w:val="24"/>
                <w:szCs w:val="24"/>
              </w:rPr>
            </w:pPr>
          </w:p>
          <w:p w14:paraId="773AC274" w14:textId="2EF20833" w:rsidR="00DA41EA" w:rsidRPr="00E93472" w:rsidRDefault="002A5B62" w:rsidP="000824D5">
            <w:pPr>
              <w:rPr>
                <w:rFonts w:ascii="Arial" w:hAnsi="Arial" w:cs="Arial"/>
                <w:b/>
                <w:color w:val="FF0000"/>
                <w:sz w:val="24"/>
                <w:szCs w:val="24"/>
              </w:rPr>
            </w:pPr>
            <w:r w:rsidRPr="00E93472">
              <w:rPr>
                <w:rFonts w:ascii="Arial" w:hAnsi="Arial" w:cs="Arial"/>
                <w:b/>
                <w:color w:val="FF0000"/>
                <w:sz w:val="24"/>
                <w:szCs w:val="24"/>
              </w:rPr>
              <w:t xml:space="preserve">Cambiar el término “resto” por “residuo”. </w:t>
            </w:r>
          </w:p>
          <w:p w14:paraId="25A112FE" w14:textId="77777777" w:rsidR="002A5B62" w:rsidRPr="00E93472" w:rsidRDefault="002A5B62" w:rsidP="000824D5">
            <w:pPr>
              <w:rPr>
                <w:rFonts w:ascii="Arial" w:hAnsi="Arial" w:cs="Arial"/>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43232" behindDoc="0" locked="0" layoutInCell="1" allowOverlap="1" wp14:anchorId="103F2313" wp14:editId="1E3D02CC">
                      <wp:simplePos x="0" y="0"/>
                      <wp:positionH relativeFrom="column">
                        <wp:posOffset>775970</wp:posOffset>
                      </wp:positionH>
                      <wp:positionV relativeFrom="paragraph">
                        <wp:posOffset>1896272</wp:posOffset>
                      </wp:positionV>
                      <wp:extent cx="372140" cy="127590"/>
                      <wp:effectExtent l="76200" t="38100" r="0" b="101600"/>
                      <wp:wrapNone/>
                      <wp:docPr id="24" name="24 Elipse"/>
                      <wp:cNvGraphicFramePr/>
                      <a:graphic xmlns:a="http://schemas.openxmlformats.org/drawingml/2006/main">
                        <a:graphicData uri="http://schemas.microsoft.com/office/word/2010/wordprocessingShape">
                          <wps:wsp>
                            <wps:cNvSpPr/>
                            <wps:spPr>
                              <a:xfrm>
                                <a:off x="0" y="0"/>
                                <a:ext cx="372140" cy="127590"/>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98D812" id="24 Elipse" o:spid="_x0000_s1026" style="position:absolute;margin-left:61.1pt;margin-top:149.3pt;width:29.3pt;height:10.0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sehQIAAG0FAAAOAAAAZHJzL2Uyb0RvYy54bWysVN9r2zAQfh/sfxB6Xx27ydKGOiW0yxiU&#10;tawdfVZkKRFIOk1S4mR//U6y44a1UBjLg6PTfXen++7H1fXeaLITPiiwNS3PRpQIy6FRdl3Tn0/L&#10;TxeUhMhswzRYUdODCPR6/vHDVetmooIN6EZ4gk5smLWuppsY3awoAt8Iw8IZOGFRKcEbFlH066Lx&#10;rEXvRhfVaPS5aME3zgMXIeDtbaek8+xfSsHjvZRBRKJrim+L+evzd5W+xfyKzdaeuY3i/TPYP7zC&#10;MGUx6ODqlkVGtl69cmUU9xBAxjMOpgApFRc5B8ymHP2VzeOGOZFzQXKCG2gK/88t/7578EQ1Na3G&#10;lFhmsEbVmHzRygWR2GldmCHo0T34Xgp4TKnupTfpH5Mg+8zoYWBU7CPheHk+rcox8s5RVVbTyWVm&#10;vHgxdj7ErwIMSYeaCt0FTn7Z7i5EjInoIypdW1gqrXPdtCUtPvdiMp1k8gNo1SRtwgW/Xt1oT3YM&#10;S79cjvCX8kFvJzCUtMXLlGWXVz7FgxbJh7Y/hER2MJOyi5D6UgxuGefCxrL3m9HJTOITBsPz9w17&#10;fDIVuWcH4+p948EiRwYbB2OjLPi3HOjhybLDHxno8k4UrKA5YGN46CYmOL5UWKE7FuID8zgiWFQc&#10;+3iPH6kBywD9iZIN+N9v3Sc8di5qKWlx5Goafm2ZF5TobxZ7+rIcp16JWRhPphUK/lSzOtXYrbkB&#10;LG2JC8bxfEz4qI9H6cE843ZYpKioYpZj7Jry6I/CTexWAe4XLhaLDMO5dCze2UfHj1VP7fe0f2be&#10;9W0asb+/w3E8X7Vqh031sLDYRpAq9/ELrz3fONO5Ifv9k5bGqZxRL1ty/gcAAP//AwBQSwMEFAAG&#10;AAgAAAAhAHreahXhAAAACwEAAA8AAABkcnMvZG93bnJldi54bWxMj0FuwjAQRfeVegdrKnVTFYdU&#10;oiHEQVUl1EUlEJQDmHgaB+JxiE1Ib99h1S6/5unP+8VydK0YsA+NJwXTSQICqfKmoVrB/mv1nIEI&#10;UZPRrSdU8IMBluX9XaFz46+0xWEXa8ElFHKtwMbY5VKGyqLTYeI7JL59+97pyLGvpen1lctdK9Mk&#10;mUmnG+IPVnf4brE67S5OgTw2Hye7j/PPzXqz9t6cn4bVWanHh/FtASLiGP9guOmzOpTsdPAXMkG0&#10;nNM0ZVRBOs9mIG5ElvCYg4KXafYKsizk/w3lLwAAAP//AwBQSwECLQAUAAYACAAAACEAtoM4kv4A&#10;AADhAQAAEwAAAAAAAAAAAAAAAAAAAAAAW0NvbnRlbnRfVHlwZXNdLnhtbFBLAQItABQABgAIAAAA&#10;IQA4/SH/1gAAAJQBAAALAAAAAAAAAAAAAAAAAC8BAABfcmVscy8ucmVsc1BLAQItABQABgAIAAAA&#10;IQCvZdsehQIAAG0FAAAOAAAAAAAAAAAAAAAAAC4CAABkcnMvZTJvRG9jLnhtbFBLAQItABQABgAI&#10;AAAAIQB63moV4QAAAAsBAAAPAAAAAAAAAAAAAAAAAN8EAABkcnMvZG93bnJldi54bWxQSwUGAAAA&#10;AAQABADzAAAA7QUAAAAA&#10;" filled="f" strokecolor="red" strokeweight="2.25pt">
                      <v:shadow on="t" color="black" opacity="22937f" origin=",.5" offset="0,.63889mm"/>
                    </v:oval>
                  </w:pict>
                </mc:Fallback>
              </mc:AlternateContent>
            </w:r>
            <w:r w:rsidRPr="00E93472">
              <w:rPr>
                <w:rFonts w:ascii="Arial" w:hAnsi="Arial" w:cs="Arial"/>
                <w:noProof/>
                <w:lang w:val="es-CO" w:eastAsia="es-CO"/>
              </w:rPr>
              <w:drawing>
                <wp:inline distT="0" distB="0" distL="0" distR="0" wp14:anchorId="7B9A5164" wp14:editId="6B1D064B">
                  <wp:extent cx="4008474" cy="2513086"/>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9736" t="32424" r="33709" b="30909"/>
                          <a:stretch/>
                        </pic:blipFill>
                        <pic:spPr bwMode="auto">
                          <a:xfrm>
                            <a:off x="0" y="0"/>
                            <a:ext cx="4007331" cy="2512369"/>
                          </a:xfrm>
                          <a:prstGeom prst="rect">
                            <a:avLst/>
                          </a:prstGeom>
                          <a:ln>
                            <a:noFill/>
                          </a:ln>
                          <a:extLst>
                            <a:ext uri="{53640926-AAD7-44D8-BBD7-CCE9431645EC}">
                              <a14:shadowObscured xmlns:a14="http://schemas.microsoft.com/office/drawing/2010/main"/>
                            </a:ext>
                          </a:extLst>
                        </pic:spPr>
                      </pic:pic>
                    </a:graphicData>
                  </a:graphic>
                </wp:inline>
              </w:drawing>
            </w:r>
          </w:p>
          <w:p w14:paraId="2F626DAC" w14:textId="33771675" w:rsidR="002A5B62" w:rsidRPr="00E93472" w:rsidRDefault="003C4597" w:rsidP="000824D5">
            <w:pPr>
              <w:rPr>
                <w:rFonts w:ascii="Arial" w:hAnsi="Arial" w:cs="Arial"/>
                <w:color w:val="000000"/>
                <w:sz w:val="24"/>
                <w:szCs w:val="24"/>
                <w:u w:val="single"/>
              </w:rPr>
            </w:pPr>
            <w:r w:rsidRPr="00E93472">
              <w:rPr>
                <w:rFonts w:ascii="Arial" w:hAnsi="Arial" w:cs="Arial"/>
                <w:color w:val="000000"/>
                <w:sz w:val="24"/>
                <w:szCs w:val="24"/>
                <w:u w:val="single"/>
              </w:rPr>
              <w:t>Ficha del docente</w:t>
            </w:r>
          </w:p>
          <w:p w14:paraId="32E1396B" w14:textId="77777777" w:rsidR="004770A8" w:rsidRPr="00E93472" w:rsidRDefault="004770A8" w:rsidP="004770A8">
            <w:pPr>
              <w:pStyle w:val="cabecera1"/>
              <w:shd w:val="clear" w:color="auto" w:fill="FFFFFF"/>
              <w:spacing w:before="0" w:beforeAutospacing="0" w:after="0" w:afterAutospacing="0"/>
              <w:rPr>
                <w:rFonts w:ascii="Arial" w:hAnsi="Arial" w:cs="Arial"/>
                <w:b/>
                <w:bCs/>
                <w:sz w:val="24"/>
                <w:szCs w:val="24"/>
              </w:rPr>
            </w:pPr>
            <w:r w:rsidRPr="00E93472">
              <w:rPr>
                <w:rFonts w:ascii="Arial" w:hAnsi="Arial" w:cs="Arial"/>
                <w:b/>
                <w:bCs/>
                <w:sz w:val="24"/>
                <w:szCs w:val="24"/>
              </w:rPr>
              <w:t>Objetivo</w:t>
            </w:r>
          </w:p>
          <w:p w14:paraId="05648B6D" w14:textId="32DB8C76" w:rsidR="004770A8" w:rsidRPr="00E93472" w:rsidRDefault="004770A8" w:rsidP="004770A8">
            <w:pPr>
              <w:pStyle w:val="Normal5"/>
              <w:shd w:val="clear" w:color="auto" w:fill="FFFFFF"/>
              <w:spacing w:before="0" w:beforeAutospacing="0" w:line="270" w:lineRule="atLeast"/>
              <w:rPr>
                <w:rFonts w:ascii="Arial" w:hAnsi="Arial" w:cs="Arial"/>
                <w:sz w:val="24"/>
                <w:szCs w:val="24"/>
              </w:rPr>
            </w:pPr>
            <w:r w:rsidRPr="00E93472">
              <w:rPr>
                <w:rFonts w:ascii="Arial" w:hAnsi="Arial" w:cs="Arial"/>
                <w:sz w:val="24"/>
                <w:szCs w:val="24"/>
              </w:rPr>
              <w:t xml:space="preserve">Este recurso </w:t>
            </w:r>
            <w:r w:rsidR="00F01E7E" w:rsidRPr="00E93472">
              <w:rPr>
                <w:rFonts w:ascii="Arial" w:hAnsi="Arial" w:cs="Arial"/>
                <w:sz w:val="24"/>
                <w:szCs w:val="24"/>
              </w:rPr>
              <w:t>resume</w:t>
            </w:r>
            <w:r w:rsidRPr="00E93472">
              <w:rPr>
                <w:rFonts w:ascii="Arial" w:hAnsi="Arial" w:cs="Arial"/>
                <w:sz w:val="24"/>
                <w:szCs w:val="24"/>
              </w:rPr>
              <w:t xml:space="preserve"> el concepto de número mixto a partir de un ejemplo que ilustra el proceso de conversión de una fracción impropia a número mixto.</w:t>
            </w:r>
          </w:p>
          <w:p w14:paraId="4CFCA722" w14:textId="2B63472B" w:rsidR="00F01E7E" w:rsidRPr="00E93472" w:rsidRDefault="00F01E7E" w:rsidP="00F01E7E">
            <w:pPr>
              <w:pStyle w:val="cabecera2"/>
              <w:shd w:val="clear" w:color="auto" w:fill="FFFFFF"/>
              <w:spacing w:before="0" w:beforeAutospacing="0" w:after="0" w:afterAutospacing="0" w:line="270" w:lineRule="atLeast"/>
              <w:rPr>
                <w:rFonts w:ascii="Arial" w:hAnsi="Arial" w:cs="Arial"/>
                <w:b/>
                <w:sz w:val="24"/>
                <w:szCs w:val="24"/>
              </w:rPr>
            </w:pPr>
            <w:r w:rsidRPr="00E93472">
              <w:rPr>
                <w:rFonts w:ascii="Arial" w:hAnsi="Arial" w:cs="Arial"/>
                <w:b/>
                <w:sz w:val="24"/>
                <w:szCs w:val="24"/>
              </w:rPr>
              <w:t>Durante la presentación</w:t>
            </w:r>
          </w:p>
          <w:p w14:paraId="0BA9F628" w14:textId="0FF93400" w:rsidR="00F01E7E" w:rsidRPr="00E93472" w:rsidRDefault="00F01E7E" w:rsidP="00F01E7E">
            <w:pPr>
              <w:pStyle w:val="cabecera2"/>
              <w:shd w:val="clear" w:color="auto" w:fill="FFFFFF"/>
              <w:spacing w:before="0" w:beforeAutospacing="0" w:after="0" w:afterAutospacing="0" w:line="270" w:lineRule="atLeast"/>
              <w:rPr>
                <w:rFonts w:ascii="Arial" w:hAnsi="Arial" w:cs="Arial"/>
                <w:sz w:val="24"/>
                <w:szCs w:val="24"/>
              </w:rPr>
            </w:pPr>
            <w:r w:rsidRPr="00E93472">
              <w:rPr>
                <w:rFonts w:ascii="Arial" w:hAnsi="Arial" w:cs="Arial"/>
                <w:sz w:val="24"/>
                <w:szCs w:val="24"/>
              </w:rPr>
              <w:t>Se recomienda la lectura pausada y analítica del recurso, teniendo en cuenta que es una situación de la vida real. Es importante que los estudiantes tengan la oportunidad de resolver la pregunta sobre la cantidad de naranjas utilizadas para hacer el jugo</w:t>
            </w:r>
            <w:r w:rsidR="00F842E9" w:rsidRPr="00E93472">
              <w:rPr>
                <w:rFonts w:ascii="Arial" w:hAnsi="Arial" w:cs="Arial"/>
                <w:sz w:val="24"/>
                <w:szCs w:val="24"/>
              </w:rPr>
              <w:t xml:space="preserve"> y sean socializadas varias repuestas con sus respectivos argumentos, antes de ver la solución al problema. </w:t>
            </w:r>
          </w:p>
          <w:p w14:paraId="2412FA52" w14:textId="77777777" w:rsidR="00891B18" w:rsidRPr="00E93472" w:rsidRDefault="00891B18" w:rsidP="00CD3A38">
            <w:pPr>
              <w:pStyle w:val="tab1"/>
              <w:shd w:val="clear" w:color="auto" w:fill="FFFFFF"/>
              <w:spacing w:before="0" w:beforeAutospacing="0" w:line="270" w:lineRule="atLeast"/>
              <w:rPr>
                <w:rFonts w:ascii="Arial" w:hAnsi="Arial" w:cs="Arial"/>
                <w:sz w:val="24"/>
                <w:szCs w:val="24"/>
              </w:rPr>
            </w:pPr>
          </w:p>
          <w:p w14:paraId="5FC2C957" w14:textId="77777777" w:rsidR="00CD3A38" w:rsidRPr="00E93472" w:rsidRDefault="00CD3A38" w:rsidP="00CD3A38">
            <w:pPr>
              <w:pStyle w:val="tab1"/>
              <w:shd w:val="clear" w:color="auto" w:fill="FFFFFF"/>
              <w:spacing w:before="0" w:beforeAutospacing="0" w:line="270" w:lineRule="atLeast"/>
              <w:rPr>
                <w:rFonts w:ascii="Arial" w:hAnsi="Arial" w:cs="Arial"/>
                <w:sz w:val="24"/>
                <w:szCs w:val="24"/>
              </w:rPr>
            </w:pPr>
            <w:r w:rsidRPr="00E93472">
              <w:rPr>
                <w:rFonts w:ascii="Arial" w:hAnsi="Arial" w:cs="Arial"/>
                <w:sz w:val="24"/>
                <w:szCs w:val="24"/>
              </w:rPr>
              <w:lastRenderedPageBreak/>
              <w:t>Es importante tener en cuenta que en la ficha del estudiante se propone el diagrama:</w:t>
            </w:r>
          </w:p>
          <w:p w14:paraId="4EB2FC9A" w14:textId="77777777" w:rsidR="00CD3A38" w:rsidRPr="00E93472" w:rsidRDefault="00CD3A38" w:rsidP="00CD3A38">
            <w:pPr>
              <w:pStyle w:val="tab1"/>
              <w:shd w:val="clear" w:color="auto" w:fill="FFFFFF"/>
              <w:spacing w:before="0" w:beforeAutospacing="0" w:line="270" w:lineRule="atLeast"/>
              <w:rPr>
                <w:rFonts w:ascii="Arial" w:hAnsi="Arial" w:cs="Arial"/>
                <w:sz w:val="24"/>
                <w:szCs w:val="24"/>
              </w:rPr>
            </w:pPr>
            <m:oMathPara>
              <m:oMath>
                <m:r>
                  <w:rPr>
                    <w:rFonts w:ascii="Cambria Math" w:hAnsi="Cambria Math" w:cs="Arial"/>
                    <w:sz w:val="24"/>
                    <w:szCs w:val="24"/>
                  </w:rPr>
                  <m:t>N</m:t>
                </m:r>
                <m:f>
                  <m:fPr>
                    <m:ctrlPr>
                      <w:rPr>
                        <w:rFonts w:ascii="Cambria Math" w:eastAsiaTheme="minorHAnsi" w:hAnsi="Cambria Math" w:cs="Arial"/>
                        <w:b/>
                        <w:i/>
                        <w:color w:val="000000"/>
                        <w:sz w:val="24"/>
                        <w:szCs w:val="24"/>
                        <w:lang w:eastAsia="en-US"/>
                      </w:rPr>
                    </m:ctrlPr>
                  </m:fPr>
                  <m:num>
                    <m:r>
                      <m:rPr>
                        <m:sty m:val="bi"/>
                      </m:rPr>
                      <w:rPr>
                        <w:rFonts w:ascii="Cambria Math" w:hAnsi="Cambria Math" w:cs="Arial"/>
                        <w:color w:val="000000"/>
                        <w:sz w:val="24"/>
                        <w:szCs w:val="24"/>
                      </w:rPr>
                      <m:t>n</m:t>
                    </m:r>
                  </m:num>
                  <m:den>
                    <m:r>
                      <m:rPr>
                        <m:sty m:val="bi"/>
                      </m:rPr>
                      <w:rPr>
                        <w:rFonts w:ascii="Cambria Math" w:hAnsi="Cambria Math" w:cs="Arial"/>
                        <w:color w:val="000000"/>
                        <w:sz w:val="24"/>
                        <w:szCs w:val="24"/>
                      </w:rPr>
                      <m:t>d</m:t>
                    </m:r>
                  </m:den>
                </m:f>
              </m:oMath>
            </m:oMathPara>
          </w:p>
          <w:p w14:paraId="43916C4C" w14:textId="77777777" w:rsidR="00CD3A38" w:rsidRPr="00E93472" w:rsidRDefault="00CD3A38" w:rsidP="00CD3A38">
            <w:pPr>
              <w:pStyle w:val="tab1"/>
              <w:shd w:val="clear" w:color="auto" w:fill="FFFFFF"/>
              <w:spacing w:before="0" w:beforeAutospacing="0" w:line="270" w:lineRule="atLeast"/>
              <w:rPr>
                <w:rFonts w:ascii="Arial" w:hAnsi="Arial" w:cs="Arial"/>
                <w:sz w:val="24"/>
                <w:szCs w:val="24"/>
              </w:rPr>
            </w:pPr>
            <w:r w:rsidRPr="00E93472">
              <w:rPr>
                <w:rFonts w:ascii="Arial" w:hAnsi="Arial" w:cs="Arial"/>
                <w:sz w:val="24"/>
                <w:szCs w:val="24"/>
              </w:rPr>
              <w:t xml:space="preserve">Para representar cualquier número mixto, es importante trabajar con los estudiantes la escritura de diferentes números mixtos donde puedan identificar cada una de las partes del diagrama. </w:t>
            </w:r>
          </w:p>
          <w:p w14:paraId="6F7F32B3" w14:textId="66B284DE" w:rsidR="004770A8" w:rsidRPr="00E93472" w:rsidRDefault="00F32783" w:rsidP="00F842E9">
            <w:pPr>
              <w:pStyle w:val="cabecera2"/>
              <w:shd w:val="clear" w:color="auto" w:fill="FFFFFF"/>
              <w:spacing w:before="0" w:beforeAutospacing="0" w:after="0" w:afterAutospacing="0" w:line="270" w:lineRule="atLeast"/>
              <w:rPr>
                <w:rFonts w:ascii="Arial" w:hAnsi="Arial" w:cs="Arial"/>
                <w:b/>
                <w:sz w:val="24"/>
                <w:szCs w:val="24"/>
              </w:rPr>
            </w:pPr>
            <w:r w:rsidRPr="00E93472">
              <w:rPr>
                <w:rFonts w:ascii="Arial" w:hAnsi="Arial" w:cs="Arial"/>
                <w:b/>
                <w:sz w:val="24"/>
                <w:szCs w:val="24"/>
              </w:rPr>
              <w:t>Después de la presentación</w:t>
            </w:r>
          </w:p>
          <w:p w14:paraId="79F25621" w14:textId="77777777" w:rsidR="00F842E9" w:rsidRPr="00E93472" w:rsidRDefault="00F842E9" w:rsidP="00F842E9">
            <w:pPr>
              <w:pStyle w:val="cabecera2"/>
              <w:shd w:val="clear" w:color="auto" w:fill="FFFFFF"/>
              <w:spacing w:before="0" w:beforeAutospacing="0" w:after="0" w:afterAutospacing="0" w:line="270" w:lineRule="atLeast"/>
              <w:rPr>
                <w:rFonts w:ascii="Arial" w:hAnsi="Arial" w:cs="Arial"/>
                <w:sz w:val="24"/>
                <w:szCs w:val="24"/>
              </w:rPr>
            </w:pPr>
            <w:r w:rsidRPr="00E93472">
              <w:rPr>
                <w:rFonts w:ascii="Arial" w:hAnsi="Arial" w:cs="Arial"/>
                <w:sz w:val="24"/>
                <w:szCs w:val="24"/>
              </w:rPr>
              <w:t xml:space="preserve">Se recomienda guiar a los estudiantes a que propongan nuevas situaciones del entorno, similares a las trabajadas en el recurso. </w:t>
            </w:r>
          </w:p>
          <w:p w14:paraId="23374BB7" w14:textId="316983A2" w:rsidR="004770A8" w:rsidRPr="00E93472" w:rsidRDefault="00F842E9" w:rsidP="004770A8">
            <w:pPr>
              <w:pStyle w:val="tab1"/>
              <w:shd w:val="clear" w:color="auto" w:fill="FFFFFF"/>
              <w:spacing w:before="0" w:beforeAutospacing="0" w:line="270" w:lineRule="atLeast"/>
              <w:rPr>
                <w:rFonts w:ascii="Arial" w:hAnsi="Arial" w:cs="Arial"/>
                <w:sz w:val="24"/>
                <w:szCs w:val="24"/>
              </w:rPr>
            </w:pPr>
            <w:r w:rsidRPr="00E93472">
              <w:rPr>
                <w:rFonts w:ascii="Arial" w:hAnsi="Arial" w:cs="Arial"/>
                <w:sz w:val="24"/>
                <w:szCs w:val="24"/>
              </w:rPr>
              <w:t xml:space="preserve">Ejemplo de problema para trabajar con los estudiantes: </w:t>
            </w:r>
          </w:p>
          <w:p w14:paraId="1B607DAE" w14:textId="704F902A" w:rsidR="004770A8" w:rsidRPr="00E93472" w:rsidRDefault="004770A8" w:rsidP="004770A8">
            <w:pPr>
              <w:pStyle w:val="tab1"/>
              <w:shd w:val="clear" w:color="auto" w:fill="FFFFFF"/>
              <w:spacing w:before="0" w:beforeAutospacing="0" w:line="270" w:lineRule="atLeast"/>
              <w:rPr>
                <w:rFonts w:ascii="Arial" w:hAnsi="Arial" w:cs="Arial"/>
                <w:sz w:val="24"/>
                <w:szCs w:val="24"/>
              </w:rPr>
            </w:pPr>
            <w:r w:rsidRPr="00E93472">
              <w:rPr>
                <w:rFonts w:ascii="Arial" w:hAnsi="Arial" w:cs="Arial"/>
                <w:sz w:val="24"/>
                <w:szCs w:val="24"/>
              </w:rPr>
              <w:t xml:space="preserve">“Lucía, Paula y Manuel van a un restaurante y piden varios platos para compartir: 2 pizzas, 4 tortillas, 3 mini hamburguesas, 1 litro de agua, 7 </w:t>
            </w:r>
            <w:r w:rsidR="00F32783" w:rsidRPr="00E93472">
              <w:rPr>
                <w:rFonts w:ascii="Arial" w:hAnsi="Arial" w:cs="Arial"/>
                <w:sz w:val="24"/>
                <w:szCs w:val="24"/>
              </w:rPr>
              <w:t xml:space="preserve">galletas </w:t>
            </w:r>
            <w:r w:rsidRPr="00E93472">
              <w:rPr>
                <w:rFonts w:ascii="Arial" w:hAnsi="Arial" w:cs="Arial"/>
                <w:sz w:val="24"/>
                <w:szCs w:val="24"/>
              </w:rPr>
              <w:t>y 5 bombones. Si repartieron todo en 3 partes iguales ¿qué comió cada uno de ellos?”</w:t>
            </w:r>
          </w:p>
          <w:p w14:paraId="2E9CF177" w14:textId="0494B118" w:rsidR="004770A8" w:rsidRPr="00E93472" w:rsidRDefault="00F32783" w:rsidP="00F32783">
            <w:pPr>
              <w:pStyle w:val="tab1"/>
              <w:shd w:val="clear" w:color="auto" w:fill="FFFFFF"/>
              <w:spacing w:before="0" w:beforeAutospacing="0" w:line="270" w:lineRule="atLeast"/>
              <w:rPr>
                <w:rFonts w:ascii="Arial" w:hAnsi="Arial" w:cs="Arial"/>
                <w:sz w:val="24"/>
                <w:szCs w:val="24"/>
              </w:rPr>
            </w:pPr>
            <w:r w:rsidRPr="00E93472">
              <w:rPr>
                <w:rFonts w:ascii="Arial" w:hAnsi="Arial" w:cs="Arial"/>
                <w:sz w:val="24"/>
                <w:szCs w:val="24"/>
              </w:rPr>
              <w:t xml:space="preserve">La idea es proponer a los estudiantes que expresen las cantidades en números mixtos y como fracciones impropias. </w:t>
            </w:r>
          </w:p>
          <w:p w14:paraId="7AA553AD" w14:textId="77777777" w:rsidR="003C4597" w:rsidRPr="00E93472" w:rsidRDefault="003C4597" w:rsidP="000824D5">
            <w:pPr>
              <w:rPr>
                <w:rFonts w:ascii="Arial" w:hAnsi="Arial" w:cs="Arial"/>
                <w:color w:val="000000"/>
                <w:sz w:val="24"/>
                <w:szCs w:val="24"/>
                <w:lang w:val="es-CO"/>
              </w:rPr>
            </w:pPr>
          </w:p>
          <w:p w14:paraId="16315FB3" w14:textId="7F0FC963" w:rsidR="002A5B62" w:rsidRPr="00E93472" w:rsidRDefault="002A5B62" w:rsidP="000824D5">
            <w:pPr>
              <w:rPr>
                <w:rFonts w:ascii="Arial" w:hAnsi="Arial" w:cs="Arial"/>
                <w:color w:val="000000"/>
                <w:sz w:val="24"/>
                <w:szCs w:val="24"/>
                <w:u w:val="single"/>
              </w:rPr>
            </w:pPr>
            <w:r w:rsidRPr="00E93472">
              <w:rPr>
                <w:rFonts w:ascii="Arial" w:hAnsi="Arial" w:cs="Arial"/>
                <w:color w:val="000000"/>
                <w:sz w:val="24"/>
                <w:szCs w:val="24"/>
                <w:u w:val="single"/>
              </w:rPr>
              <w:t>Ficha del estudiante</w:t>
            </w:r>
          </w:p>
          <w:p w14:paraId="2BE79E6A" w14:textId="77777777" w:rsidR="002A5B62" w:rsidRPr="00E93472" w:rsidRDefault="002A5B62" w:rsidP="002A5B62">
            <w:pPr>
              <w:shd w:val="clear" w:color="auto" w:fill="FFFFFF"/>
              <w:spacing w:before="150" w:after="150" w:line="270" w:lineRule="atLeast"/>
              <w:rPr>
                <w:rFonts w:ascii="Arial" w:eastAsia="Times New Roman" w:hAnsi="Arial" w:cs="Arial"/>
                <w:b/>
                <w:sz w:val="24"/>
                <w:szCs w:val="24"/>
                <w:lang w:val="es-CO" w:eastAsia="es-CO"/>
              </w:rPr>
            </w:pPr>
            <w:r w:rsidRPr="00E93472">
              <w:rPr>
                <w:rFonts w:ascii="Arial" w:eastAsia="Times New Roman" w:hAnsi="Arial" w:cs="Arial"/>
                <w:b/>
                <w:sz w:val="24"/>
                <w:szCs w:val="24"/>
                <w:lang w:val="es-CO" w:eastAsia="es-CO"/>
              </w:rPr>
              <w:t>¿Cómo se expresa un número mixto?</w:t>
            </w:r>
          </w:p>
          <w:p w14:paraId="6FB5123C" w14:textId="02A82353" w:rsidR="002A5B62" w:rsidRPr="00E93472" w:rsidRDefault="002A5B62"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xml:space="preserve">La expresión que combina un número natural y una fracción </w:t>
            </w:r>
            <w:r w:rsidR="00D4048F" w:rsidRPr="00E93472">
              <w:rPr>
                <w:rFonts w:ascii="Arial" w:eastAsia="Times New Roman" w:hAnsi="Arial" w:cs="Arial"/>
                <w:sz w:val="24"/>
                <w:szCs w:val="24"/>
                <w:lang w:val="es-CO" w:eastAsia="es-CO"/>
              </w:rPr>
              <w:t xml:space="preserve">propia </w:t>
            </w:r>
            <w:r w:rsidRPr="00E93472">
              <w:rPr>
                <w:rFonts w:ascii="Arial" w:eastAsia="Times New Roman" w:hAnsi="Arial" w:cs="Arial"/>
                <w:sz w:val="24"/>
                <w:szCs w:val="24"/>
                <w:lang w:val="es-CO" w:eastAsia="es-CO"/>
              </w:rPr>
              <w:t>se llama </w:t>
            </w:r>
            <w:r w:rsidRPr="00E93472">
              <w:rPr>
                <w:rFonts w:ascii="Arial" w:eastAsia="Times New Roman" w:hAnsi="Arial" w:cs="Arial"/>
                <w:b/>
                <w:bCs/>
                <w:sz w:val="24"/>
                <w:szCs w:val="24"/>
                <w:lang w:val="es-CO" w:eastAsia="es-CO"/>
              </w:rPr>
              <w:t>número mixto</w:t>
            </w:r>
            <w:r w:rsidRPr="00E93472">
              <w:rPr>
                <w:rFonts w:ascii="Arial" w:eastAsia="Times New Roman" w:hAnsi="Arial" w:cs="Arial"/>
                <w:sz w:val="24"/>
                <w:szCs w:val="24"/>
                <w:lang w:val="es-CO" w:eastAsia="es-CO"/>
              </w:rPr>
              <w:t> y se expresa de la siguiente manera:</w:t>
            </w:r>
          </w:p>
          <w:p w14:paraId="10897DD0" w14:textId="5BA5D1C2" w:rsidR="002A5B62" w:rsidRPr="00E93472" w:rsidRDefault="002A5B62"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w:t>
            </w:r>
            <m:oMath>
              <m:r>
                <w:rPr>
                  <w:rFonts w:ascii="Cambria Math" w:eastAsia="Times New Roman" w:hAnsi="Cambria Math" w:cs="Arial"/>
                  <w:sz w:val="24"/>
                  <w:szCs w:val="24"/>
                  <w:lang w:val="es-CO" w:eastAsia="es-CO"/>
                </w:rPr>
                <m:t>N</m:t>
              </m:r>
              <m:f>
                <m:fPr>
                  <m:ctrlPr>
                    <w:rPr>
                      <w:rFonts w:ascii="Cambria Math" w:hAnsi="Cambria Math" w:cs="Arial"/>
                      <w:b/>
                      <w:i/>
                      <w:color w:val="000000"/>
                      <w:sz w:val="24"/>
                      <w:szCs w:val="24"/>
                      <w:lang w:val="es-CO"/>
                    </w:rPr>
                  </m:ctrlPr>
                </m:fPr>
                <m:num>
                  <m:r>
                    <m:rPr>
                      <m:sty m:val="bi"/>
                    </m:rPr>
                    <w:rPr>
                      <w:rFonts w:ascii="Cambria Math" w:hAnsi="Cambria Math" w:cs="Arial"/>
                      <w:color w:val="000000"/>
                      <w:sz w:val="24"/>
                      <w:szCs w:val="24"/>
                      <w:lang w:val="es-CO"/>
                    </w:rPr>
                    <m:t>n</m:t>
                  </m:r>
                </m:num>
                <m:den>
                  <m:r>
                    <m:rPr>
                      <m:sty m:val="bi"/>
                    </m:rPr>
                    <w:rPr>
                      <w:rFonts w:ascii="Cambria Math" w:hAnsi="Cambria Math" w:cs="Arial"/>
                      <w:color w:val="000000"/>
                      <w:sz w:val="24"/>
                      <w:szCs w:val="24"/>
                      <w:lang w:val="es-CO"/>
                    </w:rPr>
                    <m:t>d</m:t>
                  </m:r>
                </m:den>
              </m:f>
            </m:oMath>
          </w:p>
          <w:p w14:paraId="075FE233" w14:textId="6BDE6DD4" w:rsidR="00D4048F" w:rsidRPr="00E93472" w:rsidRDefault="00D4048F"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xml:space="preserve">Donde </w:t>
            </w:r>
            <w:r w:rsidRPr="00E93472">
              <w:rPr>
                <w:rFonts w:ascii="Arial" w:eastAsia="Times New Roman" w:hAnsi="Arial" w:cs="Arial"/>
                <w:i/>
                <w:sz w:val="24"/>
                <w:szCs w:val="24"/>
                <w:lang w:val="es-CO" w:eastAsia="es-CO"/>
              </w:rPr>
              <w:t>N</w:t>
            </w:r>
            <w:r w:rsidRPr="00E93472">
              <w:rPr>
                <w:rFonts w:ascii="Arial" w:eastAsia="Times New Roman" w:hAnsi="Arial" w:cs="Arial"/>
                <w:sz w:val="24"/>
                <w:szCs w:val="24"/>
                <w:lang w:val="es-CO" w:eastAsia="es-CO"/>
              </w:rPr>
              <w:t xml:space="preserve"> es un número natural cualquiera, </w:t>
            </w:r>
            <w:r w:rsidRPr="00E93472">
              <w:rPr>
                <w:rFonts w:ascii="Arial" w:eastAsia="Times New Roman" w:hAnsi="Arial" w:cs="Arial"/>
                <w:i/>
                <w:sz w:val="24"/>
                <w:szCs w:val="24"/>
                <w:lang w:val="es-CO" w:eastAsia="es-CO"/>
              </w:rPr>
              <w:t>n</w:t>
            </w:r>
            <w:r w:rsidRPr="00E93472">
              <w:rPr>
                <w:rFonts w:ascii="Arial" w:eastAsia="Times New Roman" w:hAnsi="Arial" w:cs="Arial"/>
                <w:sz w:val="24"/>
                <w:szCs w:val="24"/>
                <w:lang w:val="es-CO" w:eastAsia="es-CO"/>
              </w:rPr>
              <w:t xml:space="preserve"> es el numerador de la fracción propia y </w:t>
            </w:r>
            <w:r w:rsidRPr="00E93472">
              <w:rPr>
                <w:rFonts w:ascii="Arial" w:eastAsia="Times New Roman" w:hAnsi="Arial" w:cs="Arial"/>
                <w:i/>
                <w:sz w:val="24"/>
                <w:szCs w:val="24"/>
                <w:lang w:val="es-CO" w:eastAsia="es-CO"/>
              </w:rPr>
              <w:t>d</w:t>
            </w:r>
            <w:r w:rsidRPr="00E93472">
              <w:rPr>
                <w:rFonts w:ascii="Arial" w:eastAsia="Times New Roman" w:hAnsi="Arial" w:cs="Arial"/>
                <w:sz w:val="24"/>
                <w:szCs w:val="24"/>
                <w:lang w:val="es-CO" w:eastAsia="es-CO"/>
              </w:rPr>
              <w:t xml:space="preserve"> es su denominador. </w:t>
            </w:r>
          </w:p>
          <w:p w14:paraId="05AC4B57" w14:textId="77777777" w:rsidR="002A5B62" w:rsidRPr="00E93472" w:rsidRDefault="002A5B62"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Todas las fracciones mayores que la unidad, es decir, las </w:t>
            </w:r>
            <w:r w:rsidRPr="00E93472">
              <w:rPr>
                <w:rFonts w:ascii="Arial" w:eastAsia="Times New Roman" w:hAnsi="Arial" w:cs="Arial"/>
                <w:b/>
                <w:bCs/>
                <w:sz w:val="24"/>
                <w:szCs w:val="24"/>
                <w:lang w:val="es-CO" w:eastAsia="es-CO"/>
              </w:rPr>
              <w:t>fracciones impropias</w:t>
            </w:r>
            <w:r w:rsidRPr="00E93472">
              <w:rPr>
                <w:rFonts w:ascii="Arial" w:eastAsia="Times New Roman" w:hAnsi="Arial" w:cs="Arial"/>
                <w:sz w:val="24"/>
                <w:szCs w:val="24"/>
                <w:lang w:val="es-CO" w:eastAsia="es-CO"/>
              </w:rPr>
              <w:t>, se pueden expresar en forma de número mixto.</w:t>
            </w:r>
          </w:p>
          <w:p w14:paraId="3DD2F39D" w14:textId="6A7FFFB8" w:rsidR="002A5B62" w:rsidRPr="00E93472" w:rsidRDefault="002A5B62"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xml:space="preserve">Para representar una </w:t>
            </w:r>
            <w:r w:rsidRPr="00E93472">
              <w:rPr>
                <w:rFonts w:ascii="Arial" w:eastAsia="Times New Roman" w:hAnsi="Arial" w:cs="Arial"/>
                <w:b/>
                <w:sz w:val="24"/>
                <w:szCs w:val="24"/>
                <w:lang w:val="es-CO" w:eastAsia="es-CO"/>
              </w:rPr>
              <w:t>fracción impropia</w:t>
            </w:r>
            <w:r w:rsidRPr="00E93472">
              <w:rPr>
                <w:rFonts w:ascii="Arial" w:eastAsia="Times New Roman" w:hAnsi="Arial" w:cs="Arial"/>
                <w:sz w:val="24"/>
                <w:szCs w:val="24"/>
                <w:lang w:val="es-CO" w:eastAsia="es-CO"/>
              </w:rPr>
              <w:t xml:space="preserve"> </w:t>
            </w:r>
            <w:r w:rsidR="00D4048F" w:rsidRPr="00E93472">
              <w:rPr>
                <w:rFonts w:ascii="Arial" w:eastAsia="Times New Roman" w:hAnsi="Arial" w:cs="Arial"/>
                <w:sz w:val="24"/>
                <w:szCs w:val="24"/>
                <w:lang w:val="es-CO" w:eastAsia="es-CO"/>
              </w:rPr>
              <w:t>como número mixto</w:t>
            </w:r>
            <w:r w:rsidR="006D3C64" w:rsidRPr="00E93472">
              <w:rPr>
                <w:rFonts w:ascii="Arial" w:eastAsia="Times New Roman" w:hAnsi="Arial" w:cs="Arial"/>
                <w:sz w:val="24"/>
                <w:szCs w:val="24"/>
                <w:lang w:val="es-CO" w:eastAsia="es-CO"/>
              </w:rPr>
              <w:t>, s</w:t>
            </w:r>
            <w:r w:rsidRPr="00E93472">
              <w:rPr>
                <w:rFonts w:ascii="Arial" w:eastAsia="Times New Roman" w:hAnsi="Arial" w:cs="Arial"/>
                <w:sz w:val="24"/>
                <w:szCs w:val="24"/>
                <w:lang w:val="es-CO" w:eastAsia="es-CO"/>
              </w:rPr>
              <w:t>e divide el</w:t>
            </w:r>
            <w:r w:rsidR="00D4048F" w:rsidRPr="00E93472">
              <w:rPr>
                <w:rFonts w:ascii="Arial" w:eastAsia="Times New Roman" w:hAnsi="Arial" w:cs="Arial"/>
                <w:sz w:val="24"/>
                <w:szCs w:val="24"/>
                <w:lang w:val="es-CO" w:eastAsia="es-CO"/>
              </w:rPr>
              <w:t xml:space="preserve"> numerador entre el denominador</w:t>
            </w:r>
            <w:r w:rsidR="006D3C64" w:rsidRPr="00E93472">
              <w:rPr>
                <w:rFonts w:ascii="Arial" w:eastAsia="Times New Roman" w:hAnsi="Arial" w:cs="Arial"/>
                <w:sz w:val="24"/>
                <w:szCs w:val="24"/>
                <w:lang w:val="es-CO" w:eastAsia="es-CO"/>
              </w:rPr>
              <w:t xml:space="preserve"> y: </w:t>
            </w:r>
          </w:p>
          <w:p w14:paraId="60D8B1EA" w14:textId="77777777" w:rsidR="002A5B62" w:rsidRPr="00E93472" w:rsidRDefault="002A5B62"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xml:space="preserve">- El </w:t>
            </w:r>
            <w:r w:rsidRPr="00E93472">
              <w:rPr>
                <w:rFonts w:ascii="Arial" w:eastAsia="Times New Roman" w:hAnsi="Arial" w:cs="Arial"/>
                <w:b/>
                <w:sz w:val="24"/>
                <w:szCs w:val="24"/>
                <w:lang w:val="es-CO" w:eastAsia="es-CO"/>
              </w:rPr>
              <w:t>cociente</w:t>
            </w:r>
            <w:r w:rsidRPr="00E93472">
              <w:rPr>
                <w:rFonts w:ascii="Arial" w:eastAsia="Times New Roman" w:hAnsi="Arial" w:cs="Arial"/>
                <w:sz w:val="24"/>
                <w:szCs w:val="24"/>
                <w:lang w:val="es-CO" w:eastAsia="es-CO"/>
              </w:rPr>
              <w:t xml:space="preserve"> es el número natural del número mixto.</w:t>
            </w:r>
          </w:p>
          <w:p w14:paraId="742E3CB7" w14:textId="0E7FA54E" w:rsidR="002A5B62" w:rsidRPr="00E93472" w:rsidRDefault="006D3C64"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lastRenderedPageBreak/>
              <w:t xml:space="preserve">- El </w:t>
            </w:r>
            <w:r w:rsidRPr="00E93472">
              <w:rPr>
                <w:rFonts w:ascii="Arial" w:eastAsia="Times New Roman" w:hAnsi="Arial" w:cs="Arial"/>
                <w:b/>
                <w:sz w:val="24"/>
                <w:szCs w:val="24"/>
                <w:lang w:val="es-CO" w:eastAsia="es-CO"/>
              </w:rPr>
              <w:t>residuo</w:t>
            </w:r>
            <w:r w:rsidRPr="00E93472">
              <w:rPr>
                <w:rFonts w:ascii="Arial" w:eastAsia="Times New Roman" w:hAnsi="Arial" w:cs="Arial"/>
                <w:sz w:val="24"/>
                <w:szCs w:val="24"/>
                <w:lang w:val="es-CO" w:eastAsia="es-CO"/>
              </w:rPr>
              <w:t xml:space="preserve"> </w:t>
            </w:r>
            <w:r w:rsidR="002A5B62" w:rsidRPr="00E93472">
              <w:rPr>
                <w:rFonts w:ascii="Arial" w:eastAsia="Times New Roman" w:hAnsi="Arial" w:cs="Arial"/>
                <w:sz w:val="24"/>
                <w:szCs w:val="24"/>
                <w:lang w:val="es-CO" w:eastAsia="es-CO"/>
              </w:rPr>
              <w:t xml:space="preserve"> es el numerador de la fracción.</w:t>
            </w:r>
          </w:p>
          <w:p w14:paraId="2CDC2919" w14:textId="77777777" w:rsidR="002A5B62" w:rsidRPr="00E93472" w:rsidRDefault="002A5B62"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xml:space="preserve">- El </w:t>
            </w:r>
            <w:r w:rsidRPr="00E93472">
              <w:rPr>
                <w:rFonts w:ascii="Arial" w:eastAsia="Times New Roman" w:hAnsi="Arial" w:cs="Arial"/>
                <w:b/>
                <w:sz w:val="24"/>
                <w:szCs w:val="24"/>
                <w:lang w:val="es-CO" w:eastAsia="es-CO"/>
              </w:rPr>
              <w:t>divisor</w:t>
            </w:r>
            <w:r w:rsidRPr="00E93472">
              <w:rPr>
                <w:rFonts w:ascii="Arial" w:eastAsia="Times New Roman" w:hAnsi="Arial" w:cs="Arial"/>
                <w:sz w:val="24"/>
                <w:szCs w:val="24"/>
                <w:lang w:val="es-CO" w:eastAsia="es-CO"/>
              </w:rPr>
              <w:t xml:space="preserve"> es el denominador de la fracción (que es el mismo de la fracción impropia). </w:t>
            </w:r>
          </w:p>
          <w:p w14:paraId="03F2ED18" w14:textId="77777777" w:rsidR="004C3046" w:rsidRPr="00E93472" w:rsidRDefault="004C3046"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xml:space="preserve">Por ejemplo, la fracción </w:t>
            </w:r>
            <m:oMath>
              <m:f>
                <m:fPr>
                  <m:ctrlPr>
                    <w:rPr>
                      <w:rFonts w:ascii="Cambria Math" w:hAnsi="Cambria Math" w:cs="Arial"/>
                      <w:b/>
                      <w:i/>
                      <w:color w:val="000000"/>
                      <w:sz w:val="24"/>
                      <w:szCs w:val="24"/>
                      <w:lang w:val="es-CO"/>
                    </w:rPr>
                  </m:ctrlPr>
                </m:fPr>
                <m:num>
                  <m:r>
                    <m:rPr>
                      <m:sty m:val="bi"/>
                    </m:rPr>
                    <w:rPr>
                      <w:rFonts w:ascii="Cambria Math" w:hAnsi="Cambria Math" w:cs="Arial"/>
                      <w:color w:val="000000"/>
                      <w:sz w:val="24"/>
                      <w:szCs w:val="24"/>
                      <w:lang w:val="es-CO"/>
                    </w:rPr>
                    <m:t>9</m:t>
                  </m:r>
                </m:num>
                <m:den>
                  <m:r>
                    <m:rPr>
                      <m:sty m:val="bi"/>
                    </m:rPr>
                    <w:rPr>
                      <w:rFonts w:ascii="Cambria Math" w:hAnsi="Cambria Math" w:cs="Arial"/>
                      <w:color w:val="000000"/>
                      <w:sz w:val="24"/>
                      <w:szCs w:val="24"/>
                      <w:lang w:val="es-CO"/>
                    </w:rPr>
                    <m:t>4</m:t>
                  </m:r>
                </m:den>
              </m:f>
            </m:oMath>
            <w:r w:rsidRPr="00E93472">
              <w:rPr>
                <w:rFonts w:ascii="Arial" w:eastAsia="Times New Roman" w:hAnsi="Arial" w:cs="Arial"/>
                <w:sz w:val="24"/>
                <w:szCs w:val="24"/>
                <w:lang w:val="es-CO" w:eastAsia="es-CO"/>
              </w:rPr>
              <w:t xml:space="preserve"> </w:t>
            </w:r>
            <w:r w:rsidR="002A5B62" w:rsidRPr="00E93472">
              <w:rPr>
                <w:rFonts w:ascii="Arial" w:eastAsia="Times New Roman" w:hAnsi="Arial" w:cs="Arial"/>
                <w:sz w:val="24"/>
                <w:szCs w:val="24"/>
                <w:lang w:val="es-CO" w:eastAsia="es-CO"/>
              </w:rPr>
              <w:t xml:space="preserve">es una fracción impropia. </w:t>
            </w:r>
          </w:p>
          <w:p w14:paraId="6F454EBB" w14:textId="197E53AB" w:rsidR="002A5B62" w:rsidRPr="00E93472" w:rsidRDefault="002A5B62"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Si se divide 9 entre 4 el resultado es el siguiente:</w:t>
            </w:r>
          </w:p>
          <w:p w14:paraId="50EA5205" w14:textId="77777777" w:rsidR="002A5B62" w:rsidRPr="00E93472" w:rsidRDefault="002A5B62"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Cociente = 2</w:t>
            </w:r>
          </w:p>
          <w:p w14:paraId="48596DD8" w14:textId="1CAA6E22" w:rsidR="002A5B62" w:rsidRPr="00E93472" w:rsidRDefault="002A5B62"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Res</w:t>
            </w:r>
            <w:r w:rsidR="004C3046" w:rsidRPr="00E93472">
              <w:rPr>
                <w:rFonts w:ascii="Arial" w:eastAsia="Times New Roman" w:hAnsi="Arial" w:cs="Arial"/>
                <w:sz w:val="24"/>
                <w:szCs w:val="24"/>
                <w:lang w:val="es-CO" w:eastAsia="es-CO"/>
              </w:rPr>
              <w:t xml:space="preserve">iduo </w:t>
            </w:r>
            <w:r w:rsidRPr="00E93472">
              <w:rPr>
                <w:rFonts w:ascii="Arial" w:eastAsia="Times New Roman" w:hAnsi="Arial" w:cs="Arial"/>
                <w:sz w:val="24"/>
                <w:szCs w:val="24"/>
                <w:lang w:val="es-CO" w:eastAsia="es-CO"/>
              </w:rPr>
              <w:t>= 1</w:t>
            </w:r>
          </w:p>
          <w:p w14:paraId="29D7E41E" w14:textId="77777777" w:rsidR="002A5B62" w:rsidRPr="00E93472" w:rsidRDefault="002A5B62" w:rsidP="002A5B62">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 Divisor = 4</w:t>
            </w:r>
          </w:p>
          <w:p w14:paraId="1BB2DBDA" w14:textId="2E4E6ADA" w:rsidR="002A5B62" w:rsidRPr="00E93472" w:rsidRDefault="002A5B62" w:rsidP="004C3046">
            <w:pPr>
              <w:shd w:val="clear" w:color="auto" w:fill="FFFFFF"/>
              <w:spacing w:before="150" w:after="150" w:line="270" w:lineRule="atLeast"/>
              <w:rPr>
                <w:rFonts w:ascii="Arial" w:eastAsia="Times New Roman" w:hAnsi="Arial" w:cs="Arial"/>
                <w:sz w:val="24"/>
                <w:szCs w:val="24"/>
                <w:lang w:val="es-CO" w:eastAsia="es-CO"/>
              </w:rPr>
            </w:pPr>
            <w:r w:rsidRPr="00E93472">
              <w:rPr>
                <w:rFonts w:ascii="Arial" w:eastAsia="Times New Roman" w:hAnsi="Arial" w:cs="Arial"/>
                <w:sz w:val="24"/>
                <w:szCs w:val="24"/>
                <w:lang w:val="es-CO" w:eastAsia="es-CO"/>
              </w:rPr>
              <w:t>Así que el número mixto:</w:t>
            </w:r>
            <m:oMath>
              <m:r>
                <m:rPr>
                  <m:sty m:val="bi"/>
                </m:rPr>
                <w:rPr>
                  <w:rFonts w:ascii="Cambria Math" w:hAnsi="Cambria Math" w:cs="Arial"/>
                  <w:color w:val="000000"/>
                  <w:sz w:val="24"/>
                  <w:szCs w:val="24"/>
                  <w:lang w:val="es-CO"/>
                </w:rPr>
                <m:t xml:space="preserve"> 2</m:t>
              </m:r>
              <m:f>
                <m:fPr>
                  <m:ctrlPr>
                    <w:rPr>
                      <w:rFonts w:ascii="Cambria Math" w:hAnsi="Cambria Math" w:cs="Arial"/>
                      <w:b/>
                      <w:i/>
                      <w:color w:val="000000"/>
                      <w:sz w:val="24"/>
                      <w:szCs w:val="24"/>
                      <w:lang w:val="es-CO"/>
                    </w:rPr>
                  </m:ctrlPr>
                </m:fPr>
                <m:num>
                  <m:r>
                    <m:rPr>
                      <m:sty m:val="bi"/>
                    </m:rPr>
                    <w:rPr>
                      <w:rFonts w:ascii="Cambria Math" w:hAnsi="Cambria Math" w:cs="Arial"/>
                      <w:color w:val="000000"/>
                      <w:sz w:val="24"/>
                      <w:szCs w:val="24"/>
                      <w:lang w:val="es-CO"/>
                    </w:rPr>
                    <m:t>1</m:t>
                  </m:r>
                </m:num>
                <m:den>
                  <m:r>
                    <m:rPr>
                      <m:sty m:val="bi"/>
                    </m:rPr>
                    <w:rPr>
                      <w:rFonts w:ascii="Cambria Math" w:hAnsi="Cambria Math" w:cs="Arial"/>
                      <w:color w:val="000000"/>
                      <w:sz w:val="24"/>
                      <w:szCs w:val="24"/>
                      <w:lang w:val="es-CO"/>
                    </w:rPr>
                    <m:t>4</m:t>
                  </m:r>
                </m:den>
              </m:f>
              <m:r>
                <m:rPr>
                  <m:sty m:val="bi"/>
                </m:rPr>
                <w:rPr>
                  <w:rFonts w:ascii="Cambria Math" w:hAnsi="Cambria Math" w:cs="Arial"/>
                  <w:color w:val="000000"/>
                  <w:sz w:val="24"/>
                  <w:szCs w:val="24"/>
                  <w:lang w:val="es-CO"/>
                </w:rPr>
                <m:t>=</m:t>
              </m:r>
              <m:f>
                <m:fPr>
                  <m:ctrlPr>
                    <w:rPr>
                      <w:rFonts w:ascii="Cambria Math" w:hAnsi="Cambria Math" w:cs="Arial"/>
                      <w:b/>
                      <w:i/>
                      <w:color w:val="000000"/>
                      <w:sz w:val="24"/>
                      <w:szCs w:val="24"/>
                      <w:lang w:val="es-CO"/>
                    </w:rPr>
                  </m:ctrlPr>
                </m:fPr>
                <m:num>
                  <m:r>
                    <m:rPr>
                      <m:sty m:val="bi"/>
                    </m:rPr>
                    <w:rPr>
                      <w:rFonts w:ascii="Cambria Math" w:hAnsi="Cambria Math" w:cs="Arial"/>
                      <w:color w:val="000000"/>
                      <w:sz w:val="24"/>
                      <w:szCs w:val="24"/>
                      <w:lang w:val="es-CO"/>
                    </w:rPr>
                    <m:t>9</m:t>
                  </m:r>
                </m:num>
                <m:den>
                  <m:r>
                    <m:rPr>
                      <m:sty m:val="bi"/>
                    </m:rPr>
                    <w:rPr>
                      <w:rFonts w:ascii="Cambria Math" w:hAnsi="Cambria Math" w:cs="Arial"/>
                      <w:color w:val="000000"/>
                      <w:sz w:val="24"/>
                      <w:szCs w:val="24"/>
                      <w:lang w:val="es-CO"/>
                    </w:rPr>
                    <m:t>4</m:t>
                  </m:r>
                </m:den>
              </m:f>
            </m:oMath>
            <w:r w:rsidR="004C3046" w:rsidRPr="00E93472">
              <w:rPr>
                <w:rFonts w:ascii="Arial" w:eastAsia="Times New Roman" w:hAnsi="Arial" w:cs="Arial"/>
                <w:noProof/>
                <w:sz w:val="24"/>
                <w:szCs w:val="24"/>
                <w:lang w:val="es-CO" w:eastAsia="es-CO"/>
              </w:rPr>
              <w:t xml:space="preserve"> </w:t>
            </w:r>
          </w:p>
        </w:tc>
      </w:tr>
      <w:tr w:rsidR="00DA41EA" w:rsidRPr="00E93472" w14:paraId="5CA1AF05" w14:textId="77777777" w:rsidTr="000824D5">
        <w:tc>
          <w:tcPr>
            <w:tcW w:w="2518" w:type="dxa"/>
          </w:tcPr>
          <w:p w14:paraId="6A30A8EF" w14:textId="662EE33C" w:rsidR="00DA41EA" w:rsidRPr="00E93472" w:rsidRDefault="00DA41EA" w:rsidP="000824D5">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67CDC8EA" w14:textId="025E2B95" w:rsidR="00DA41EA" w:rsidRPr="00E93472" w:rsidRDefault="00BF3E21" w:rsidP="000824D5">
            <w:pPr>
              <w:rPr>
                <w:rFonts w:ascii="Arial" w:hAnsi="Arial" w:cs="Arial"/>
                <w:color w:val="000000"/>
                <w:sz w:val="24"/>
                <w:szCs w:val="24"/>
              </w:rPr>
            </w:pPr>
            <w:r w:rsidRPr="00E93472">
              <w:rPr>
                <w:rFonts w:ascii="Arial" w:hAnsi="Arial" w:cs="Arial"/>
                <w:color w:val="000000"/>
                <w:sz w:val="24"/>
                <w:szCs w:val="24"/>
              </w:rPr>
              <w:t>El número mixto</w:t>
            </w:r>
          </w:p>
        </w:tc>
      </w:tr>
      <w:tr w:rsidR="00DA41EA" w:rsidRPr="00E93472" w14:paraId="6CFF6E14" w14:textId="77777777" w:rsidTr="000824D5">
        <w:tc>
          <w:tcPr>
            <w:tcW w:w="2518" w:type="dxa"/>
          </w:tcPr>
          <w:p w14:paraId="41C42FE1" w14:textId="77777777" w:rsidR="00DA41EA" w:rsidRPr="00E93472" w:rsidRDefault="00DA41EA" w:rsidP="000824D5">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1E6D9525" w14:textId="3D222E6A" w:rsidR="00DA41EA" w:rsidRPr="00E93472" w:rsidRDefault="00BF3E21" w:rsidP="000824D5">
            <w:pPr>
              <w:rPr>
                <w:rFonts w:ascii="Arial" w:hAnsi="Arial" w:cs="Arial"/>
                <w:color w:val="000000"/>
                <w:sz w:val="24"/>
                <w:szCs w:val="24"/>
              </w:rPr>
            </w:pPr>
            <w:r w:rsidRPr="00E93472">
              <w:rPr>
                <w:rFonts w:ascii="Arial" w:hAnsi="Arial" w:cs="Arial"/>
                <w:color w:val="000000"/>
                <w:sz w:val="24"/>
                <w:szCs w:val="24"/>
              </w:rPr>
              <w:t xml:space="preserve">Recurso interactivo que resumen el concepto de número mixto a partir de una situación problema. </w:t>
            </w:r>
          </w:p>
        </w:tc>
      </w:tr>
    </w:tbl>
    <w:p w14:paraId="25C74C42" w14:textId="77777777" w:rsidR="001E2791" w:rsidRPr="00E93472" w:rsidRDefault="001E2791" w:rsidP="006B0320">
      <w:pPr>
        <w:spacing w:after="0"/>
        <w:rPr>
          <w:rFonts w:ascii="Arial" w:hAnsi="Arial" w:cs="Arial"/>
          <w:color w:val="000000"/>
        </w:rPr>
      </w:pPr>
    </w:p>
    <w:tbl>
      <w:tblPr>
        <w:tblStyle w:val="Tablaconcuadrcula"/>
        <w:tblW w:w="0" w:type="auto"/>
        <w:tblLook w:val="04A0" w:firstRow="1" w:lastRow="0" w:firstColumn="1" w:lastColumn="0" w:noHBand="0" w:noVBand="1"/>
      </w:tblPr>
      <w:tblGrid>
        <w:gridCol w:w="2475"/>
        <w:gridCol w:w="6353"/>
      </w:tblGrid>
      <w:tr w:rsidR="001B6441" w:rsidRPr="00E93472" w14:paraId="44EC7C6A" w14:textId="77777777" w:rsidTr="000824D5">
        <w:tc>
          <w:tcPr>
            <w:tcW w:w="9054" w:type="dxa"/>
            <w:gridSpan w:val="2"/>
            <w:shd w:val="clear" w:color="auto" w:fill="000000" w:themeFill="text1"/>
          </w:tcPr>
          <w:p w14:paraId="0A0D8D25" w14:textId="77777777" w:rsidR="001B6441" w:rsidRPr="00E93472" w:rsidRDefault="001B6441" w:rsidP="000824D5">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1B6441" w:rsidRPr="00E93472" w14:paraId="0D0EF75C" w14:textId="77777777" w:rsidTr="000824D5">
        <w:tc>
          <w:tcPr>
            <w:tcW w:w="2518" w:type="dxa"/>
          </w:tcPr>
          <w:p w14:paraId="3F6DBC49" w14:textId="77777777" w:rsidR="001B6441" w:rsidRPr="00E93472" w:rsidRDefault="001B6441" w:rsidP="000824D5">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6FDD04D3" w14:textId="3DDF23F6" w:rsidR="001B6441" w:rsidRPr="00E93472" w:rsidRDefault="001B6441" w:rsidP="001B6441">
            <w:pPr>
              <w:rPr>
                <w:rFonts w:ascii="Arial" w:hAnsi="Arial" w:cs="Arial"/>
                <w:b/>
                <w:color w:val="000000"/>
                <w:sz w:val="24"/>
                <w:szCs w:val="24"/>
              </w:rPr>
            </w:pPr>
            <w:r w:rsidRPr="00E93472">
              <w:rPr>
                <w:rFonts w:ascii="Arial" w:hAnsi="Arial" w:cs="Arial"/>
                <w:color w:val="000000"/>
                <w:sz w:val="24"/>
                <w:szCs w:val="24"/>
              </w:rPr>
              <w:t>MA_04_04_REC290</w:t>
            </w:r>
          </w:p>
        </w:tc>
      </w:tr>
      <w:tr w:rsidR="001B6441" w:rsidRPr="00E93472" w14:paraId="724DB776" w14:textId="77777777" w:rsidTr="000824D5">
        <w:tc>
          <w:tcPr>
            <w:tcW w:w="2518" w:type="dxa"/>
          </w:tcPr>
          <w:p w14:paraId="12343CB2" w14:textId="77777777" w:rsidR="001B6441" w:rsidRPr="00E93472" w:rsidRDefault="001B6441" w:rsidP="000824D5">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79093BF2" w14:textId="330754EF" w:rsidR="001B6441" w:rsidRPr="00E93472" w:rsidRDefault="001B6441" w:rsidP="006379BE">
            <w:pPr>
              <w:rPr>
                <w:rFonts w:ascii="Arial" w:hAnsi="Arial" w:cs="Arial"/>
                <w:color w:val="000000"/>
                <w:sz w:val="24"/>
                <w:szCs w:val="24"/>
              </w:rPr>
            </w:pPr>
            <w:r w:rsidRPr="00E93472">
              <w:rPr>
                <w:rFonts w:ascii="Arial" w:hAnsi="Arial" w:cs="Arial"/>
                <w:color w:val="000000"/>
                <w:sz w:val="24"/>
                <w:szCs w:val="24"/>
              </w:rPr>
              <w:t>5°ESO/Matemáticas/Las fracciones/4.2 Conversión de número mixto a fracción/</w:t>
            </w:r>
            <w:r w:rsidR="006379BE" w:rsidRPr="00E93472">
              <w:rPr>
                <w:rFonts w:ascii="Arial" w:hAnsi="Arial" w:cs="Arial"/>
                <w:color w:val="000000"/>
                <w:sz w:val="24"/>
                <w:szCs w:val="24"/>
              </w:rPr>
              <w:t>Practica: Practica las fracciones y los números mixtos</w:t>
            </w:r>
          </w:p>
        </w:tc>
      </w:tr>
      <w:tr w:rsidR="001B6441" w:rsidRPr="00E93472" w14:paraId="7CEEA0B4" w14:textId="77777777" w:rsidTr="000824D5">
        <w:tc>
          <w:tcPr>
            <w:tcW w:w="2518" w:type="dxa"/>
          </w:tcPr>
          <w:p w14:paraId="2A841025" w14:textId="77777777" w:rsidR="001B6441" w:rsidRPr="00E93472" w:rsidRDefault="001B6441" w:rsidP="000824D5">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276C3309" w14:textId="422CAECE" w:rsidR="001B6441" w:rsidRPr="00E93472" w:rsidRDefault="001B6441" w:rsidP="000824D5">
            <w:pPr>
              <w:rPr>
                <w:rFonts w:ascii="Arial" w:hAnsi="Arial" w:cs="Arial"/>
                <w:b/>
                <w:color w:val="000000"/>
                <w:sz w:val="24"/>
                <w:szCs w:val="24"/>
              </w:rPr>
            </w:pPr>
            <w:r w:rsidRPr="00E93472">
              <w:rPr>
                <w:rFonts w:ascii="Arial" w:hAnsi="Arial" w:cs="Arial"/>
                <w:b/>
                <w:color w:val="FF0000"/>
                <w:sz w:val="24"/>
                <w:szCs w:val="24"/>
              </w:rPr>
              <w:t>Sin cambios</w:t>
            </w:r>
          </w:p>
        </w:tc>
      </w:tr>
      <w:tr w:rsidR="001B6441" w:rsidRPr="00E93472" w14:paraId="1F456948" w14:textId="77777777" w:rsidTr="000824D5">
        <w:tc>
          <w:tcPr>
            <w:tcW w:w="2518" w:type="dxa"/>
          </w:tcPr>
          <w:p w14:paraId="699821AF" w14:textId="77777777" w:rsidR="001B6441" w:rsidRPr="00E93472" w:rsidRDefault="001B6441" w:rsidP="000824D5">
            <w:pPr>
              <w:rPr>
                <w:rFonts w:ascii="Arial" w:hAnsi="Arial" w:cs="Arial"/>
                <w:b/>
                <w:color w:val="000000"/>
                <w:sz w:val="24"/>
                <w:szCs w:val="24"/>
              </w:rPr>
            </w:pPr>
            <w:r w:rsidRPr="00E93472">
              <w:rPr>
                <w:rFonts w:ascii="Arial" w:hAnsi="Arial" w:cs="Arial"/>
                <w:b/>
                <w:color w:val="000000"/>
                <w:sz w:val="24"/>
                <w:szCs w:val="24"/>
              </w:rPr>
              <w:t>Título</w:t>
            </w:r>
          </w:p>
        </w:tc>
        <w:tc>
          <w:tcPr>
            <w:tcW w:w="6536" w:type="dxa"/>
          </w:tcPr>
          <w:p w14:paraId="0C512000" w14:textId="4AA67876" w:rsidR="001B6441" w:rsidRPr="00E93472" w:rsidRDefault="001B6441" w:rsidP="001B6441">
            <w:pPr>
              <w:tabs>
                <w:tab w:val="left" w:pos="1708"/>
              </w:tabs>
              <w:rPr>
                <w:rFonts w:ascii="Arial" w:hAnsi="Arial" w:cs="Arial"/>
                <w:color w:val="000000"/>
                <w:sz w:val="24"/>
                <w:szCs w:val="24"/>
              </w:rPr>
            </w:pPr>
            <w:r w:rsidRPr="00E93472">
              <w:rPr>
                <w:rFonts w:ascii="Arial" w:hAnsi="Arial" w:cs="Arial"/>
                <w:color w:val="000000"/>
                <w:sz w:val="24"/>
                <w:szCs w:val="24"/>
              </w:rPr>
              <w:t>Practicar con fracciones impropias y números mixtos</w:t>
            </w:r>
          </w:p>
        </w:tc>
      </w:tr>
      <w:tr w:rsidR="001B6441" w:rsidRPr="00E93472" w14:paraId="610C57FC" w14:textId="77777777" w:rsidTr="000824D5">
        <w:tc>
          <w:tcPr>
            <w:tcW w:w="2518" w:type="dxa"/>
          </w:tcPr>
          <w:p w14:paraId="44E4BB5C" w14:textId="77777777" w:rsidR="001B6441" w:rsidRPr="00E93472" w:rsidRDefault="001B6441" w:rsidP="000824D5">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15F487D9" w14:textId="7531A5B6" w:rsidR="001B6441" w:rsidRPr="00E93472" w:rsidRDefault="00335355" w:rsidP="000824D5">
            <w:pPr>
              <w:rPr>
                <w:rFonts w:ascii="Arial" w:hAnsi="Arial" w:cs="Arial"/>
                <w:color w:val="000000"/>
                <w:sz w:val="24"/>
                <w:szCs w:val="24"/>
              </w:rPr>
            </w:pPr>
            <w:r w:rsidRPr="00E93472">
              <w:rPr>
                <w:rFonts w:ascii="Arial" w:hAnsi="Arial" w:cs="Arial"/>
                <w:color w:val="000000"/>
                <w:sz w:val="24"/>
                <w:szCs w:val="24"/>
              </w:rPr>
              <w:t>Actividad para expresar fracciones impropias como números mixtos y viceversa</w:t>
            </w:r>
          </w:p>
        </w:tc>
      </w:tr>
    </w:tbl>
    <w:p w14:paraId="69C536F9" w14:textId="77777777" w:rsidR="001E2791" w:rsidRPr="00E93472" w:rsidRDefault="001E2791" w:rsidP="006B0320">
      <w:pPr>
        <w:spacing w:after="0"/>
        <w:rPr>
          <w:rFonts w:ascii="Arial" w:hAnsi="Arial" w:cs="Arial"/>
          <w:color w:val="000000"/>
          <w:lang w:val="es-CO"/>
        </w:rPr>
      </w:pPr>
    </w:p>
    <w:p w14:paraId="2D0AEE4B" w14:textId="5A0E4E36" w:rsidR="0001490D" w:rsidRPr="00E93472" w:rsidRDefault="0001490D" w:rsidP="0001490D">
      <w:pPr>
        <w:spacing w:after="0"/>
        <w:rPr>
          <w:rFonts w:ascii="Arial" w:hAnsi="Arial" w:cs="Arial"/>
          <w:b/>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4.3</w:t>
      </w:r>
      <w:r w:rsidR="00345D5F" w:rsidRPr="00E93472">
        <w:rPr>
          <w:rFonts w:ascii="Arial" w:hAnsi="Arial" w:cs="Arial"/>
          <w:b/>
        </w:rPr>
        <w:t xml:space="preserve"> </w:t>
      </w:r>
      <w:r w:rsidRPr="00E93472">
        <w:rPr>
          <w:rFonts w:ascii="Arial" w:hAnsi="Arial" w:cs="Arial"/>
          <w:b/>
        </w:rPr>
        <w:t xml:space="preserve">Consolidación </w:t>
      </w:r>
    </w:p>
    <w:p w14:paraId="6C8C8A96" w14:textId="77777777" w:rsidR="0001490D" w:rsidRPr="00E93472" w:rsidRDefault="0001490D" w:rsidP="006B0320">
      <w:pPr>
        <w:spacing w:after="0"/>
        <w:rPr>
          <w:rFonts w:ascii="Arial" w:hAnsi="Arial" w:cs="Arial"/>
          <w:color w:val="000000"/>
        </w:rPr>
      </w:pPr>
    </w:p>
    <w:p w14:paraId="71DB42F5" w14:textId="5F8B374C" w:rsidR="00345D5F" w:rsidRPr="00E93472" w:rsidRDefault="00345D5F" w:rsidP="006B0320">
      <w:pPr>
        <w:spacing w:after="0"/>
        <w:rPr>
          <w:rFonts w:ascii="Arial" w:hAnsi="Arial" w:cs="Arial"/>
          <w:color w:val="000000"/>
        </w:rPr>
      </w:pPr>
      <w:r w:rsidRPr="00E93472">
        <w:rPr>
          <w:rFonts w:ascii="Arial" w:hAnsi="Arial" w:cs="Arial"/>
          <w:color w:val="000000"/>
        </w:rPr>
        <w:t xml:space="preserve">Practica los conceptos desarrollados sobre números mixtos con las siguientes actividades. </w:t>
      </w:r>
    </w:p>
    <w:p w14:paraId="66AD9A72" w14:textId="77777777" w:rsidR="0001490D" w:rsidRPr="00E93472" w:rsidRDefault="0001490D" w:rsidP="006B0320">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304"/>
        <w:gridCol w:w="6524"/>
      </w:tblGrid>
      <w:tr w:rsidR="009F3416" w:rsidRPr="00E93472" w14:paraId="43A631F8" w14:textId="77777777" w:rsidTr="000824D5">
        <w:tc>
          <w:tcPr>
            <w:tcW w:w="9054" w:type="dxa"/>
            <w:gridSpan w:val="2"/>
            <w:shd w:val="clear" w:color="auto" w:fill="000000" w:themeFill="text1"/>
          </w:tcPr>
          <w:p w14:paraId="121ED38B" w14:textId="77777777" w:rsidR="009F3416" w:rsidRPr="00E93472" w:rsidRDefault="009F3416" w:rsidP="000824D5">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9F3416" w:rsidRPr="00E93472" w14:paraId="64463692" w14:textId="77777777" w:rsidTr="000824D5">
        <w:tc>
          <w:tcPr>
            <w:tcW w:w="2518" w:type="dxa"/>
          </w:tcPr>
          <w:p w14:paraId="59D7D2F4" w14:textId="77777777" w:rsidR="009F3416" w:rsidRPr="00E93472" w:rsidRDefault="009F3416" w:rsidP="000824D5">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47C4CF01" w14:textId="577F777F" w:rsidR="009F3416" w:rsidRPr="00E93472" w:rsidRDefault="009F3416" w:rsidP="000824D5">
            <w:pPr>
              <w:rPr>
                <w:rFonts w:ascii="Arial" w:hAnsi="Arial" w:cs="Arial"/>
                <w:b/>
                <w:color w:val="000000"/>
                <w:sz w:val="24"/>
                <w:szCs w:val="24"/>
              </w:rPr>
            </w:pPr>
            <w:r w:rsidRPr="00E93472">
              <w:rPr>
                <w:rFonts w:ascii="Arial" w:hAnsi="Arial" w:cs="Arial"/>
                <w:color w:val="000000"/>
                <w:sz w:val="24"/>
                <w:szCs w:val="24"/>
              </w:rPr>
              <w:t>MA_04_04_REC300</w:t>
            </w:r>
          </w:p>
        </w:tc>
      </w:tr>
      <w:tr w:rsidR="009F3416" w:rsidRPr="00E93472" w14:paraId="5BD2F4BD" w14:textId="77777777" w:rsidTr="000824D5">
        <w:tc>
          <w:tcPr>
            <w:tcW w:w="2518" w:type="dxa"/>
          </w:tcPr>
          <w:p w14:paraId="74A87DBD" w14:textId="77777777" w:rsidR="009F3416" w:rsidRPr="00E93472" w:rsidRDefault="009F3416" w:rsidP="000824D5">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7EECC1C7" w14:textId="03893B47" w:rsidR="009F3416" w:rsidRPr="00E93472" w:rsidRDefault="009F3416" w:rsidP="008570CA">
            <w:pPr>
              <w:rPr>
                <w:rFonts w:ascii="Arial" w:hAnsi="Arial" w:cs="Arial"/>
                <w:color w:val="000000"/>
                <w:sz w:val="24"/>
                <w:szCs w:val="24"/>
              </w:rPr>
            </w:pPr>
            <w:r w:rsidRPr="00E93472">
              <w:rPr>
                <w:rFonts w:ascii="Arial" w:hAnsi="Arial" w:cs="Arial"/>
                <w:color w:val="000000"/>
                <w:sz w:val="24"/>
                <w:szCs w:val="24"/>
              </w:rPr>
              <w:t xml:space="preserve">5°ESO/Matemáticas/Las fracciones/4.2 Conversión de número mixto a fracción/Practica: </w:t>
            </w:r>
            <w:r w:rsidR="008570CA" w:rsidRPr="00E93472">
              <w:rPr>
                <w:rFonts w:ascii="Arial" w:hAnsi="Arial" w:cs="Arial"/>
                <w:color w:val="000000"/>
                <w:sz w:val="24"/>
                <w:szCs w:val="24"/>
              </w:rPr>
              <w:t>Relaciona fracciones y números mixtos</w:t>
            </w:r>
          </w:p>
        </w:tc>
      </w:tr>
      <w:tr w:rsidR="009F3416" w:rsidRPr="00E93472" w14:paraId="1B38792B" w14:textId="77777777" w:rsidTr="000824D5">
        <w:tc>
          <w:tcPr>
            <w:tcW w:w="2518" w:type="dxa"/>
          </w:tcPr>
          <w:p w14:paraId="4703E3D5" w14:textId="77777777" w:rsidR="009F3416" w:rsidRPr="00E93472" w:rsidRDefault="009F3416" w:rsidP="000824D5">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7B482ECD" w14:textId="540932AB" w:rsidR="009F3416" w:rsidRPr="00E93472" w:rsidRDefault="008570CA" w:rsidP="000824D5">
            <w:pPr>
              <w:rPr>
                <w:rFonts w:ascii="Arial" w:hAnsi="Arial" w:cs="Arial"/>
                <w:b/>
                <w:color w:val="000000"/>
                <w:sz w:val="24"/>
                <w:szCs w:val="24"/>
              </w:rPr>
            </w:pPr>
            <w:r w:rsidRPr="00E93472">
              <w:rPr>
                <w:rFonts w:ascii="Arial" w:hAnsi="Arial" w:cs="Arial"/>
                <w:b/>
                <w:color w:val="FF0000"/>
                <w:sz w:val="24"/>
                <w:szCs w:val="24"/>
              </w:rPr>
              <w:t>Se deben colocar en orden aleatorio las respuestas, es decir en desorden</w:t>
            </w:r>
            <w:r w:rsidR="0056470E" w:rsidRPr="00E93472">
              <w:rPr>
                <w:rFonts w:ascii="Arial" w:hAnsi="Arial" w:cs="Arial"/>
                <w:b/>
                <w:color w:val="FF0000"/>
                <w:sz w:val="24"/>
                <w:szCs w:val="24"/>
              </w:rPr>
              <w:t>, para generar un nivel más complejo en la actividad</w:t>
            </w:r>
            <w:r w:rsidRPr="00E93472">
              <w:rPr>
                <w:rFonts w:ascii="Arial" w:hAnsi="Arial" w:cs="Arial"/>
                <w:b/>
                <w:color w:val="FF0000"/>
                <w:sz w:val="24"/>
                <w:szCs w:val="24"/>
              </w:rPr>
              <w:t xml:space="preserve">. </w:t>
            </w:r>
          </w:p>
        </w:tc>
      </w:tr>
      <w:tr w:rsidR="009F3416" w:rsidRPr="00E93472" w14:paraId="0557D343" w14:textId="77777777" w:rsidTr="000824D5">
        <w:tc>
          <w:tcPr>
            <w:tcW w:w="2518" w:type="dxa"/>
          </w:tcPr>
          <w:p w14:paraId="608D227D" w14:textId="77777777" w:rsidR="009F3416" w:rsidRPr="00E93472" w:rsidRDefault="009F3416" w:rsidP="000824D5">
            <w:pPr>
              <w:rPr>
                <w:rFonts w:ascii="Arial" w:hAnsi="Arial" w:cs="Arial"/>
                <w:b/>
                <w:color w:val="000000"/>
                <w:sz w:val="24"/>
                <w:szCs w:val="24"/>
              </w:rPr>
            </w:pPr>
            <w:r w:rsidRPr="00E93472">
              <w:rPr>
                <w:rFonts w:ascii="Arial" w:hAnsi="Arial" w:cs="Arial"/>
                <w:b/>
                <w:color w:val="000000"/>
                <w:sz w:val="24"/>
                <w:szCs w:val="24"/>
              </w:rPr>
              <w:t>Título</w:t>
            </w:r>
          </w:p>
        </w:tc>
        <w:tc>
          <w:tcPr>
            <w:tcW w:w="6536" w:type="dxa"/>
          </w:tcPr>
          <w:p w14:paraId="2170F446" w14:textId="4C264F3E" w:rsidR="009F3416" w:rsidRPr="00E93472" w:rsidRDefault="008570CA" w:rsidP="000824D5">
            <w:pPr>
              <w:tabs>
                <w:tab w:val="left" w:pos="1708"/>
              </w:tabs>
              <w:rPr>
                <w:rFonts w:ascii="Arial" w:hAnsi="Arial" w:cs="Arial"/>
                <w:color w:val="000000"/>
                <w:sz w:val="24"/>
                <w:szCs w:val="24"/>
              </w:rPr>
            </w:pPr>
            <w:r w:rsidRPr="00E93472">
              <w:rPr>
                <w:rFonts w:ascii="Arial" w:hAnsi="Arial" w:cs="Arial"/>
                <w:color w:val="000000"/>
                <w:sz w:val="24"/>
                <w:szCs w:val="24"/>
              </w:rPr>
              <w:t>Relacionar fracciones y números mixtos</w:t>
            </w:r>
          </w:p>
        </w:tc>
      </w:tr>
      <w:tr w:rsidR="009F3416" w:rsidRPr="00E93472" w14:paraId="21E2BFAC" w14:textId="77777777" w:rsidTr="000824D5">
        <w:tc>
          <w:tcPr>
            <w:tcW w:w="2518" w:type="dxa"/>
          </w:tcPr>
          <w:p w14:paraId="15505CCD" w14:textId="77777777" w:rsidR="009F3416" w:rsidRPr="00E93472" w:rsidRDefault="009F3416" w:rsidP="000824D5">
            <w:pPr>
              <w:rPr>
                <w:rFonts w:ascii="Arial" w:hAnsi="Arial" w:cs="Arial"/>
                <w:b/>
                <w:color w:val="000000"/>
                <w:sz w:val="24"/>
                <w:szCs w:val="24"/>
              </w:rPr>
            </w:pPr>
            <w:r w:rsidRPr="00E93472">
              <w:rPr>
                <w:rFonts w:ascii="Arial" w:hAnsi="Arial" w:cs="Arial"/>
                <w:b/>
                <w:color w:val="000000"/>
                <w:sz w:val="24"/>
                <w:szCs w:val="24"/>
              </w:rPr>
              <w:lastRenderedPageBreak/>
              <w:t>Descripción</w:t>
            </w:r>
          </w:p>
        </w:tc>
        <w:tc>
          <w:tcPr>
            <w:tcW w:w="6536" w:type="dxa"/>
          </w:tcPr>
          <w:p w14:paraId="4704E56F" w14:textId="11514E21" w:rsidR="009F3416" w:rsidRPr="00E93472" w:rsidRDefault="009F3416" w:rsidP="003861E3">
            <w:pPr>
              <w:rPr>
                <w:rFonts w:ascii="Arial" w:hAnsi="Arial" w:cs="Arial"/>
                <w:color w:val="000000"/>
                <w:sz w:val="24"/>
                <w:szCs w:val="24"/>
              </w:rPr>
            </w:pPr>
            <w:r w:rsidRPr="00E93472">
              <w:rPr>
                <w:rFonts w:ascii="Arial" w:hAnsi="Arial" w:cs="Arial"/>
                <w:color w:val="000000"/>
                <w:sz w:val="24"/>
                <w:szCs w:val="24"/>
              </w:rPr>
              <w:t xml:space="preserve">Actividad para </w:t>
            </w:r>
            <w:r w:rsidR="003861E3" w:rsidRPr="00E93472">
              <w:rPr>
                <w:rFonts w:ascii="Arial" w:hAnsi="Arial" w:cs="Arial"/>
                <w:color w:val="000000"/>
                <w:sz w:val="24"/>
                <w:szCs w:val="24"/>
              </w:rPr>
              <w:t xml:space="preserve">relacionar un número mixto con su escritura en letras y fracción impropia escrita también en texto. </w:t>
            </w:r>
          </w:p>
        </w:tc>
      </w:tr>
      <w:tr w:rsidR="000824D5" w:rsidRPr="00E93472" w14:paraId="2DDB88B9" w14:textId="77777777" w:rsidTr="000824D5">
        <w:tc>
          <w:tcPr>
            <w:tcW w:w="9054" w:type="dxa"/>
            <w:gridSpan w:val="2"/>
            <w:shd w:val="clear" w:color="auto" w:fill="000000" w:themeFill="text1"/>
          </w:tcPr>
          <w:p w14:paraId="39091E48" w14:textId="77777777" w:rsidR="000824D5" w:rsidRPr="00E93472" w:rsidRDefault="000824D5" w:rsidP="000824D5">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0824D5" w:rsidRPr="00E93472" w14:paraId="3861D222" w14:textId="77777777" w:rsidTr="000824D5">
        <w:tc>
          <w:tcPr>
            <w:tcW w:w="2518" w:type="dxa"/>
          </w:tcPr>
          <w:p w14:paraId="5A18EF81" w14:textId="77777777" w:rsidR="000824D5" w:rsidRPr="00E93472" w:rsidRDefault="000824D5" w:rsidP="000824D5">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09A920F3" w14:textId="1308B802" w:rsidR="000824D5" w:rsidRPr="00E93472" w:rsidRDefault="000824D5" w:rsidP="000824D5">
            <w:pPr>
              <w:rPr>
                <w:rFonts w:ascii="Arial" w:hAnsi="Arial" w:cs="Arial"/>
                <w:b/>
                <w:color w:val="000000"/>
                <w:sz w:val="24"/>
                <w:szCs w:val="24"/>
              </w:rPr>
            </w:pPr>
            <w:r w:rsidRPr="00E93472">
              <w:rPr>
                <w:rFonts w:ascii="Arial" w:hAnsi="Arial" w:cs="Arial"/>
                <w:color w:val="000000"/>
                <w:sz w:val="24"/>
                <w:szCs w:val="24"/>
              </w:rPr>
              <w:t>MA_04_04_REC310</w:t>
            </w:r>
          </w:p>
        </w:tc>
      </w:tr>
      <w:tr w:rsidR="000824D5" w:rsidRPr="00E93472" w14:paraId="3F7CEF86" w14:textId="77777777" w:rsidTr="000824D5">
        <w:tc>
          <w:tcPr>
            <w:tcW w:w="2518" w:type="dxa"/>
          </w:tcPr>
          <w:p w14:paraId="1BC7439C" w14:textId="77777777" w:rsidR="000824D5" w:rsidRPr="00E93472" w:rsidRDefault="000824D5" w:rsidP="000824D5">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467988AB" w14:textId="44BF52E5" w:rsidR="000824D5" w:rsidRPr="00E93472" w:rsidRDefault="000824D5" w:rsidP="000824D5">
            <w:pPr>
              <w:rPr>
                <w:rFonts w:ascii="Arial" w:hAnsi="Arial" w:cs="Arial"/>
                <w:color w:val="000000"/>
                <w:sz w:val="24"/>
                <w:szCs w:val="24"/>
              </w:rPr>
            </w:pPr>
            <w:r w:rsidRPr="00E93472">
              <w:rPr>
                <w:rFonts w:ascii="Arial" w:hAnsi="Arial" w:cs="Arial"/>
                <w:color w:val="000000"/>
                <w:sz w:val="24"/>
                <w:szCs w:val="24"/>
              </w:rPr>
              <w:t>5°ESO/Matemáticas/Las fracciones / 4.3 Consolidación / Practica: Refuerza tu aprendizaje: El número mixto</w:t>
            </w:r>
          </w:p>
        </w:tc>
      </w:tr>
      <w:tr w:rsidR="000824D5" w:rsidRPr="00E93472" w14:paraId="3EDC8A1B" w14:textId="77777777" w:rsidTr="000824D5">
        <w:tc>
          <w:tcPr>
            <w:tcW w:w="2518" w:type="dxa"/>
          </w:tcPr>
          <w:p w14:paraId="36FDB4A2" w14:textId="5701EF5E" w:rsidR="000824D5" w:rsidRPr="00E93472" w:rsidRDefault="003547D8" w:rsidP="000824D5">
            <w:pPr>
              <w:rPr>
                <w:rFonts w:ascii="Arial" w:hAnsi="Arial" w:cs="Arial"/>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47328" behindDoc="0" locked="0" layoutInCell="1" allowOverlap="1" wp14:anchorId="52BB485C" wp14:editId="265B0928">
                      <wp:simplePos x="0" y="0"/>
                      <wp:positionH relativeFrom="column">
                        <wp:posOffset>1492944</wp:posOffset>
                      </wp:positionH>
                      <wp:positionV relativeFrom="paragraph">
                        <wp:posOffset>4094081</wp:posOffset>
                      </wp:positionV>
                      <wp:extent cx="3880485" cy="329610"/>
                      <wp:effectExtent l="57150" t="38100" r="81915" b="89535"/>
                      <wp:wrapNone/>
                      <wp:docPr id="1045" name="1045 Rectángulo"/>
                      <wp:cNvGraphicFramePr/>
                      <a:graphic xmlns:a="http://schemas.openxmlformats.org/drawingml/2006/main">
                        <a:graphicData uri="http://schemas.microsoft.com/office/word/2010/wordprocessingShape">
                          <wps:wsp>
                            <wps:cNvSpPr/>
                            <wps:spPr>
                              <a:xfrm>
                                <a:off x="0" y="0"/>
                                <a:ext cx="3880485" cy="32961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200EC" id="1045 Rectángulo" o:spid="_x0000_s1026" style="position:absolute;margin-left:117.55pt;margin-top:322.35pt;width:305.55pt;height:25.9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gbkAIAAHQFAAAOAAAAZHJzL2Uyb0RvYy54bWysVM1u2zAMvg/YOwi6r7bTpE2DOkXQIsOA&#10;oi3aDj0rspQYkEWNUv72NnuWvdgo2XGDrkCBYT7IpPiRFH8vr3aNYRuFvgZb8uIk50xZCVVtlyX/&#10;/jz/MubMB2ErYcCqku+V51fTz58ut26iBrACUylkZMT6ydaVfBWCm2SZlyvVCH8CTlkSasBGBGJx&#10;mVUotmS9Mdkgz8+yLWDlEKTynm5vWiGfJvtaKxnutfYqMFNyeltIJ6ZzEc9seikmSxRuVcvuGeIf&#10;XtGI2pLT3tSNCIKtsf7LVFNLBA86nEhoMtC6lirFQNEU+ZtonlbCqRQLJce7Pk3+/5mVd5sHZHVF&#10;tcuHI86saKhKkWaPlLzfv+xybSCmaev8hNBP7gE7zhMZY95pbOKfomG7lNp9n1q1C0zS5el4nA/H&#10;5ECS7HRwcVak3Gev2g59+KqgYZEoOZL3lFGxufWBPBL0AInOLMxrY1L5jGXbkg/Go/NR0vBg6ipK&#10;I87jcnFtkG0EdcB8ntMXoyFrRzDijKXLGGMbVaLC3qhow9hHpSlJFEfReojtqXqzQkplQ9HZTeio&#10;pukJveLpx4odPqqq1Lq98uBj5V4jeQYbeuWmtoDvGTD9k3WLP2SgjTumYAHVnvoDoR0c7+S8pvLc&#10;Ch8eBNKk0EzR9Id7OrQBKgN0FGcrwJ/v3Uc8NTBJOdvS5JXc/1gLVJyZb5Za+6IYDuOoJmY4Oh8Q&#10;g8eSxbHErptroNIWtGecTGTEB3MgNULzQktiFr2SSFhJvksuAx6Y69BuBFozUs1mCUbj6US4tU9O&#10;Hqoe2+959yLQdT0aqLvv4DClYvKmVVtsrIeF2TqArlMfv+a1yzeNdmrIbg3F3XHMJ9Trspz+AQAA&#10;//8DAFBLAwQUAAYACAAAACEAGarIKuEAAAALAQAADwAAAGRycy9kb3ducmV2LnhtbEyPwU7DMAyG&#10;70i8Q2QkbixdKaEtTaeBAO0AB8Ykrmlj2o7EqZpsK29POMHR9qff31+tZmvYESc/OJKwXCTAkFqn&#10;B+ok7N6frnJgPijSyjhCCd/oYVWfn1Wq1O5Eb3jcho7FEPKlktCHMJac+7ZHq/zCjUjx9ukmq0Ic&#10;p47rSZ1iuDU8TRLBrRoofujViA89tl/bg5Vgimazf17v9vnm9dGM9x/+JRS5lJcX8/oOWMA5/MHw&#10;qx/VoY5OjTuQ9sxISK9vlhGVILLsFlgk8kykwJq4KYQAXlf8f4f6BwAA//8DAFBLAQItABQABgAI&#10;AAAAIQC2gziS/gAAAOEBAAATAAAAAAAAAAAAAAAAAAAAAABbQ29udGVudF9UeXBlc10ueG1sUEsB&#10;Ai0AFAAGAAgAAAAhADj9If/WAAAAlAEAAAsAAAAAAAAAAAAAAAAALwEAAF9yZWxzLy5yZWxzUEsB&#10;Ai0AFAAGAAgAAAAhAJ5b+BuQAgAAdAUAAA4AAAAAAAAAAAAAAAAALgIAAGRycy9lMm9Eb2MueG1s&#10;UEsBAi0AFAAGAAgAAAAhABmqyCrhAAAACwEAAA8AAAAAAAAAAAAAAAAA6gQAAGRycy9kb3ducmV2&#10;LnhtbFBLBQYAAAAABAAEAPMAAAD4BQAAAAA=&#10;" filled="f" strokecolor="red" strokeweight="2.25pt">
                      <v:shadow on="t" color="black" opacity="22937f" origin=",.5" offset="0,.63889mm"/>
                    </v:rect>
                  </w:pict>
                </mc:Fallback>
              </mc:AlternateContent>
            </w:r>
            <w:r w:rsidR="000824D5" w:rsidRPr="00E93472">
              <w:rPr>
                <w:rFonts w:ascii="Arial" w:hAnsi="Arial" w:cs="Arial"/>
                <w:b/>
                <w:color w:val="000000"/>
                <w:sz w:val="24"/>
                <w:szCs w:val="24"/>
              </w:rPr>
              <w:t>Cambio (descripción o capturas de pantallas)</w:t>
            </w:r>
          </w:p>
        </w:tc>
        <w:tc>
          <w:tcPr>
            <w:tcW w:w="6536" w:type="dxa"/>
          </w:tcPr>
          <w:p w14:paraId="58DEEE5D" w14:textId="77777777" w:rsidR="000824D5" w:rsidRPr="00E93472" w:rsidRDefault="000824D5" w:rsidP="000824D5">
            <w:pPr>
              <w:rPr>
                <w:rFonts w:ascii="Arial" w:hAnsi="Arial" w:cs="Arial"/>
                <w:b/>
                <w:color w:val="FF0000"/>
                <w:sz w:val="24"/>
                <w:szCs w:val="24"/>
              </w:rPr>
            </w:pPr>
            <w:r w:rsidRPr="00E93472">
              <w:rPr>
                <w:rFonts w:ascii="Arial" w:hAnsi="Arial" w:cs="Arial"/>
                <w:b/>
                <w:color w:val="FF0000"/>
                <w:sz w:val="24"/>
                <w:szCs w:val="24"/>
              </w:rPr>
              <w:t xml:space="preserve">Cambiar la instrucción general del recurso: </w:t>
            </w:r>
          </w:p>
          <w:p w14:paraId="1B8AFFF0" w14:textId="77777777" w:rsidR="003547D8" w:rsidRPr="00E93472" w:rsidRDefault="003547D8" w:rsidP="003547D8">
            <w:pPr>
              <w:rPr>
                <w:rFonts w:ascii="Arial" w:hAnsi="Arial" w:cs="Arial"/>
                <w:b/>
                <w:color w:val="FF0000"/>
                <w:sz w:val="24"/>
                <w:szCs w:val="24"/>
              </w:rPr>
            </w:pPr>
          </w:p>
          <w:p w14:paraId="73E10BB4" w14:textId="5A762CBF" w:rsidR="003547D8" w:rsidRPr="00E93472" w:rsidRDefault="003547D8" w:rsidP="003547D8">
            <w:pPr>
              <w:rPr>
                <w:rFonts w:ascii="Arial" w:hAnsi="Arial" w:cs="Arial"/>
                <w:b/>
                <w:color w:val="FF0000"/>
                <w:sz w:val="24"/>
                <w:szCs w:val="24"/>
              </w:rPr>
            </w:pPr>
            <w:r w:rsidRPr="00E93472">
              <w:rPr>
                <w:rFonts w:ascii="Arial" w:hAnsi="Arial" w:cs="Arial"/>
                <w:b/>
                <w:color w:val="FF0000"/>
                <w:sz w:val="24"/>
                <w:szCs w:val="24"/>
              </w:rPr>
              <w:t xml:space="preserve">“Realiza la siguiente actividad. Cuando termines haz clic en “Enviar”. Si es necesario, entrega las respuestas en tu cuaderno o por email a tu </w:t>
            </w:r>
            <w:del w:id="59" w:author="Johana Montejo Rozo" w:date="2015-05-03T17:17:00Z">
              <w:r w:rsidRPr="00E93472" w:rsidDel="00664CC5">
                <w:rPr>
                  <w:rFonts w:ascii="Arial" w:hAnsi="Arial" w:cs="Arial"/>
                  <w:b/>
                  <w:color w:val="FF0000"/>
                  <w:sz w:val="24"/>
                  <w:szCs w:val="24"/>
                </w:rPr>
                <w:delText xml:space="preserve">docente </w:delText>
              </w:r>
            </w:del>
            <w:ins w:id="60" w:author="Johana Montejo Rozo" w:date="2015-05-03T17:17:00Z">
              <w:r w:rsidR="00664CC5">
                <w:rPr>
                  <w:rFonts w:ascii="Arial" w:hAnsi="Arial" w:cs="Arial"/>
                  <w:b/>
                  <w:color w:val="FF0000"/>
                  <w:sz w:val="24"/>
                  <w:szCs w:val="24"/>
                </w:rPr>
                <w:t>profesor</w:t>
              </w:r>
              <w:r w:rsidR="00664CC5" w:rsidRPr="00E93472">
                <w:rPr>
                  <w:rFonts w:ascii="Arial" w:hAnsi="Arial" w:cs="Arial"/>
                  <w:b/>
                  <w:color w:val="FF0000"/>
                  <w:sz w:val="24"/>
                  <w:szCs w:val="24"/>
                </w:rPr>
                <w:t xml:space="preserve"> </w:t>
              </w:r>
            </w:ins>
            <w:r w:rsidRPr="00E93472">
              <w:rPr>
                <w:rFonts w:ascii="Arial" w:hAnsi="Arial" w:cs="Arial"/>
                <w:b/>
                <w:color w:val="FF0000"/>
                <w:sz w:val="24"/>
                <w:szCs w:val="24"/>
              </w:rPr>
              <w:t xml:space="preserve">para validarlas”. </w:t>
            </w:r>
          </w:p>
          <w:p w14:paraId="6F2830B2" w14:textId="77777777" w:rsidR="003547D8" w:rsidRPr="00E93472" w:rsidRDefault="003547D8" w:rsidP="000824D5">
            <w:pPr>
              <w:rPr>
                <w:rFonts w:ascii="Arial" w:hAnsi="Arial" w:cs="Arial"/>
                <w:b/>
                <w:color w:val="FF0000"/>
                <w:sz w:val="24"/>
                <w:szCs w:val="24"/>
              </w:rPr>
            </w:pPr>
          </w:p>
          <w:p w14:paraId="61069A29" w14:textId="37D95D60" w:rsidR="000824D5" w:rsidRPr="00E93472" w:rsidRDefault="003547D8" w:rsidP="000824D5">
            <w:pPr>
              <w:rPr>
                <w:rFonts w:ascii="Arial" w:hAnsi="Arial" w:cs="Arial"/>
                <w:b/>
                <w:color w:val="FF0000"/>
                <w:sz w:val="24"/>
                <w:szCs w:val="24"/>
              </w:rPr>
            </w:pPr>
            <w:r w:rsidRPr="00E93472">
              <w:rPr>
                <w:rFonts w:ascii="Arial" w:hAnsi="Arial" w:cs="Arial"/>
                <w:noProof/>
                <w:lang w:val="es-CO" w:eastAsia="es-CO"/>
              </w:rPr>
              <mc:AlternateContent>
                <mc:Choice Requires="wps">
                  <w:drawing>
                    <wp:anchor distT="0" distB="0" distL="114300" distR="114300" simplePos="0" relativeHeight="251744256" behindDoc="0" locked="0" layoutInCell="1" allowOverlap="1" wp14:anchorId="28DFF455" wp14:editId="5A226C7E">
                      <wp:simplePos x="0" y="0"/>
                      <wp:positionH relativeFrom="column">
                        <wp:posOffset>340</wp:posOffset>
                      </wp:positionH>
                      <wp:positionV relativeFrom="paragraph">
                        <wp:posOffset>-3529</wp:posOffset>
                      </wp:positionV>
                      <wp:extent cx="3965944" cy="350874"/>
                      <wp:effectExtent l="38100" t="38100" r="53975" b="87630"/>
                      <wp:wrapNone/>
                      <wp:docPr id="1041" name="1041 Conector recto"/>
                      <wp:cNvGraphicFramePr/>
                      <a:graphic xmlns:a="http://schemas.openxmlformats.org/drawingml/2006/main">
                        <a:graphicData uri="http://schemas.microsoft.com/office/word/2010/wordprocessingShape">
                          <wps:wsp>
                            <wps:cNvCnPr/>
                            <wps:spPr>
                              <a:xfrm>
                                <a:off x="0" y="0"/>
                                <a:ext cx="3965944" cy="350874"/>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D60A9AB" id="1041 Conector recto"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05pt,-.3pt" to="312.35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kJP2QEAAAsEAAAOAAAAZHJzL2Uyb0RvYy54bWysU8tu2zAQvBfoPxC815IcJ00Eyzk4cC9F&#10;azTtB9DU0ibAF5asH3/fJSUrQVsgQFEdKD52ZndmyeXj2Rp2BIzau443s5ozcNL32u07/uP75sM9&#10;ZzEJ1wvjHXT8ApE/rt6/W55CC3N/8KYHZETiYnsKHT+kFNqqivIAVsSZD+DoUHm0ItES91WP4kTs&#10;1lTzur6rTh77gF5CjLT7NBzyVeFXCmT6qlSExEzHqbZURizjLo/VainaPYpw0HIsQ/xDFVZoR0kn&#10;qieRBPuJ+g8qqyX66FWaSW8rr5SWUDSQmqb+Tc3zQQQoWsicGCab4v+jlV+OW2S6p97Vi4YzJyx1&#10;Kc/Zmhomk0eG+ZedOoXYEmDttjiuYthiln1WaPOfBLFzcfcyuQvnxCRt3jzc3T4sFpxJOru5re8/&#10;LjJp9YIOGNMn8JblSceNdlm9aMXxc0xD6DUkbxuXx+iN7jfamLLA/W5tkB0F9Xuzqekbc7wKo4wZ&#10;WmU5g4AySxcDA+03UGQJlTwv6ctlhIlWSAkuNSOvcRSdYYpKmID128AxPkOhXNQJ3LwNnhAls3dp&#10;AlvtPP6NIJ2vJash/urAoDtbsPP9pbS2WEM3rnRnfB35Sr9eF/jLG179AgAA//8DAFBLAwQUAAYA&#10;CAAAACEAbGB2PdsAAAAFAQAADwAAAGRycy9kb3ducmV2LnhtbEyOMW/CMBSEdyT+g/UqdQO7UNIm&#10;jYMQUsvA1LQS6mbiRxJhP0exA+Hf10ztdDrd6e7L16M17IK9bx1JeJoLYEiV0y3VEr6/3mevwHxQ&#10;pJVxhBJu6GFdTCe5yrS70ideylCzOEI+UxKaELqMc181aJWfuw4pZifXWxWi7Wuue3WN49bwhRAJ&#10;t6ql+NCoDrcNVudysBJ+UlGmZnVuh1QcaL//2N1Oy4OUjw/j5g1YwDH8leGOH9GhiExHN5D2zNw9&#10;CxJmCbAYJovnF2BHCauovMj5f/riFwAA//8DAFBLAQItABQABgAIAAAAIQC2gziS/gAAAOEBAAAT&#10;AAAAAAAAAAAAAAAAAAAAAABbQ29udGVudF9UeXBlc10ueG1sUEsBAi0AFAAGAAgAAAAhADj9If/W&#10;AAAAlAEAAAsAAAAAAAAAAAAAAAAALwEAAF9yZWxzLy5yZWxzUEsBAi0AFAAGAAgAAAAhANlSQk/Z&#10;AQAACwQAAA4AAAAAAAAAAAAAAAAALgIAAGRycy9lMm9Eb2MueG1sUEsBAi0AFAAGAAgAAAAhAGxg&#10;dj3bAAAABQEAAA8AAAAAAAAAAAAAAAAAMwQAAGRycy9kb3ducmV2LnhtbFBLBQYAAAAABAAEAPMA&#10;AAA7BQAAAAA=&#10;" strokecolor="red" strokeweight="2pt">
                      <v:shadow on="t" color="black" opacity="24903f" origin=",.5" offset="0,.55556mm"/>
                    </v:line>
                  </w:pict>
                </mc:Fallback>
              </mc:AlternateContent>
            </w:r>
            <w:r w:rsidR="000824D5" w:rsidRPr="00E93472">
              <w:rPr>
                <w:rFonts w:ascii="Arial" w:hAnsi="Arial" w:cs="Arial"/>
                <w:noProof/>
                <w:lang w:val="es-CO" w:eastAsia="es-CO"/>
              </w:rPr>
              <w:drawing>
                <wp:inline distT="0" distB="0" distL="0" distR="0" wp14:anchorId="00A52838" wp14:editId="73EA47C3">
                  <wp:extent cx="3975537" cy="712382"/>
                  <wp:effectExtent l="0" t="0" r="6350" b="0"/>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62313" t="35455" r="4920" b="55151"/>
                          <a:stretch/>
                        </pic:blipFill>
                        <pic:spPr bwMode="auto">
                          <a:xfrm>
                            <a:off x="0" y="0"/>
                            <a:ext cx="3974403" cy="712179"/>
                          </a:xfrm>
                          <a:prstGeom prst="rect">
                            <a:avLst/>
                          </a:prstGeom>
                          <a:ln>
                            <a:noFill/>
                          </a:ln>
                          <a:extLst>
                            <a:ext uri="{53640926-AAD7-44D8-BBD7-CCE9431645EC}">
                              <a14:shadowObscured xmlns:a14="http://schemas.microsoft.com/office/drawing/2010/main"/>
                            </a:ext>
                          </a:extLst>
                        </pic:spPr>
                      </pic:pic>
                    </a:graphicData>
                  </a:graphic>
                </wp:inline>
              </w:drawing>
            </w:r>
          </w:p>
          <w:p w14:paraId="75A90133" w14:textId="77777777" w:rsidR="000824D5" w:rsidRPr="00E93472" w:rsidRDefault="000824D5" w:rsidP="000824D5">
            <w:pPr>
              <w:rPr>
                <w:rFonts w:ascii="Arial" w:hAnsi="Arial" w:cs="Arial"/>
                <w:b/>
                <w:color w:val="FF0000"/>
                <w:sz w:val="24"/>
                <w:szCs w:val="24"/>
              </w:rPr>
            </w:pPr>
            <w:r w:rsidRPr="00E93472">
              <w:rPr>
                <w:rFonts w:ascii="Arial" w:hAnsi="Arial" w:cs="Arial"/>
                <w:b/>
                <w:color w:val="FF0000"/>
                <w:sz w:val="24"/>
                <w:szCs w:val="24"/>
              </w:rPr>
              <w:t xml:space="preserve"> </w:t>
            </w:r>
          </w:p>
          <w:p w14:paraId="65859AA8" w14:textId="77777777" w:rsidR="003547D8" w:rsidRPr="00E93472" w:rsidRDefault="003547D8" w:rsidP="000824D5">
            <w:pPr>
              <w:rPr>
                <w:rFonts w:ascii="Arial" w:hAnsi="Arial" w:cs="Arial"/>
                <w:b/>
                <w:color w:val="FF0000"/>
                <w:sz w:val="24"/>
                <w:szCs w:val="24"/>
              </w:rPr>
            </w:pPr>
          </w:p>
          <w:p w14:paraId="68A5D225" w14:textId="34EFFB40" w:rsidR="003547D8" w:rsidRPr="00E93472" w:rsidRDefault="003547D8" w:rsidP="000824D5">
            <w:pPr>
              <w:rPr>
                <w:rFonts w:ascii="Arial" w:hAnsi="Arial" w:cs="Arial"/>
                <w:b/>
                <w:color w:val="FF0000"/>
                <w:sz w:val="24"/>
                <w:szCs w:val="24"/>
              </w:rPr>
            </w:pPr>
            <w:r w:rsidRPr="00E93472">
              <w:rPr>
                <w:rFonts w:ascii="Arial" w:hAnsi="Arial" w:cs="Arial"/>
                <w:b/>
                <w:color w:val="FF0000"/>
                <w:sz w:val="24"/>
                <w:szCs w:val="24"/>
              </w:rPr>
              <w:t>Cambiar el término “pon” por “propón”</w:t>
            </w:r>
          </w:p>
          <w:p w14:paraId="7C202B2D" w14:textId="508148C9" w:rsidR="003547D8" w:rsidRPr="00E93472" w:rsidRDefault="003547D8" w:rsidP="000824D5">
            <w:pPr>
              <w:rPr>
                <w:rFonts w:ascii="Arial" w:hAnsi="Arial" w:cs="Arial"/>
                <w:b/>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45280" behindDoc="0" locked="0" layoutInCell="1" allowOverlap="1" wp14:anchorId="0AD22210" wp14:editId="57B3EBD3">
                      <wp:simplePos x="0" y="0"/>
                      <wp:positionH relativeFrom="column">
                        <wp:posOffset>2381250</wp:posOffset>
                      </wp:positionH>
                      <wp:positionV relativeFrom="paragraph">
                        <wp:posOffset>134782</wp:posOffset>
                      </wp:positionV>
                      <wp:extent cx="329610" cy="170121"/>
                      <wp:effectExtent l="76200" t="38100" r="0" b="97155"/>
                      <wp:wrapNone/>
                      <wp:docPr id="1043" name="1043 Elipse"/>
                      <wp:cNvGraphicFramePr/>
                      <a:graphic xmlns:a="http://schemas.openxmlformats.org/drawingml/2006/main">
                        <a:graphicData uri="http://schemas.microsoft.com/office/word/2010/wordprocessingShape">
                          <wps:wsp>
                            <wps:cNvSpPr/>
                            <wps:spPr>
                              <a:xfrm>
                                <a:off x="0" y="0"/>
                                <a:ext cx="329610" cy="170121"/>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8F500A" id="1043 Elipse" o:spid="_x0000_s1026" style="position:absolute;margin-left:187.5pt;margin-top:10.6pt;width:25.95pt;height:13.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h0ygwIAAHEFAAAOAAAAZHJzL2Uyb0RvYy54bWysVFlrGzEQfi/0Pwi9N3vEuUzWwSR1KYTE&#10;NCl5lrWSLdBqVEn22v31HWmPmCYQKN0H7UjzzX1c3+wbTXbCeQWmosVJTokwHGpl1hX9+bz4ckmJ&#10;D8zUTIMRFT0IT29mnz9dt3YqStiAroUjqMT4aWsrugnBTrPM841omD8BKwwyJbiGBby6dVY71qL2&#10;Rmdlnp9nLbjaOuDCe3y965h0lvRLKXh4lNKLQHRF0beQTpfOVTyz2TWbrh2zG8V7N9g/eNEwZdDo&#10;qOqOBUa2Tr1R1SjuwIMMJxyaDKRUXKQYMJoi/yuapw2zIsWCyfF2TJP/f2r5w27piKqxdvnklBLD&#10;GqxSpMlXrawXMUOt9VMEPtml628eyRjuXrom/jEQsk9ZPYxZFftAOD6ellfnBeaeI6u4yIuyiDqz&#10;V2HrfPgmoCGRqKjQneGol+3ufejQAyo+G1gorfGdTbUhbUXLy7OLs1QAD1rVkRuZ3q1Xt9qRHcPy&#10;LxY5fr3tIxh6og06FKPs4kpUOGjRGfghJGYIIyk6C7E3xaiWcS5MGGLSBtFRTKILo+Dpx4I9PoqK&#10;1LejcPmx8CiRLIMJo3CjDLj3FOjRZdnhhwx0cccUrKA+YHM46KbGW75QWKF75sOSORwTLCqOfnjE&#10;Q2rAMkBPUbIB9/u994jH7kUuJS2OXUX9ry1zghL93WBfXxWTSZzTdJmcXZR4ccec1THHbJtbwNIW&#10;uGQsT2TEBz2Q0kHzghtiHq0iixmOtivKgxsut6FbB7hjuJjPEwxn07Jwb54sH6oe2+95/8Kc7ds0&#10;YH8/wDCib1q1w8Z6GJhvA0iV+vg1r32+ca7TMPQ7KC6O43tCvW7K2R8AAAD//wMAUEsDBBQABgAI&#10;AAAAIQCxF1f74QAAAAkBAAAPAAAAZHJzL2Rvd25yZXYueG1sTI9BT8JAEIXvJvyHzZB4MbKlIkLt&#10;lhgT4sEEIvIDlu7YrXRnS3cp9d87nvD2Ju/lzffy1eAa0WMXak8KppMEBFLpTU2Vgv3n+n4BIkRN&#10;RjeeUMEPBlgVo5tcZ8Zf6AP7XawEl1DItAIbY5tJGUqLToeJb5HY+/Kd05HPrpKm0xcud41Mk2Qu&#10;na6JP1jd4qvF8rg7OwXyu3472n1cvm8324335nTXr09K3Y6Hl2cQEYd4DcMfPqNDwUwHfyYTRKPg&#10;4emRt0QF6TQFwYFZOl+COLBYJCCLXP5fUPwCAAD//wMAUEsBAi0AFAAGAAgAAAAhALaDOJL+AAAA&#10;4QEAABMAAAAAAAAAAAAAAAAAAAAAAFtDb250ZW50X1R5cGVzXS54bWxQSwECLQAUAAYACAAAACEA&#10;OP0h/9YAAACUAQAACwAAAAAAAAAAAAAAAAAvAQAAX3JlbHMvLnJlbHNQSwECLQAUAAYACAAAACEA&#10;qkIdMoMCAABxBQAADgAAAAAAAAAAAAAAAAAuAgAAZHJzL2Uyb0RvYy54bWxQSwECLQAUAAYACAAA&#10;ACEAsRdX++EAAAAJAQAADwAAAAAAAAAAAAAAAADdBAAAZHJzL2Rvd25yZXYueG1sUEsFBgAAAAAE&#10;AAQA8wAAAOsFAAAAAA==&#10;" filled="f" strokecolor="red" strokeweight="2.25pt">
                      <v:shadow on="t" color="black" opacity="22937f" origin=",.5" offset="0,.63889mm"/>
                    </v:oval>
                  </w:pict>
                </mc:Fallback>
              </mc:AlternateContent>
            </w:r>
            <w:r w:rsidRPr="00E93472">
              <w:rPr>
                <w:rFonts w:ascii="Arial" w:hAnsi="Arial" w:cs="Arial"/>
                <w:noProof/>
                <w:lang w:val="es-CO" w:eastAsia="es-CO"/>
              </w:rPr>
              <w:drawing>
                <wp:inline distT="0" distB="0" distL="0" distR="0" wp14:anchorId="0E4010FB" wp14:editId="78700296">
                  <wp:extent cx="3944675" cy="595423"/>
                  <wp:effectExtent l="0" t="0" r="0" b="0"/>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62313" t="40000" r="17610" b="55152"/>
                          <a:stretch/>
                        </pic:blipFill>
                        <pic:spPr bwMode="auto">
                          <a:xfrm>
                            <a:off x="0" y="0"/>
                            <a:ext cx="3943548" cy="595253"/>
                          </a:xfrm>
                          <a:prstGeom prst="rect">
                            <a:avLst/>
                          </a:prstGeom>
                          <a:ln>
                            <a:noFill/>
                          </a:ln>
                          <a:extLst>
                            <a:ext uri="{53640926-AAD7-44D8-BBD7-CCE9431645EC}">
                              <a14:shadowObscured xmlns:a14="http://schemas.microsoft.com/office/drawing/2010/main"/>
                            </a:ext>
                          </a:extLst>
                        </pic:spPr>
                      </pic:pic>
                    </a:graphicData>
                  </a:graphic>
                </wp:inline>
              </w:drawing>
            </w:r>
          </w:p>
          <w:p w14:paraId="792552C2" w14:textId="77777777" w:rsidR="003547D8" w:rsidRPr="00E93472" w:rsidRDefault="003547D8" w:rsidP="000824D5">
            <w:pPr>
              <w:rPr>
                <w:rFonts w:ascii="Arial" w:hAnsi="Arial" w:cs="Arial"/>
                <w:b/>
                <w:color w:val="000000"/>
                <w:sz w:val="24"/>
                <w:szCs w:val="24"/>
              </w:rPr>
            </w:pPr>
          </w:p>
          <w:p w14:paraId="2537B774" w14:textId="77777777" w:rsidR="003547D8" w:rsidRPr="00E93472" w:rsidRDefault="003547D8" w:rsidP="000824D5">
            <w:pPr>
              <w:rPr>
                <w:rFonts w:ascii="Arial" w:hAnsi="Arial" w:cs="Arial"/>
                <w:b/>
                <w:color w:val="FF0000"/>
                <w:sz w:val="24"/>
                <w:szCs w:val="24"/>
              </w:rPr>
            </w:pPr>
          </w:p>
          <w:p w14:paraId="27E4CE98" w14:textId="25D5AD8A" w:rsidR="003547D8" w:rsidRPr="00E93472" w:rsidRDefault="003547D8" w:rsidP="000824D5">
            <w:pPr>
              <w:rPr>
                <w:rFonts w:ascii="Arial" w:hAnsi="Arial" w:cs="Arial"/>
                <w:b/>
                <w:color w:val="FF0000"/>
                <w:sz w:val="24"/>
                <w:szCs w:val="24"/>
              </w:rPr>
            </w:pPr>
            <w:r w:rsidRPr="00E93472">
              <w:rPr>
                <w:rFonts w:ascii="Arial" w:hAnsi="Arial" w:cs="Arial"/>
                <w:b/>
                <w:color w:val="FF0000"/>
                <w:sz w:val="24"/>
                <w:szCs w:val="24"/>
              </w:rPr>
              <w:t xml:space="preserve">Cambiar la instrucción, por: </w:t>
            </w:r>
          </w:p>
          <w:p w14:paraId="116F55F6" w14:textId="44E0E519" w:rsidR="003547D8" w:rsidRPr="00E93472" w:rsidRDefault="003547D8" w:rsidP="000824D5">
            <w:pPr>
              <w:rPr>
                <w:rFonts w:ascii="Arial" w:hAnsi="Arial" w:cs="Arial"/>
                <w:b/>
                <w:color w:val="FF0000"/>
                <w:sz w:val="24"/>
                <w:szCs w:val="24"/>
              </w:rPr>
            </w:pPr>
            <w:r w:rsidRPr="00E93472">
              <w:rPr>
                <w:rFonts w:ascii="Arial" w:hAnsi="Arial" w:cs="Arial"/>
                <w:b/>
                <w:color w:val="FF0000"/>
                <w:sz w:val="24"/>
                <w:szCs w:val="24"/>
              </w:rPr>
              <w:t>“Expresa la fracción 9/5 como un número mixto, enumerando y explicando todos los pasos que realices”</w:t>
            </w:r>
          </w:p>
          <w:p w14:paraId="0FD66946" w14:textId="608B31CA" w:rsidR="003547D8" w:rsidRPr="00E93472" w:rsidRDefault="003547D8" w:rsidP="000824D5">
            <w:pPr>
              <w:rPr>
                <w:rFonts w:ascii="Arial" w:hAnsi="Arial" w:cs="Arial"/>
                <w:b/>
                <w:color w:val="000000"/>
                <w:sz w:val="24"/>
                <w:szCs w:val="24"/>
              </w:rPr>
            </w:pPr>
            <w:r w:rsidRPr="00E93472">
              <w:rPr>
                <w:rFonts w:ascii="Arial" w:hAnsi="Arial" w:cs="Arial"/>
                <w:noProof/>
                <w:lang w:val="es-CO" w:eastAsia="es-CO"/>
              </w:rPr>
              <w:drawing>
                <wp:inline distT="0" distB="0" distL="0" distR="0" wp14:anchorId="71184508" wp14:editId="1D367F25">
                  <wp:extent cx="3854303" cy="308344"/>
                  <wp:effectExtent l="0" t="0" r="0" b="0"/>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62503" t="40303" r="4351" b="55455"/>
                          <a:stretch/>
                        </pic:blipFill>
                        <pic:spPr bwMode="auto">
                          <a:xfrm>
                            <a:off x="0" y="0"/>
                            <a:ext cx="3853215" cy="308257"/>
                          </a:xfrm>
                          <a:prstGeom prst="rect">
                            <a:avLst/>
                          </a:prstGeom>
                          <a:ln>
                            <a:noFill/>
                          </a:ln>
                          <a:extLst>
                            <a:ext uri="{53640926-AAD7-44D8-BBD7-CCE9431645EC}">
                              <a14:shadowObscured xmlns:a14="http://schemas.microsoft.com/office/drawing/2010/main"/>
                            </a:ext>
                          </a:extLst>
                        </pic:spPr>
                      </pic:pic>
                    </a:graphicData>
                  </a:graphic>
                </wp:inline>
              </w:drawing>
            </w:r>
          </w:p>
          <w:p w14:paraId="2F9163EB" w14:textId="77777777" w:rsidR="003547D8" w:rsidRPr="00E93472" w:rsidRDefault="003547D8" w:rsidP="000824D5">
            <w:pPr>
              <w:rPr>
                <w:rFonts w:ascii="Arial" w:hAnsi="Arial" w:cs="Arial"/>
                <w:b/>
                <w:color w:val="000000"/>
                <w:sz w:val="24"/>
                <w:szCs w:val="24"/>
              </w:rPr>
            </w:pPr>
          </w:p>
          <w:p w14:paraId="77B2FEC4" w14:textId="77777777" w:rsidR="003547D8" w:rsidRPr="00E93472" w:rsidRDefault="003547D8" w:rsidP="000824D5">
            <w:pPr>
              <w:rPr>
                <w:rFonts w:ascii="Arial" w:hAnsi="Arial" w:cs="Arial"/>
                <w:b/>
                <w:color w:val="000000"/>
                <w:sz w:val="24"/>
                <w:szCs w:val="24"/>
              </w:rPr>
            </w:pPr>
          </w:p>
          <w:p w14:paraId="27A39741" w14:textId="77777777" w:rsidR="009F1A04" w:rsidRPr="00E93472" w:rsidRDefault="009F1A04" w:rsidP="009F1A04">
            <w:pPr>
              <w:rPr>
                <w:rFonts w:ascii="Arial" w:hAnsi="Arial" w:cs="Arial"/>
                <w:b/>
                <w:color w:val="FF0000"/>
                <w:sz w:val="24"/>
                <w:szCs w:val="24"/>
              </w:rPr>
            </w:pPr>
            <w:r w:rsidRPr="00E93472">
              <w:rPr>
                <w:rFonts w:ascii="Arial" w:hAnsi="Arial" w:cs="Arial"/>
                <w:b/>
                <w:color w:val="FF0000"/>
                <w:sz w:val="24"/>
                <w:szCs w:val="24"/>
              </w:rPr>
              <w:t xml:space="preserve">Cambiar la instrucción, por: </w:t>
            </w:r>
          </w:p>
          <w:p w14:paraId="49EE6244" w14:textId="68ECC755" w:rsidR="009F1A04" w:rsidRPr="00E93472" w:rsidRDefault="009F1A04" w:rsidP="009F1A04">
            <w:pPr>
              <w:rPr>
                <w:rFonts w:ascii="Arial" w:hAnsi="Arial" w:cs="Arial"/>
                <w:b/>
                <w:color w:val="FF0000"/>
                <w:sz w:val="24"/>
                <w:szCs w:val="24"/>
              </w:rPr>
            </w:pPr>
            <w:r w:rsidRPr="00E93472">
              <w:rPr>
                <w:rFonts w:ascii="Arial" w:hAnsi="Arial" w:cs="Arial"/>
                <w:b/>
                <w:color w:val="FF0000"/>
                <w:sz w:val="24"/>
                <w:szCs w:val="24"/>
              </w:rPr>
              <w:t>“Expresa el siguiente número mixto como fracción impropia, enumerando y explicando todos los pasos que realices”</w:t>
            </w:r>
          </w:p>
          <w:p w14:paraId="536A148F" w14:textId="77777777" w:rsidR="009F1A04" w:rsidRPr="00E93472" w:rsidRDefault="009F1A04" w:rsidP="000824D5">
            <w:pPr>
              <w:rPr>
                <w:rFonts w:ascii="Arial" w:hAnsi="Arial" w:cs="Arial"/>
                <w:b/>
                <w:color w:val="000000"/>
                <w:sz w:val="24"/>
                <w:szCs w:val="24"/>
              </w:rPr>
            </w:pPr>
          </w:p>
          <w:p w14:paraId="67CCDBB5" w14:textId="0907FD05" w:rsidR="003547D8" w:rsidRPr="00E93472" w:rsidRDefault="009F1A04" w:rsidP="000824D5">
            <w:pPr>
              <w:rPr>
                <w:rFonts w:ascii="Arial" w:hAnsi="Arial" w:cs="Arial"/>
                <w:b/>
                <w:color w:val="000000"/>
                <w:sz w:val="24"/>
                <w:szCs w:val="24"/>
              </w:rPr>
            </w:pPr>
            <w:r w:rsidRPr="00E93472">
              <w:rPr>
                <w:rFonts w:ascii="Arial" w:hAnsi="Arial" w:cs="Arial"/>
                <w:noProof/>
                <w:lang w:val="es-CO" w:eastAsia="es-CO"/>
              </w:rPr>
              <w:lastRenderedPageBreak/>
              <mc:AlternateContent>
                <mc:Choice Requires="wps">
                  <w:drawing>
                    <wp:anchor distT="0" distB="0" distL="114300" distR="114300" simplePos="0" relativeHeight="251749376" behindDoc="0" locked="0" layoutInCell="1" allowOverlap="1" wp14:anchorId="12825EC5" wp14:editId="6EA22F05">
                      <wp:simplePos x="0" y="0"/>
                      <wp:positionH relativeFrom="column">
                        <wp:posOffset>340</wp:posOffset>
                      </wp:positionH>
                      <wp:positionV relativeFrom="paragraph">
                        <wp:posOffset>29520</wp:posOffset>
                      </wp:positionV>
                      <wp:extent cx="3912781" cy="329610"/>
                      <wp:effectExtent l="57150" t="38100" r="69215" b="89535"/>
                      <wp:wrapNone/>
                      <wp:docPr id="1047" name="1047 Rectángulo"/>
                      <wp:cNvGraphicFramePr/>
                      <a:graphic xmlns:a="http://schemas.openxmlformats.org/drawingml/2006/main">
                        <a:graphicData uri="http://schemas.microsoft.com/office/word/2010/wordprocessingShape">
                          <wps:wsp>
                            <wps:cNvSpPr/>
                            <wps:spPr>
                              <a:xfrm>
                                <a:off x="0" y="0"/>
                                <a:ext cx="3912781" cy="32961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C2C03" id="1047 Rectángulo" o:spid="_x0000_s1026" style="position:absolute;margin-left:.05pt;margin-top:2.3pt;width:308.1pt;height:25.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VSkgIAAHQFAAAOAAAAZHJzL2Uyb0RvYy54bWysVM1u2zAMvg/YOwi6r47dtGmDOkXQIsOA&#10;og3aDj0rspQYkEWNUv72NnuWvdgo2XGDrkCBYTkopPmRFD+SurreNYZtFPoabMnzkwFnykqoarss&#10;+ffn2ZcLznwQthIGrCr5Xnl+Pfn86WrrxqqAFZhKIaMg1o+3ruSrENw4y7xcqUb4E3DKklEDNiKQ&#10;isusQrGl6I3JisHgPNsCVg5BKu/p621r5JMUX2slw4PWXgVmSk53C+nEdC7imU2uxHiJwq1q2V1D&#10;/MMtGlFbStqHuhVBsDXWf4VqaongQYcTCU0GWtdSpRqomnzwppqnlXAq1ULkeNfT5P9fWHm/mSOr&#10;K+rdYDjizIqGuhRl9kjk/f5ll2sDkaat82NCP7k5dponMda809jEf6qG7RK1+55atQtM0sfTy7wY&#10;XeScSbKdFpfneeI+e/V26MNXBQ2LQsmRsidGxebOB8pI0AMkJrMwq41J7TOWbUteXJyNzpKHB1NX&#10;0RpxHpeLG4NsI2gCZrMB/WI1FO0IRpqx9DHW2FaVpLA3KsYw9lFpIonqyNsMcTxVH1ZIqWzIu7gJ&#10;Hd00XaF3PP3YscNHV5VGt3cuPnbuPVJmsKF3bmoL+F4A019Zt/gDA23dkYIFVHuaD4R2cbyTs5ra&#10;cyd8mAukTaGdou0PD3RoA9QG6CTOVoA/3/se8TTAZOVsS5tXcv9jLVBxZr5ZGu3LfDiMq5qU4dmo&#10;IAWPLYtji103N0CtpdGi2yUx4oM5iBqheaFHYhqzkklYSblLLgMelJvQvgj0zEg1nSYYracT4c4+&#10;OXnoehy/592LQNfNaKDpvofDlorxm1FtsbEfFqbrALpOc/zKa8c3rXYayO4Zim/HsZ5Qr4/l5A8A&#10;AAD//wMAUEsDBBQABgAIAAAAIQAu91/v3AAAAAUBAAAPAAAAZHJzL2Rvd25yZXYueG1sTI7BbsIw&#10;EETvlfoP1lbqrTi0xQohDqJVW3GAQykSVyfeJqH2OooNpH+POcFxNKM3L58P1rAj9r51JGE8SoAh&#10;VU63VEvY/nw+pcB8UKSVcYQS/tHDvLi/y1Wm3Ym+8bgJNYsQ8pmS0ITQZZz7qkGr/Mh1SLH7db1V&#10;Ica+5rpXpwi3hj8nieBWtRQfGtXhe4PV3+ZgJZhpudx/Lbb7dLn+MN3bzq/CNJXy8WFYzIAFHMJ1&#10;DBf9qA5FdCrdgbRn5pJZkPAqgMVSjMULsFLCREyAFzm/tS/OAAAA//8DAFBLAQItABQABgAIAAAA&#10;IQC2gziS/gAAAOEBAAATAAAAAAAAAAAAAAAAAAAAAABbQ29udGVudF9UeXBlc10ueG1sUEsBAi0A&#10;FAAGAAgAAAAhADj9If/WAAAAlAEAAAsAAAAAAAAAAAAAAAAALwEAAF9yZWxzLy5yZWxzUEsBAi0A&#10;FAAGAAgAAAAhAHFyFVKSAgAAdAUAAA4AAAAAAAAAAAAAAAAALgIAAGRycy9lMm9Eb2MueG1sUEsB&#10;Ai0AFAAGAAgAAAAhAC73X+/cAAAABQEAAA8AAAAAAAAAAAAAAAAA7AQAAGRycy9kb3ducmV2Lnht&#10;bFBLBQYAAAAABAAEAPMAAAD1BQAAAAA=&#10;" filled="f" strokecolor="red" strokeweight="2.25pt">
                      <v:shadow on="t" color="black" opacity="22937f" origin=",.5" offset="0,.63889mm"/>
                    </v:rect>
                  </w:pict>
                </mc:Fallback>
              </mc:AlternateContent>
            </w:r>
            <w:r w:rsidRPr="00E93472">
              <w:rPr>
                <w:rFonts w:ascii="Arial" w:hAnsi="Arial" w:cs="Arial"/>
                <w:noProof/>
                <w:lang w:val="es-CO" w:eastAsia="es-CO"/>
              </w:rPr>
              <w:drawing>
                <wp:inline distT="0" distB="0" distL="0" distR="0" wp14:anchorId="4C31E72A" wp14:editId="3A784554">
                  <wp:extent cx="3917109" cy="1881963"/>
                  <wp:effectExtent l="0" t="0" r="7620" b="4445"/>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62313" t="40606" r="3783" b="33333"/>
                          <a:stretch/>
                        </pic:blipFill>
                        <pic:spPr bwMode="auto">
                          <a:xfrm>
                            <a:off x="0" y="0"/>
                            <a:ext cx="3915987" cy="1881424"/>
                          </a:xfrm>
                          <a:prstGeom prst="rect">
                            <a:avLst/>
                          </a:prstGeom>
                          <a:ln>
                            <a:noFill/>
                          </a:ln>
                          <a:extLst>
                            <a:ext uri="{53640926-AAD7-44D8-BBD7-CCE9431645EC}">
                              <a14:shadowObscured xmlns:a14="http://schemas.microsoft.com/office/drawing/2010/main"/>
                            </a:ext>
                          </a:extLst>
                        </pic:spPr>
                      </pic:pic>
                    </a:graphicData>
                  </a:graphic>
                </wp:inline>
              </w:drawing>
            </w:r>
          </w:p>
          <w:p w14:paraId="3E07733C" w14:textId="2E97BD25" w:rsidR="003547D8" w:rsidRPr="00E93472" w:rsidRDefault="003547D8" w:rsidP="000824D5">
            <w:pPr>
              <w:rPr>
                <w:rFonts w:ascii="Arial" w:hAnsi="Arial" w:cs="Arial"/>
                <w:b/>
                <w:color w:val="000000"/>
                <w:sz w:val="24"/>
                <w:szCs w:val="24"/>
              </w:rPr>
            </w:pPr>
          </w:p>
        </w:tc>
      </w:tr>
      <w:tr w:rsidR="000824D5" w:rsidRPr="00E93472" w14:paraId="4916D53A" w14:textId="77777777" w:rsidTr="000824D5">
        <w:tc>
          <w:tcPr>
            <w:tcW w:w="2518" w:type="dxa"/>
          </w:tcPr>
          <w:p w14:paraId="2DAB0853" w14:textId="77417523" w:rsidR="000824D5" w:rsidRPr="00E93472" w:rsidRDefault="000824D5" w:rsidP="000824D5">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156B1BD1" w14:textId="57E11980" w:rsidR="000824D5" w:rsidRPr="00E93472" w:rsidRDefault="00F854F3" w:rsidP="000824D5">
            <w:pPr>
              <w:tabs>
                <w:tab w:val="left" w:pos="1708"/>
              </w:tabs>
              <w:rPr>
                <w:rFonts w:ascii="Arial" w:hAnsi="Arial" w:cs="Arial"/>
                <w:color w:val="000000"/>
                <w:sz w:val="24"/>
                <w:szCs w:val="24"/>
              </w:rPr>
            </w:pPr>
            <w:r w:rsidRPr="00E93472">
              <w:rPr>
                <w:rFonts w:ascii="Arial" w:hAnsi="Arial" w:cs="Arial"/>
                <w:color w:val="000000"/>
                <w:sz w:val="24"/>
                <w:szCs w:val="24"/>
              </w:rPr>
              <w:t>Reforzar tu aprendizaje: el número mixto</w:t>
            </w:r>
          </w:p>
        </w:tc>
      </w:tr>
      <w:tr w:rsidR="000824D5" w:rsidRPr="00E93472" w14:paraId="22BC4BD8" w14:textId="77777777" w:rsidTr="000824D5">
        <w:tc>
          <w:tcPr>
            <w:tcW w:w="2518" w:type="dxa"/>
          </w:tcPr>
          <w:p w14:paraId="0BFEE3AC" w14:textId="77777777" w:rsidR="000824D5" w:rsidRPr="00E93472" w:rsidRDefault="000824D5" w:rsidP="000824D5">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4C70E98B" w14:textId="44395174" w:rsidR="000824D5" w:rsidRPr="00E93472" w:rsidRDefault="00F854F3" w:rsidP="000824D5">
            <w:pPr>
              <w:rPr>
                <w:rFonts w:ascii="Arial" w:hAnsi="Arial" w:cs="Arial"/>
                <w:color w:val="000000"/>
                <w:sz w:val="24"/>
                <w:szCs w:val="24"/>
              </w:rPr>
            </w:pPr>
            <w:r w:rsidRPr="00E93472">
              <w:rPr>
                <w:rFonts w:ascii="Arial" w:hAnsi="Arial" w:cs="Arial"/>
                <w:color w:val="000000"/>
                <w:sz w:val="24"/>
                <w:szCs w:val="24"/>
              </w:rPr>
              <w:t>Preguntas abiertas sobre números mixtos y su representación como fracciones impropias y viceversa</w:t>
            </w:r>
            <w:r w:rsidR="000824D5" w:rsidRPr="00E93472">
              <w:rPr>
                <w:rFonts w:ascii="Arial" w:hAnsi="Arial" w:cs="Arial"/>
                <w:color w:val="000000"/>
                <w:sz w:val="24"/>
                <w:szCs w:val="24"/>
              </w:rPr>
              <w:t xml:space="preserve">. </w:t>
            </w:r>
          </w:p>
        </w:tc>
      </w:tr>
    </w:tbl>
    <w:p w14:paraId="4DDAD4BC" w14:textId="77777777" w:rsidR="001E2791" w:rsidRPr="00E93472" w:rsidRDefault="001E2791" w:rsidP="006B0320">
      <w:pPr>
        <w:spacing w:after="0"/>
        <w:rPr>
          <w:rFonts w:ascii="Arial" w:hAnsi="Arial" w:cs="Arial"/>
          <w:color w:val="000000"/>
        </w:rPr>
      </w:pPr>
    </w:p>
    <w:p w14:paraId="5F2007D0" w14:textId="77777777" w:rsidR="001E2791" w:rsidRPr="00E93472" w:rsidRDefault="001E2791" w:rsidP="006B0320">
      <w:pPr>
        <w:spacing w:after="0"/>
        <w:rPr>
          <w:rFonts w:ascii="Arial" w:hAnsi="Arial" w:cs="Arial"/>
          <w:color w:val="000000"/>
        </w:rPr>
      </w:pPr>
    </w:p>
    <w:p w14:paraId="52116A7C" w14:textId="17BE16E2" w:rsidR="001114C3" w:rsidRPr="00E93472" w:rsidRDefault="001114C3" w:rsidP="001114C3">
      <w:pPr>
        <w:spacing w:after="0"/>
        <w:rPr>
          <w:rFonts w:ascii="Arial" w:hAnsi="Arial" w:cs="Arial"/>
          <w:b/>
        </w:rPr>
      </w:pPr>
      <w:r w:rsidRPr="00E93472">
        <w:rPr>
          <w:rFonts w:ascii="Arial" w:hAnsi="Arial" w:cs="Arial"/>
          <w:highlight w:val="yellow"/>
        </w:rPr>
        <w:t>[SECCIÓN 1]</w:t>
      </w:r>
      <w:r w:rsidRPr="00E93472">
        <w:rPr>
          <w:rFonts w:ascii="Arial" w:hAnsi="Arial" w:cs="Arial"/>
        </w:rPr>
        <w:t xml:space="preserve"> </w:t>
      </w:r>
      <w:r w:rsidRPr="00E93472">
        <w:rPr>
          <w:rFonts w:ascii="Arial" w:hAnsi="Arial" w:cs="Arial"/>
          <w:b/>
        </w:rPr>
        <w:t>5 Operaciones con números fraccionarios</w:t>
      </w:r>
    </w:p>
    <w:p w14:paraId="47A7A196" w14:textId="77777777" w:rsidR="00A76378" w:rsidRPr="00E93472" w:rsidRDefault="00A76378" w:rsidP="006B0320">
      <w:pPr>
        <w:spacing w:after="0"/>
        <w:rPr>
          <w:rFonts w:ascii="Arial" w:hAnsi="Arial" w:cs="Arial"/>
          <w:color w:val="000000"/>
          <w:lang w:val="es-CO"/>
        </w:rPr>
      </w:pPr>
    </w:p>
    <w:p w14:paraId="3AB0D7DD" w14:textId="10EBC755" w:rsidR="00780272" w:rsidRPr="00E93472" w:rsidRDefault="00D94876" w:rsidP="00081745">
      <w:pPr>
        <w:spacing w:after="0"/>
        <w:rPr>
          <w:rFonts w:ascii="Arial" w:hAnsi="Arial" w:cs="Arial"/>
          <w:color w:val="000000"/>
          <w:lang w:val="es-CO"/>
        </w:rPr>
      </w:pPr>
      <w:r w:rsidRPr="00E93472">
        <w:rPr>
          <w:rFonts w:ascii="Arial" w:hAnsi="Arial" w:cs="Arial"/>
          <w:color w:val="000000"/>
          <w:lang w:val="es-CO"/>
        </w:rPr>
        <w:t xml:space="preserve">Así como operamos con los números naturales, podemos aplicar operaciones como la </w:t>
      </w:r>
      <w:r w:rsidRPr="00E93472">
        <w:rPr>
          <w:rFonts w:ascii="Arial" w:hAnsi="Arial" w:cs="Arial"/>
          <w:b/>
          <w:color w:val="000000"/>
          <w:lang w:val="es-CO"/>
        </w:rPr>
        <w:t>adición</w:t>
      </w:r>
      <w:r w:rsidRPr="00E93472">
        <w:rPr>
          <w:rFonts w:ascii="Arial" w:hAnsi="Arial" w:cs="Arial"/>
          <w:color w:val="000000"/>
          <w:lang w:val="es-CO"/>
        </w:rPr>
        <w:t xml:space="preserve">, la </w:t>
      </w:r>
      <w:r w:rsidRPr="00E93472">
        <w:rPr>
          <w:rFonts w:ascii="Arial" w:hAnsi="Arial" w:cs="Arial"/>
          <w:b/>
          <w:color w:val="000000"/>
          <w:lang w:val="es-CO"/>
        </w:rPr>
        <w:t>sustracción</w:t>
      </w:r>
      <w:r w:rsidRPr="00E93472">
        <w:rPr>
          <w:rFonts w:ascii="Arial" w:hAnsi="Arial" w:cs="Arial"/>
          <w:color w:val="000000"/>
          <w:lang w:val="es-CO"/>
        </w:rPr>
        <w:t xml:space="preserve">, la </w:t>
      </w:r>
      <w:r w:rsidRPr="00E93472">
        <w:rPr>
          <w:rFonts w:ascii="Arial" w:hAnsi="Arial" w:cs="Arial"/>
          <w:b/>
          <w:color w:val="000000"/>
          <w:lang w:val="es-CO"/>
        </w:rPr>
        <w:t>multiplicación</w:t>
      </w:r>
      <w:r w:rsidRPr="00E93472">
        <w:rPr>
          <w:rFonts w:ascii="Arial" w:hAnsi="Arial" w:cs="Arial"/>
          <w:color w:val="000000"/>
          <w:lang w:val="es-CO"/>
        </w:rPr>
        <w:t xml:space="preserve"> y la </w:t>
      </w:r>
      <w:r w:rsidRPr="00E93472">
        <w:rPr>
          <w:rFonts w:ascii="Arial" w:hAnsi="Arial" w:cs="Arial"/>
          <w:b/>
          <w:color w:val="000000"/>
          <w:lang w:val="es-CO"/>
        </w:rPr>
        <w:t>división</w:t>
      </w:r>
      <w:r w:rsidRPr="00E93472">
        <w:rPr>
          <w:rFonts w:ascii="Arial" w:hAnsi="Arial" w:cs="Arial"/>
          <w:color w:val="000000"/>
          <w:lang w:val="es-CO"/>
        </w:rPr>
        <w:t xml:space="preserve"> de números fraccionarios. </w:t>
      </w:r>
    </w:p>
    <w:p w14:paraId="404ACFE3" w14:textId="77777777" w:rsidR="00D94876" w:rsidRPr="00E93472" w:rsidRDefault="00D94876" w:rsidP="00081745">
      <w:pPr>
        <w:spacing w:after="0"/>
        <w:rPr>
          <w:rFonts w:ascii="Arial" w:hAnsi="Arial" w:cs="Arial"/>
          <w:color w:val="000000"/>
          <w:lang w:val="es-CO"/>
        </w:rPr>
      </w:pPr>
    </w:p>
    <w:p w14:paraId="184ED704" w14:textId="3984CC69" w:rsidR="00D62AF8" w:rsidRPr="00E93472" w:rsidRDefault="00D62AF8" w:rsidP="00D62AF8">
      <w:pPr>
        <w:spacing w:after="0"/>
        <w:rPr>
          <w:rFonts w:ascii="Arial" w:hAnsi="Arial" w:cs="Arial"/>
          <w:b/>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5.1 Adición de números fraccionarios</w:t>
      </w:r>
    </w:p>
    <w:p w14:paraId="1116004C" w14:textId="77777777" w:rsidR="00D94876" w:rsidRPr="00E93472" w:rsidRDefault="00D94876" w:rsidP="00081745">
      <w:pPr>
        <w:spacing w:after="0"/>
        <w:rPr>
          <w:rFonts w:ascii="Arial" w:hAnsi="Arial" w:cs="Arial"/>
          <w:color w:val="000000"/>
          <w:lang w:val="es-CO"/>
        </w:rPr>
      </w:pPr>
    </w:p>
    <w:p w14:paraId="36A2A8D8" w14:textId="09C19F76" w:rsidR="00D62AF8" w:rsidRPr="00E93472" w:rsidRDefault="00B9532D" w:rsidP="00081745">
      <w:pPr>
        <w:spacing w:after="0"/>
        <w:rPr>
          <w:rFonts w:ascii="Arial" w:hAnsi="Arial" w:cs="Arial"/>
          <w:color w:val="000000"/>
          <w:lang w:val="es-CO"/>
        </w:rPr>
      </w:pPr>
      <w:r w:rsidRPr="00E93472">
        <w:rPr>
          <w:rFonts w:ascii="Arial" w:hAnsi="Arial" w:cs="Arial"/>
          <w:color w:val="000000"/>
          <w:lang w:val="es-CO"/>
        </w:rPr>
        <w:t>Para sumar dos o más números fraccionarios primero debemos fijarnos en sus denominadores</w:t>
      </w:r>
      <w:r w:rsidR="00453058" w:rsidRPr="00E93472">
        <w:rPr>
          <w:rFonts w:ascii="Arial" w:hAnsi="Arial" w:cs="Arial"/>
          <w:color w:val="000000"/>
          <w:lang w:val="es-CO"/>
        </w:rPr>
        <w:t xml:space="preserve">, por lo que tenemos dos casos: </w:t>
      </w:r>
    </w:p>
    <w:p w14:paraId="5ABEF76F" w14:textId="77777777" w:rsidR="00453058" w:rsidRPr="00E93472" w:rsidRDefault="00453058" w:rsidP="00081745">
      <w:pPr>
        <w:spacing w:after="0"/>
        <w:rPr>
          <w:rFonts w:ascii="Arial" w:hAnsi="Arial" w:cs="Arial"/>
          <w:color w:val="000000"/>
          <w:lang w:val="es-CO"/>
        </w:rPr>
      </w:pPr>
    </w:p>
    <w:p w14:paraId="640F2A49" w14:textId="171A23C1" w:rsidR="00453058" w:rsidRPr="00E93472" w:rsidRDefault="00453058" w:rsidP="00081745">
      <w:pPr>
        <w:spacing w:after="0"/>
        <w:rPr>
          <w:rFonts w:ascii="Arial" w:hAnsi="Arial" w:cs="Arial"/>
          <w:color w:val="000000"/>
          <w:lang w:val="es-CO"/>
        </w:rPr>
      </w:pPr>
      <w:r w:rsidRPr="00E93472">
        <w:rPr>
          <w:rFonts w:ascii="Arial" w:hAnsi="Arial" w:cs="Arial"/>
          <w:b/>
          <w:color w:val="000000"/>
          <w:lang w:val="es-CO"/>
        </w:rPr>
        <w:t>Caso 1</w:t>
      </w:r>
      <w:r w:rsidRPr="00E93472">
        <w:rPr>
          <w:rFonts w:ascii="Arial" w:hAnsi="Arial" w:cs="Arial"/>
          <w:color w:val="000000"/>
          <w:lang w:val="es-CO"/>
        </w:rPr>
        <w:t>: Fracciones homogéneas</w:t>
      </w:r>
    </w:p>
    <w:p w14:paraId="60DA63B3" w14:textId="77777777" w:rsidR="00453058" w:rsidRPr="00E93472" w:rsidRDefault="00453058" w:rsidP="00081745">
      <w:pPr>
        <w:spacing w:after="0"/>
        <w:rPr>
          <w:rFonts w:ascii="Arial" w:hAnsi="Arial" w:cs="Arial"/>
          <w:color w:val="000000"/>
          <w:lang w:val="es-CO"/>
        </w:rPr>
      </w:pPr>
    </w:p>
    <w:p w14:paraId="24B0334F" w14:textId="77777777" w:rsidR="00720F22" w:rsidRPr="00E93472" w:rsidRDefault="00453058" w:rsidP="00081745">
      <w:pPr>
        <w:spacing w:after="0"/>
        <w:rPr>
          <w:rFonts w:ascii="Arial" w:hAnsi="Arial" w:cs="Arial"/>
          <w:color w:val="000000"/>
          <w:lang w:val="es-CO"/>
        </w:rPr>
      </w:pPr>
      <w:r w:rsidRPr="00E93472">
        <w:rPr>
          <w:rFonts w:ascii="Arial" w:hAnsi="Arial" w:cs="Arial"/>
          <w:color w:val="000000"/>
          <w:lang w:val="es-CO"/>
        </w:rPr>
        <w:t xml:space="preserve">Cuando queremos sumar dos o más </w:t>
      </w:r>
      <w:r w:rsidRPr="00E93472">
        <w:rPr>
          <w:rFonts w:ascii="Arial" w:hAnsi="Arial" w:cs="Arial"/>
          <w:b/>
          <w:color w:val="000000"/>
          <w:lang w:val="es-CO"/>
        </w:rPr>
        <w:t>fracciones homogéneas</w:t>
      </w:r>
      <w:r w:rsidRPr="00E93472">
        <w:rPr>
          <w:rFonts w:ascii="Arial" w:hAnsi="Arial" w:cs="Arial"/>
          <w:color w:val="000000"/>
          <w:lang w:val="es-CO"/>
        </w:rPr>
        <w:t xml:space="preserve"> solo basta sumar sus numeradores y mantenemos el mismo denominador. </w:t>
      </w:r>
    </w:p>
    <w:p w14:paraId="0D38A651" w14:textId="77777777" w:rsidR="00720F22" w:rsidRPr="00E93472" w:rsidRDefault="00720F22" w:rsidP="00081745">
      <w:pPr>
        <w:spacing w:after="0"/>
        <w:rPr>
          <w:rFonts w:ascii="Arial" w:hAnsi="Arial" w:cs="Arial"/>
          <w:color w:val="000000"/>
          <w:lang w:val="es-CO"/>
        </w:rPr>
      </w:pPr>
    </w:p>
    <w:p w14:paraId="352FB9E5" w14:textId="16AD30DF" w:rsidR="00453058" w:rsidRPr="00E93472" w:rsidRDefault="00644066" w:rsidP="00081745">
      <w:pPr>
        <w:spacing w:after="0"/>
        <w:rPr>
          <w:rFonts w:ascii="Arial" w:hAnsi="Arial" w:cs="Arial"/>
          <w:color w:val="000000"/>
          <w:lang w:val="es-CO"/>
        </w:rPr>
      </w:pPr>
      <w:r w:rsidRPr="00E93472">
        <w:rPr>
          <w:rFonts w:ascii="Arial" w:hAnsi="Arial" w:cs="Arial"/>
          <w:color w:val="000000"/>
          <w:lang w:val="es-CO"/>
        </w:rPr>
        <w:t>Veamos algunos ejemplos:</w:t>
      </w:r>
    </w:p>
    <w:p w14:paraId="26BAEC2A" w14:textId="77777777" w:rsidR="00644066" w:rsidRPr="00E93472" w:rsidRDefault="00644066" w:rsidP="00081745">
      <w:pPr>
        <w:spacing w:after="0"/>
        <w:rPr>
          <w:rFonts w:ascii="Arial" w:hAnsi="Arial" w:cs="Arial"/>
          <w:color w:val="000000"/>
          <w:lang w:val="es-CO"/>
        </w:rPr>
      </w:pPr>
    </w:p>
    <w:p w14:paraId="6A5EBC37" w14:textId="16681903" w:rsidR="00644066" w:rsidRPr="00E93472" w:rsidRDefault="00A8151A" w:rsidP="00644066">
      <w:pPr>
        <w:pStyle w:val="Prrafodelista"/>
        <w:numPr>
          <w:ilvl w:val="0"/>
          <w:numId w:val="36"/>
        </w:numPr>
        <w:spacing w:after="0"/>
        <w:rPr>
          <w:rFonts w:ascii="Arial" w:eastAsiaTheme="minorEastAsia"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3</m:t>
            </m:r>
          </m:num>
          <m:den>
            <m:r>
              <w:rPr>
                <w:rFonts w:ascii="Cambria Math" w:hAnsi="Cambria Math" w:cs="Arial"/>
                <w:color w:val="000000"/>
                <w:lang w:val="es-CO"/>
              </w:rPr>
              <m:t>9</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2</m:t>
            </m:r>
          </m:num>
          <m:den>
            <m:r>
              <w:rPr>
                <w:rFonts w:ascii="Cambria Math" w:hAnsi="Cambria Math" w:cs="Arial"/>
                <w:color w:val="000000"/>
                <w:lang w:val="es-CO"/>
              </w:rPr>
              <m:t>9</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3+2</m:t>
            </m:r>
          </m:num>
          <m:den>
            <m:r>
              <w:rPr>
                <w:rFonts w:ascii="Cambria Math" w:hAnsi="Cambria Math" w:cs="Arial"/>
                <w:color w:val="000000"/>
                <w:lang w:val="es-CO"/>
              </w:rPr>
              <m:t>9</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5</m:t>
            </m:r>
          </m:num>
          <m:den>
            <m:r>
              <w:rPr>
                <w:rFonts w:ascii="Cambria Math" w:hAnsi="Cambria Math" w:cs="Arial"/>
                <w:color w:val="000000"/>
                <w:lang w:val="es-CO"/>
              </w:rPr>
              <m:t>9</m:t>
            </m:r>
          </m:den>
        </m:f>
      </m:oMath>
    </w:p>
    <w:p w14:paraId="19B42DB0" w14:textId="77777777" w:rsidR="00644066" w:rsidRPr="00E93472" w:rsidRDefault="00644066" w:rsidP="00644066">
      <w:pPr>
        <w:spacing w:after="0"/>
        <w:rPr>
          <w:rFonts w:ascii="Arial" w:eastAsiaTheme="minorEastAsia" w:hAnsi="Arial" w:cs="Arial"/>
          <w:color w:val="000000"/>
          <w:lang w:val="es-CO"/>
        </w:rPr>
      </w:pPr>
    </w:p>
    <w:p w14:paraId="5B61453C" w14:textId="36FC7F28" w:rsidR="00644066" w:rsidRPr="00E93472" w:rsidRDefault="00A8151A" w:rsidP="00644066">
      <w:pPr>
        <w:pStyle w:val="Prrafodelista"/>
        <w:numPr>
          <w:ilvl w:val="0"/>
          <w:numId w:val="36"/>
        </w:numPr>
        <w:spacing w:after="0"/>
        <w:rPr>
          <w:rFonts w:ascii="Arial" w:eastAsiaTheme="minorEastAsia"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8</m:t>
            </m:r>
          </m:num>
          <m:den>
            <m:r>
              <w:rPr>
                <w:rFonts w:ascii="Cambria Math" w:hAnsi="Cambria Math" w:cs="Arial"/>
                <w:color w:val="000000"/>
                <w:lang w:val="es-CO"/>
              </w:rPr>
              <m:t>12</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3</m:t>
            </m:r>
          </m:num>
          <m:den>
            <m:r>
              <w:rPr>
                <w:rFonts w:ascii="Cambria Math" w:hAnsi="Cambria Math" w:cs="Arial"/>
                <w:color w:val="000000"/>
                <w:lang w:val="es-CO"/>
              </w:rPr>
              <m:t>12</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10</m:t>
            </m:r>
          </m:num>
          <m:den>
            <m:r>
              <w:rPr>
                <w:rFonts w:ascii="Cambria Math" w:hAnsi="Cambria Math" w:cs="Arial"/>
                <w:color w:val="000000"/>
                <w:lang w:val="es-CO"/>
              </w:rPr>
              <m:t>12</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8+3+10</m:t>
            </m:r>
          </m:num>
          <m:den>
            <m:r>
              <w:rPr>
                <w:rFonts w:ascii="Cambria Math" w:hAnsi="Cambria Math" w:cs="Arial"/>
                <w:color w:val="000000"/>
                <w:lang w:val="es-CO"/>
              </w:rPr>
              <m:t>12</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21</m:t>
            </m:r>
          </m:num>
          <m:den>
            <m:r>
              <w:rPr>
                <w:rFonts w:ascii="Cambria Math" w:hAnsi="Cambria Math" w:cs="Arial"/>
                <w:color w:val="000000"/>
                <w:lang w:val="es-CO"/>
              </w:rPr>
              <m:t>12</m:t>
            </m:r>
          </m:den>
        </m:f>
      </m:oMath>
    </w:p>
    <w:p w14:paraId="43B0A2B4" w14:textId="77777777" w:rsidR="00644066" w:rsidRPr="00E93472" w:rsidRDefault="00644066" w:rsidP="00081745">
      <w:pPr>
        <w:spacing w:after="0"/>
        <w:rPr>
          <w:rFonts w:ascii="Arial" w:hAnsi="Arial" w:cs="Arial"/>
          <w:color w:val="000000"/>
          <w:lang w:val="es-CO"/>
        </w:rPr>
      </w:pPr>
    </w:p>
    <w:p w14:paraId="3E466B39" w14:textId="07500A85" w:rsidR="00720F22" w:rsidRPr="00664CC5" w:rsidRDefault="00A8151A" w:rsidP="00720F22">
      <w:pPr>
        <w:pStyle w:val="Prrafodelista"/>
        <w:numPr>
          <w:ilvl w:val="0"/>
          <w:numId w:val="36"/>
        </w:numPr>
        <w:spacing w:after="0"/>
        <w:rPr>
          <w:rFonts w:ascii="Arial"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1</m:t>
            </m:r>
          </m:num>
          <m:den>
            <m:r>
              <w:rPr>
                <w:rFonts w:ascii="Cambria Math" w:hAnsi="Cambria Math" w:cs="Arial"/>
                <w:color w:val="000000"/>
                <w:lang w:val="es-CO"/>
              </w:rPr>
              <m:t>35</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5</m:t>
            </m:r>
          </m:num>
          <m:den>
            <m:r>
              <w:rPr>
                <w:rFonts w:ascii="Cambria Math" w:hAnsi="Cambria Math" w:cs="Arial"/>
                <w:color w:val="000000"/>
                <w:lang w:val="es-CO"/>
              </w:rPr>
              <m:t>35</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12</m:t>
            </m:r>
          </m:num>
          <m:den>
            <m:r>
              <w:rPr>
                <w:rFonts w:ascii="Cambria Math" w:hAnsi="Cambria Math" w:cs="Arial"/>
                <w:color w:val="000000"/>
                <w:lang w:val="es-CO"/>
              </w:rPr>
              <m:t>35</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4</m:t>
            </m:r>
          </m:num>
          <m:den>
            <m:r>
              <w:rPr>
                <w:rFonts w:ascii="Cambria Math" w:hAnsi="Cambria Math" w:cs="Arial"/>
                <w:color w:val="000000"/>
                <w:lang w:val="es-CO"/>
              </w:rPr>
              <m:t>35</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1+5+12+4</m:t>
            </m:r>
          </m:num>
          <m:den>
            <m:r>
              <w:rPr>
                <w:rFonts w:ascii="Cambria Math" w:hAnsi="Cambria Math" w:cs="Arial"/>
                <w:color w:val="000000"/>
                <w:lang w:val="es-CO"/>
              </w:rPr>
              <m:t>35</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22</m:t>
            </m:r>
          </m:num>
          <m:den>
            <m:r>
              <w:rPr>
                <w:rFonts w:ascii="Cambria Math" w:hAnsi="Cambria Math" w:cs="Arial"/>
                <w:color w:val="000000"/>
                <w:lang w:val="es-CO"/>
              </w:rPr>
              <m:t>35</m:t>
            </m:r>
          </m:den>
        </m:f>
      </m:oMath>
    </w:p>
    <w:p w14:paraId="35140552" w14:textId="77777777" w:rsidR="00664CC5" w:rsidRPr="00664CC5" w:rsidRDefault="00664CC5" w:rsidP="00664CC5">
      <w:pPr>
        <w:pStyle w:val="Prrafodelista"/>
        <w:rPr>
          <w:rFonts w:ascii="Arial" w:hAnsi="Arial" w:cs="Arial"/>
          <w:color w:val="000000"/>
          <w:lang w:val="es-CO"/>
        </w:rPr>
      </w:pPr>
    </w:p>
    <w:p w14:paraId="63260ECB" w14:textId="77777777" w:rsidR="00664CC5" w:rsidRDefault="00664CC5" w:rsidP="00664CC5">
      <w:pPr>
        <w:spacing w:after="0"/>
        <w:rPr>
          <w:ins w:id="61" w:author="Johana Montejo Rozo" w:date="2015-05-03T17:19:00Z"/>
          <w:rFonts w:ascii="Arial" w:hAnsi="Arial" w:cs="Arial"/>
          <w:color w:val="000000"/>
          <w:lang w:val="es-CO"/>
        </w:rPr>
      </w:pPr>
      <w:ins w:id="62" w:author="Johana Montejo Rozo" w:date="2015-05-03T17:18:00Z">
        <w:r>
          <w:rPr>
            <w:rFonts w:ascii="Arial" w:hAnsi="Arial" w:cs="Arial"/>
            <w:color w:val="000000"/>
            <w:lang w:val="es-CO"/>
          </w:rPr>
          <w:t xml:space="preserve">Si es posible, se simplifican los resultados obtenidos. </w:t>
        </w:r>
      </w:ins>
    </w:p>
    <w:p w14:paraId="4CCE52F1" w14:textId="77777777" w:rsidR="00664CC5" w:rsidRDefault="00664CC5" w:rsidP="00664CC5">
      <w:pPr>
        <w:spacing w:after="0"/>
        <w:rPr>
          <w:ins w:id="63" w:author="Johana Montejo Rozo" w:date="2015-05-03T17:19:00Z"/>
          <w:rFonts w:ascii="Arial" w:hAnsi="Arial" w:cs="Arial"/>
          <w:color w:val="000000"/>
          <w:lang w:val="es-CO"/>
        </w:rPr>
      </w:pPr>
    </w:p>
    <w:p w14:paraId="5FB16F9F" w14:textId="69E5C13C" w:rsidR="00664CC5" w:rsidRDefault="00664CC5" w:rsidP="00664CC5">
      <w:pPr>
        <w:spacing w:after="0"/>
        <w:rPr>
          <w:ins w:id="64" w:author="Johana Montejo Rozo" w:date="2015-05-03T17:20:00Z"/>
          <w:rFonts w:ascii="Arial" w:eastAsiaTheme="minorEastAsia" w:hAnsi="Arial" w:cs="Arial"/>
          <w:color w:val="000000"/>
          <w:lang w:val="es-CO"/>
        </w:rPr>
      </w:pPr>
      <w:ins w:id="65" w:author="Johana Montejo Rozo" w:date="2015-05-03T17:18:00Z">
        <w:r>
          <w:rPr>
            <w:rFonts w:ascii="Arial" w:hAnsi="Arial" w:cs="Arial"/>
            <w:color w:val="000000"/>
            <w:lang w:val="es-CO"/>
          </w:rPr>
          <w:lastRenderedPageBreak/>
          <w:t xml:space="preserve">En los ejemplos anteriores, </w:t>
        </w:r>
      </w:ins>
      <w:ins w:id="66" w:author="Johana Montejo Rozo" w:date="2015-05-03T17:20:00Z">
        <w:r>
          <w:rPr>
            <w:rFonts w:ascii="Arial" w:hAnsi="Arial" w:cs="Arial"/>
            <w:color w:val="000000"/>
            <w:lang w:val="es-CO"/>
          </w:rPr>
          <w:t xml:space="preserve">el único resultado que se puede simplificar es </w:t>
        </w:r>
        <m:oMath>
          <m:f>
            <m:fPr>
              <m:ctrlPr>
                <w:rPr>
                  <w:rFonts w:ascii="Cambria Math" w:hAnsi="Cambria Math" w:cs="Arial"/>
                  <w:i/>
                  <w:color w:val="000000"/>
                  <w:lang w:val="es-CO"/>
                </w:rPr>
              </m:ctrlPr>
            </m:fPr>
            <m:num>
              <m:r>
                <w:rPr>
                  <w:rFonts w:ascii="Cambria Math" w:hAnsi="Cambria Math" w:cs="Arial"/>
                  <w:color w:val="000000"/>
                  <w:lang w:val="es-CO"/>
                </w:rPr>
                <m:t>21</m:t>
              </m:r>
            </m:num>
            <m:den>
              <m:r>
                <w:rPr>
                  <w:rFonts w:ascii="Cambria Math" w:hAnsi="Cambria Math" w:cs="Arial"/>
                  <w:color w:val="000000"/>
                  <w:lang w:val="es-CO"/>
                </w:rPr>
                <m:t>12</m:t>
              </m:r>
            </m:den>
          </m:f>
        </m:oMath>
        <w:r>
          <w:rPr>
            <w:rFonts w:ascii="Arial" w:eastAsiaTheme="minorEastAsia" w:hAnsi="Arial" w:cs="Arial"/>
            <w:color w:val="000000"/>
            <w:lang w:val="es-CO"/>
          </w:rPr>
          <w:t>. Lo podemos simplificar por 3, debido a que tanto 21 como 12, son divisibles por 3. De esta manera, tendremos que:</w:t>
        </w:r>
      </w:ins>
    </w:p>
    <w:p w14:paraId="468E717E" w14:textId="77777777" w:rsidR="00664CC5" w:rsidRDefault="00664CC5" w:rsidP="00664CC5">
      <w:pPr>
        <w:spacing w:after="0"/>
        <w:rPr>
          <w:ins w:id="67" w:author="Johana Montejo Rozo" w:date="2015-05-03T17:21:00Z"/>
          <w:rFonts w:ascii="Arial" w:eastAsiaTheme="minorEastAsia" w:hAnsi="Arial" w:cs="Arial"/>
          <w:color w:val="000000"/>
          <w:lang w:val="es-CO"/>
        </w:rPr>
      </w:pPr>
    </w:p>
    <w:p w14:paraId="0A2C9B26" w14:textId="7617CD8F" w:rsidR="00664CC5" w:rsidRPr="00664CC5" w:rsidRDefault="00664CC5" w:rsidP="00664CC5">
      <w:pPr>
        <w:spacing w:after="0"/>
        <w:rPr>
          <w:ins w:id="68" w:author="Johana Montejo Rozo" w:date="2015-05-03T17:25:00Z"/>
          <w:rFonts w:ascii="Arial" w:eastAsiaTheme="minorEastAsia" w:hAnsi="Arial" w:cs="Arial"/>
          <w:color w:val="000000"/>
          <w:lang w:val="es-CO"/>
        </w:rPr>
      </w:pPr>
      <m:oMathPara>
        <m:oMath>
          <m:f>
            <m:fPr>
              <m:ctrlPr>
                <w:ins w:id="69" w:author="Johana Montejo Rozo" w:date="2015-05-03T17:21:00Z">
                  <w:rPr>
                    <w:rFonts w:ascii="Cambria Math" w:hAnsi="Cambria Math" w:cs="Arial"/>
                    <w:i/>
                    <w:color w:val="000000"/>
                    <w:lang w:val="es-CO"/>
                  </w:rPr>
                </w:ins>
              </m:ctrlPr>
            </m:fPr>
            <m:num>
              <w:ins w:id="70" w:author="Johana Montejo Rozo" w:date="2015-05-03T17:21:00Z">
                <m:r>
                  <w:rPr>
                    <w:rFonts w:ascii="Cambria Math" w:hAnsi="Cambria Math" w:cs="Arial"/>
                    <w:color w:val="000000"/>
                    <w:lang w:val="es-CO"/>
                  </w:rPr>
                  <m:t>21</m:t>
                </m:r>
              </w:ins>
            </m:num>
            <m:den>
              <w:ins w:id="71" w:author="Johana Montejo Rozo" w:date="2015-05-03T17:21:00Z">
                <m:r>
                  <w:rPr>
                    <w:rFonts w:ascii="Cambria Math" w:hAnsi="Cambria Math" w:cs="Arial"/>
                    <w:color w:val="000000"/>
                    <w:lang w:val="es-CO"/>
                  </w:rPr>
                  <m:t>12</m:t>
                </m:r>
              </w:ins>
            </m:den>
          </m:f>
          <w:ins w:id="72" w:author="Johana Montejo Rozo" w:date="2015-05-03T17:21:00Z">
            <m:r>
              <w:rPr>
                <w:rFonts w:ascii="Cambria Math" w:hAnsi="Cambria Math" w:cs="Arial"/>
                <w:color w:val="000000"/>
                <w:lang w:val="es-CO"/>
              </w:rPr>
              <m:t>=</m:t>
            </m:r>
          </w:ins>
          <m:f>
            <m:fPr>
              <m:ctrlPr>
                <w:ins w:id="73" w:author="Johana Montejo Rozo" w:date="2015-05-03T17:21:00Z">
                  <w:rPr>
                    <w:rFonts w:ascii="Cambria Math" w:hAnsi="Cambria Math" w:cs="Arial"/>
                    <w:i/>
                    <w:color w:val="000000"/>
                    <w:lang w:val="es-CO"/>
                  </w:rPr>
                </w:ins>
              </m:ctrlPr>
            </m:fPr>
            <m:num>
              <w:ins w:id="74" w:author="Johana Montejo Rozo" w:date="2015-05-03T17:21:00Z">
                <m:r>
                  <w:rPr>
                    <w:rFonts w:ascii="Cambria Math" w:hAnsi="Cambria Math" w:cs="Arial"/>
                    <w:color w:val="000000"/>
                    <w:lang w:val="es-CO"/>
                  </w:rPr>
                  <m:t>7</m:t>
                </m:r>
              </w:ins>
            </m:num>
            <m:den>
              <w:ins w:id="75" w:author="Johana Montejo Rozo" w:date="2015-05-03T17:21:00Z">
                <m:r>
                  <w:rPr>
                    <w:rFonts w:ascii="Cambria Math" w:hAnsi="Cambria Math" w:cs="Arial"/>
                    <w:color w:val="000000"/>
                    <w:lang w:val="es-CO"/>
                  </w:rPr>
                  <m:t>4</m:t>
                </m:r>
              </w:ins>
            </m:den>
          </m:f>
        </m:oMath>
      </m:oMathPara>
    </w:p>
    <w:p w14:paraId="2E330413" w14:textId="77777777" w:rsidR="00664CC5" w:rsidRDefault="00664CC5" w:rsidP="00664CC5">
      <w:pPr>
        <w:spacing w:after="0"/>
        <w:rPr>
          <w:ins w:id="76" w:author="Johana Montejo Rozo" w:date="2015-05-03T17:25:00Z"/>
          <w:rFonts w:ascii="Arial" w:eastAsiaTheme="minorEastAsia" w:hAnsi="Arial" w:cs="Arial"/>
          <w:color w:val="000000"/>
          <w:lang w:val="es-CO"/>
        </w:rPr>
      </w:pPr>
    </w:p>
    <w:p w14:paraId="7630083E" w14:textId="7A0CE4A0" w:rsidR="00664CC5" w:rsidRDefault="00664CC5" w:rsidP="00664CC5">
      <w:pPr>
        <w:spacing w:after="0"/>
        <w:rPr>
          <w:ins w:id="77" w:author="Johana Montejo Rozo" w:date="2015-05-03T17:20:00Z"/>
          <w:rFonts w:ascii="Arial" w:hAnsi="Arial" w:cs="Arial"/>
          <w:color w:val="000000"/>
          <w:lang w:val="es-CO"/>
        </w:rPr>
      </w:pPr>
      <w:ins w:id="78" w:author="Johana Montejo Rozo" w:date="2015-05-03T17:25:00Z">
        <w:r>
          <w:rPr>
            <w:rFonts w:ascii="Arial" w:eastAsiaTheme="minorEastAsia" w:hAnsi="Arial" w:cs="Arial"/>
            <w:color w:val="000000"/>
            <w:lang w:val="es-CO"/>
          </w:rPr>
          <w:t>Por lo que el resultado de la suma lo podemos expresar de la siguiente manera:</w:t>
        </w:r>
      </w:ins>
    </w:p>
    <w:p w14:paraId="2250D7A5" w14:textId="135011EB" w:rsidR="00664CC5" w:rsidRPr="00664CC5" w:rsidRDefault="00664CC5" w:rsidP="00664CC5">
      <w:pPr>
        <w:spacing w:after="0"/>
        <w:rPr>
          <w:rFonts w:ascii="Arial" w:hAnsi="Arial" w:cs="Arial"/>
          <w:color w:val="000000"/>
          <w:lang w:val="es-CO"/>
        </w:rPr>
      </w:pPr>
    </w:p>
    <w:p w14:paraId="5CD530C3" w14:textId="7458DFD9" w:rsidR="00664CC5" w:rsidRPr="00E93472" w:rsidRDefault="00664CC5" w:rsidP="00664CC5">
      <w:pPr>
        <w:pStyle w:val="Prrafodelista"/>
        <w:spacing w:after="0"/>
        <w:rPr>
          <w:ins w:id="79" w:author="Johana Montejo Rozo" w:date="2015-05-03T17:25:00Z"/>
          <w:rFonts w:ascii="Arial" w:eastAsiaTheme="minorEastAsia" w:hAnsi="Arial" w:cs="Arial"/>
          <w:color w:val="000000"/>
          <w:lang w:val="es-CO"/>
        </w:rPr>
      </w:pPr>
      <m:oMathPara>
        <m:oMath>
          <m:f>
            <m:fPr>
              <m:ctrlPr>
                <w:ins w:id="80" w:author="Johana Montejo Rozo" w:date="2015-05-03T17:25:00Z">
                  <w:rPr>
                    <w:rFonts w:ascii="Cambria Math" w:hAnsi="Cambria Math" w:cs="Arial"/>
                    <w:i/>
                    <w:color w:val="000000"/>
                    <w:lang w:val="es-CO"/>
                  </w:rPr>
                </w:ins>
              </m:ctrlPr>
            </m:fPr>
            <m:num>
              <w:ins w:id="81" w:author="Johana Montejo Rozo" w:date="2015-05-03T17:25:00Z">
                <m:r>
                  <w:rPr>
                    <w:rFonts w:ascii="Cambria Math" w:hAnsi="Cambria Math" w:cs="Arial"/>
                    <w:color w:val="000000"/>
                    <w:lang w:val="es-CO"/>
                  </w:rPr>
                  <m:t>8</m:t>
                </m:r>
              </w:ins>
            </m:num>
            <m:den>
              <w:ins w:id="82" w:author="Johana Montejo Rozo" w:date="2015-05-03T17:25:00Z">
                <m:r>
                  <w:rPr>
                    <w:rFonts w:ascii="Cambria Math" w:hAnsi="Cambria Math" w:cs="Arial"/>
                    <w:color w:val="000000"/>
                    <w:lang w:val="es-CO"/>
                  </w:rPr>
                  <m:t>12</m:t>
                </m:r>
              </w:ins>
            </m:den>
          </m:f>
          <w:ins w:id="83" w:author="Johana Montejo Rozo" w:date="2015-05-03T17:25:00Z">
            <m:r>
              <w:rPr>
                <w:rFonts w:ascii="Cambria Math" w:hAnsi="Cambria Math" w:cs="Arial"/>
                <w:color w:val="000000"/>
                <w:lang w:val="es-CO"/>
              </w:rPr>
              <m:t>+</m:t>
            </m:r>
          </w:ins>
          <m:f>
            <m:fPr>
              <m:ctrlPr>
                <w:ins w:id="84" w:author="Johana Montejo Rozo" w:date="2015-05-03T17:25:00Z">
                  <w:rPr>
                    <w:rFonts w:ascii="Cambria Math" w:hAnsi="Cambria Math" w:cs="Arial"/>
                    <w:i/>
                    <w:color w:val="000000"/>
                    <w:lang w:val="es-CO"/>
                  </w:rPr>
                </w:ins>
              </m:ctrlPr>
            </m:fPr>
            <m:num>
              <w:ins w:id="85" w:author="Johana Montejo Rozo" w:date="2015-05-03T17:25:00Z">
                <m:r>
                  <w:rPr>
                    <w:rFonts w:ascii="Cambria Math" w:hAnsi="Cambria Math" w:cs="Arial"/>
                    <w:color w:val="000000"/>
                    <w:lang w:val="es-CO"/>
                  </w:rPr>
                  <m:t>3</m:t>
                </m:r>
              </w:ins>
            </m:num>
            <m:den>
              <w:ins w:id="86" w:author="Johana Montejo Rozo" w:date="2015-05-03T17:25:00Z">
                <m:r>
                  <w:rPr>
                    <w:rFonts w:ascii="Cambria Math" w:hAnsi="Cambria Math" w:cs="Arial"/>
                    <w:color w:val="000000"/>
                    <w:lang w:val="es-CO"/>
                  </w:rPr>
                  <m:t>12</m:t>
                </m:r>
              </w:ins>
            </m:den>
          </m:f>
          <w:ins w:id="87" w:author="Johana Montejo Rozo" w:date="2015-05-03T17:25:00Z">
            <m:r>
              <w:rPr>
                <w:rFonts w:ascii="Cambria Math" w:hAnsi="Cambria Math" w:cs="Arial"/>
                <w:color w:val="000000"/>
                <w:lang w:val="es-CO"/>
              </w:rPr>
              <m:t>+</m:t>
            </m:r>
          </w:ins>
          <m:f>
            <m:fPr>
              <m:ctrlPr>
                <w:ins w:id="88" w:author="Johana Montejo Rozo" w:date="2015-05-03T17:25:00Z">
                  <w:rPr>
                    <w:rFonts w:ascii="Cambria Math" w:hAnsi="Cambria Math" w:cs="Arial"/>
                    <w:i/>
                    <w:color w:val="000000"/>
                    <w:lang w:val="es-CO"/>
                  </w:rPr>
                </w:ins>
              </m:ctrlPr>
            </m:fPr>
            <m:num>
              <w:ins w:id="89" w:author="Johana Montejo Rozo" w:date="2015-05-03T17:25:00Z">
                <m:r>
                  <w:rPr>
                    <w:rFonts w:ascii="Cambria Math" w:hAnsi="Cambria Math" w:cs="Arial"/>
                    <w:color w:val="000000"/>
                    <w:lang w:val="es-CO"/>
                  </w:rPr>
                  <m:t>10</m:t>
                </m:r>
              </w:ins>
            </m:num>
            <m:den>
              <w:ins w:id="90" w:author="Johana Montejo Rozo" w:date="2015-05-03T17:25:00Z">
                <m:r>
                  <w:rPr>
                    <w:rFonts w:ascii="Cambria Math" w:hAnsi="Cambria Math" w:cs="Arial"/>
                    <w:color w:val="000000"/>
                    <w:lang w:val="es-CO"/>
                  </w:rPr>
                  <m:t>12</m:t>
                </m:r>
              </w:ins>
            </m:den>
          </m:f>
          <w:ins w:id="91" w:author="Johana Montejo Rozo" w:date="2015-05-03T17:25:00Z">
            <m:r>
              <w:rPr>
                <w:rFonts w:ascii="Cambria Math" w:hAnsi="Cambria Math" w:cs="Arial"/>
                <w:color w:val="000000"/>
                <w:lang w:val="es-CO"/>
              </w:rPr>
              <m:t>=</m:t>
            </m:r>
          </w:ins>
          <m:f>
            <m:fPr>
              <m:ctrlPr>
                <w:ins w:id="92" w:author="Johana Montejo Rozo" w:date="2015-05-03T17:25:00Z">
                  <w:rPr>
                    <w:rFonts w:ascii="Cambria Math" w:hAnsi="Cambria Math" w:cs="Arial"/>
                    <w:i/>
                    <w:color w:val="000000"/>
                    <w:lang w:val="es-CO"/>
                  </w:rPr>
                </w:ins>
              </m:ctrlPr>
            </m:fPr>
            <m:num>
              <w:ins w:id="93" w:author="Johana Montejo Rozo" w:date="2015-05-03T17:25:00Z">
                <m:r>
                  <w:rPr>
                    <w:rFonts w:ascii="Cambria Math" w:hAnsi="Cambria Math" w:cs="Arial"/>
                    <w:color w:val="000000"/>
                    <w:lang w:val="es-CO"/>
                  </w:rPr>
                  <m:t>8+3+10</m:t>
                </m:r>
              </w:ins>
            </m:num>
            <m:den>
              <w:ins w:id="94" w:author="Johana Montejo Rozo" w:date="2015-05-03T17:25:00Z">
                <m:r>
                  <w:rPr>
                    <w:rFonts w:ascii="Cambria Math" w:hAnsi="Cambria Math" w:cs="Arial"/>
                    <w:color w:val="000000"/>
                    <w:lang w:val="es-CO"/>
                  </w:rPr>
                  <m:t>12</m:t>
                </m:r>
              </w:ins>
            </m:den>
          </m:f>
          <w:ins w:id="95" w:author="Johana Montejo Rozo" w:date="2015-05-03T17:25:00Z">
            <m:r>
              <w:rPr>
                <w:rFonts w:ascii="Cambria Math" w:hAnsi="Cambria Math" w:cs="Arial"/>
                <w:color w:val="000000"/>
                <w:lang w:val="es-CO"/>
              </w:rPr>
              <m:t>=</m:t>
            </m:r>
          </w:ins>
          <m:f>
            <m:fPr>
              <m:ctrlPr>
                <w:ins w:id="96" w:author="Johana Montejo Rozo" w:date="2015-05-03T17:25:00Z">
                  <w:rPr>
                    <w:rFonts w:ascii="Cambria Math" w:hAnsi="Cambria Math" w:cs="Arial"/>
                    <w:i/>
                    <w:color w:val="000000"/>
                    <w:lang w:val="es-CO"/>
                  </w:rPr>
                </w:ins>
              </m:ctrlPr>
            </m:fPr>
            <m:num>
              <w:ins w:id="97" w:author="Johana Montejo Rozo" w:date="2015-05-03T17:25:00Z">
                <m:r>
                  <w:rPr>
                    <w:rFonts w:ascii="Cambria Math" w:hAnsi="Cambria Math" w:cs="Arial"/>
                    <w:color w:val="000000"/>
                    <w:lang w:val="es-CO"/>
                  </w:rPr>
                  <m:t>21</m:t>
                </m:r>
              </w:ins>
            </m:num>
            <m:den>
              <w:ins w:id="98" w:author="Johana Montejo Rozo" w:date="2015-05-03T17:25:00Z">
                <m:r>
                  <w:rPr>
                    <w:rFonts w:ascii="Cambria Math" w:hAnsi="Cambria Math" w:cs="Arial"/>
                    <w:color w:val="000000"/>
                    <w:lang w:val="es-CO"/>
                  </w:rPr>
                  <m:t>12</m:t>
                </m:r>
              </w:ins>
            </m:den>
          </m:f>
          <w:ins w:id="99" w:author="Johana Montejo Rozo" w:date="2015-05-03T17:25:00Z">
            <m:r>
              <w:rPr>
                <w:rFonts w:ascii="Cambria Math" w:hAnsi="Cambria Math" w:cs="Arial"/>
                <w:color w:val="000000"/>
                <w:lang w:val="es-CO"/>
              </w:rPr>
              <m:t>=</m:t>
            </m:r>
          </w:ins>
          <m:f>
            <m:fPr>
              <m:ctrlPr>
                <w:ins w:id="100" w:author="Johana Montejo Rozo" w:date="2015-05-03T17:25:00Z">
                  <w:rPr>
                    <w:rFonts w:ascii="Cambria Math" w:hAnsi="Cambria Math" w:cs="Arial"/>
                    <w:i/>
                    <w:color w:val="000000"/>
                    <w:lang w:val="es-CO"/>
                  </w:rPr>
                </w:ins>
              </m:ctrlPr>
            </m:fPr>
            <m:num>
              <w:ins w:id="101" w:author="Johana Montejo Rozo" w:date="2015-05-03T17:25:00Z">
                <m:r>
                  <w:rPr>
                    <w:rFonts w:ascii="Cambria Math" w:hAnsi="Cambria Math" w:cs="Arial"/>
                    <w:color w:val="000000"/>
                    <w:lang w:val="es-CO"/>
                  </w:rPr>
                  <m:t>7</m:t>
                </m:r>
              </w:ins>
            </m:num>
            <m:den>
              <w:ins w:id="102" w:author="Johana Montejo Rozo" w:date="2015-05-03T17:25:00Z">
                <m:r>
                  <w:rPr>
                    <w:rFonts w:ascii="Cambria Math" w:hAnsi="Cambria Math" w:cs="Arial"/>
                    <w:color w:val="000000"/>
                    <w:lang w:val="es-CO"/>
                  </w:rPr>
                  <m:t>4</m:t>
                </m:r>
              </w:ins>
            </m:den>
          </m:f>
        </m:oMath>
      </m:oMathPara>
    </w:p>
    <w:p w14:paraId="5C42437F" w14:textId="77777777" w:rsidR="00453058" w:rsidRPr="00E93472" w:rsidRDefault="00453058" w:rsidP="00081745">
      <w:pPr>
        <w:spacing w:after="0"/>
        <w:rPr>
          <w:rFonts w:ascii="Arial" w:hAnsi="Arial" w:cs="Arial"/>
          <w:color w:val="000000"/>
          <w:lang w:val="es-CO"/>
        </w:rPr>
      </w:pPr>
    </w:p>
    <w:p w14:paraId="2D560C9B" w14:textId="2D6C4C86" w:rsidR="00780272" w:rsidRPr="00E93472" w:rsidRDefault="00720F22" w:rsidP="00081745">
      <w:pPr>
        <w:spacing w:after="0"/>
        <w:rPr>
          <w:rFonts w:ascii="Arial" w:hAnsi="Arial" w:cs="Arial"/>
          <w:color w:val="000000"/>
          <w:lang w:val="es-CO"/>
        </w:rPr>
      </w:pPr>
      <w:r w:rsidRPr="00E93472">
        <w:rPr>
          <w:rFonts w:ascii="Arial" w:hAnsi="Arial" w:cs="Arial"/>
          <w:b/>
          <w:color w:val="000000"/>
          <w:lang w:val="es-CO"/>
        </w:rPr>
        <w:t>Caso 2</w:t>
      </w:r>
      <w:r w:rsidRPr="00E93472">
        <w:rPr>
          <w:rFonts w:ascii="Arial" w:hAnsi="Arial" w:cs="Arial"/>
          <w:color w:val="000000"/>
          <w:lang w:val="es-CO"/>
        </w:rPr>
        <w:t>: Fracciones heterogéneas</w:t>
      </w:r>
    </w:p>
    <w:p w14:paraId="592E6F8C" w14:textId="77777777" w:rsidR="00780272" w:rsidRPr="00E93472" w:rsidRDefault="00780272" w:rsidP="00081745">
      <w:pPr>
        <w:spacing w:after="0"/>
        <w:rPr>
          <w:rFonts w:ascii="Arial" w:hAnsi="Arial" w:cs="Arial"/>
          <w:color w:val="000000"/>
          <w:lang w:val="es-CO"/>
        </w:rPr>
      </w:pPr>
    </w:p>
    <w:p w14:paraId="17FC8244" w14:textId="77777777" w:rsidR="003335BE" w:rsidRPr="00E93472" w:rsidRDefault="00284617" w:rsidP="00081745">
      <w:pPr>
        <w:spacing w:after="0"/>
        <w:rPr>
          <w:rFonts w:ascii="Arial" w:hAnsi="Arial" w:cs="Arial"/>
          <w:b/>
          <w:color w:val="000000"/>
          <w:lang w:val="es-CO"/>
        </w:rPr>
      </w:pPr>
      <w:r w:rsidRPr="00E93472">
        <w:rPr>
          <w:rFonts w:ascii="Arial" w:hAnsi="Arial" w:cs="Arial"/>
          <w:color w:val="000000"/>
          <w:lang w:val="es-CO"/>
        </w:rPr>
        <w:t xml:space="preserve">Cuando queremos sumar dos o más </w:t>
      </w:r>
      <w:r w:rsidRPr="00E93472">
        <w:rPr>
          <w:rFonts w:ascii="Arial" w:hAnsi="Arial" w:cs="Arial"/>
          <w:b/>
          <w:color w:val="000000"/>
          <w:lang w:val="es-CO"/>
        </w:rPr>
        <w:t>fracciones heterogéneas</w:t>
      </w:r>
      <w:r w:rsidRPr="00E93472">
        <w:rPr>
          <w:rFonts w:ascii="Arial" w:hAnsi="Arial" w:cs="Arial"/>
          <w:color w:val="000000"/>
          <w:lang w:val="es-CO"/>
        </w:rPr>
        <w:t xml:space="preserve">, debemos hallar </w:t>
      </w:r>
      <w:r w:rsidRPr="00E93472">
        <w:rPr>
          <w:rFonts w:ascii="Arial" w:hAnsi="Arial" w:cs="Arial"/>
          <w:b/>
          <w:color w:val="000000"/>
          <w:lang w:val="es-CO"/>
        </w:rPr>
        <w:t>fracciones equivalentes homogéneas</w:t>
      </w:r>
      <w:r w:rsidR="003335BE" w:rsidRPr="00E93472">
        <w:rPr>
          <w:rFonts w:ascii="Arial" w:hAnsi="Arial" w:cs="Arial"/>
          <w:color w:val="000000"/>
          <w:lang w:val="es-CO"/>
        </w:rPr>
        <w:t xml:space="preserve"> para realizar el proceso del </w:t>
      </w:r>
      <w:r w:rsidR="003335BE" w:rsidRPr="00E93472">
        <w:rPr>
          <w:rFonts w:ascii="Arial" w:hAnsi="Arial" w:cs="Arial"/>
          <w:b/>
          <w:color w:val="000000"/>
          <w:lang w:val="es-CO"/>
        </w:rPr>
        <w:t xml:space="preserve">Caso 1. </w:t>
      </w:r>
    </w:p>
    <w:p w14:paraId="1F990929" w14:textId="77777777" w:rsidR="006F63F5" w:rsidRPr="00E93472" w:rsidRDefault="006F63F5" w:rsidP="00081745">
      <w:pPr>
        <w:spacing w:after="0"/>
        <w:rPr>
          <w:rFonts w:ascii="Arial" w:hAnsi="Arial" w:cs="Arial"/>
          <w:color w:val="000000"/>
          <w:lang w:val="es-CO"/>
        </w:rPr>
      </w:pPr>
      <w:r w:rsidRPr="00E93472">
        <w:rPr>
          <w:rFonts w:ascii="Arial" w:hAnsi="Arial" w:cs="Arial"/>
          <w:color w:val="000000"/>
          <w:lang w:val="es-CO"/>
        </w:rPr>
        <w:t>Veamos un ejemplo:</w:t>
      </w:r>
    </w:p>
    <w:p w14:paraId="429F0B58" w14:textId="77777777" w:rsidR="006F63F5" w:rsidRPr="00E93472" w:rsidRDefault="006F63F5" w:rsidP="00081745">
      <w:pPr>
        <w:spacing w:after="0"/>
        <w:rPr>
          <w:rFonts w:ascii="Arial" w:hAnsi="Arial" w:cs="Arial"/>
          <w:color w:val="000000"/>
          <w:lang w:val="es-CO"/>
        </w:rPr>
      </w:pPr>
    </w:p>
    <w:p w14:paraId="00ED3704" w14:textId="26081D16" w:rsidR="007F315B" w:rsidRPr="00E93472" w:rsidRDefault="007F315B" w:rsidP="00081745">
      <w:pPr>
        <w:spacing w:after="0"/>
        <w:rPr>
          <w:rFonts w:ascii="Arial" w:hAnsi="Arial" w:cs="Arial"/>
          <w:color w:val="000000"/>
          <w:lang w:val="es-CO"/>
        </w:rPr>
      </w:pPr>
      <w:r w:rsidRPr="00E93472">
        <w:rPr>
          <w:rFonts w:ascii="Arial" w:hAnsi="Arial" w:cs="Arial"/>
          <w:color w:val="000000"/>
          <w:lang w:val="es-CO"/>
        </w:rPr>
        <w:t xml:space="preserve">Hallemos la suma de </w:t>
      </w:r>
      <m:oMath>
        <m:f>
          <m:fPr>
            <m:ctrlPr>
              <w:rPr>
                <w:rFonts w:ascii="Cambria Math" w:hAnsi="Cambria Math" w:cs="Arial"/>
                <w:i/>
                <w:color w:val="000000"/>
                <w:lang w:val="es-CO"/>
              </w:rPr>
            </m:ctrlPr>
          </m:fPr>
          <m:num>
            <m:r>
              <w:rPr>
                <w:rFonts w:ascii="Cambria Math" w:hAnsi="Cambria Math" w:cs="Arial"/>
                <w:color w:val="000000"/>
                <w:lang w:val="es-CO"/>
              </w:rPr>
              <m:t>4</m:t>
            </m:r>
          </m:num>
          <m:den>
            <m:r>
              <w:rPr>
                <w:rFonts w:ascii="Cambria Math" w:hAnsi="Cambria Math" w:cs="Arial"/>
                <w:color w:val="000000"/>
                <w:lang w:val="es-CO"/>
              </w:rPr>
              <m:t>8</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3</m:t>
            </m:r>
          </m:num>
          <m:den>
            <m:r>
              <w:rPr>
                <w:rFonts w:ascii="Cambria Math" w:hAnsi="Cambria Math" w:cs="Arial"/>
                <w:color w:val="000000"/>
                <w:lang w:val="es-CO"/>
              </w:rPr>
              <m:t>5</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9</m:t>
            </m:r>
          </m:num>
          <m:den>
            <m:r>
              <w:rPr>
                <w:rFonts w:ascii="Cambria Math" w:hAnsi="Cambria Math" w:cs="Arial"/>
                <w:color w:val="000000"/>
                <w:lang w:val="es-CO"/>
              </w:rPr>
              <m:t>20</m:t>
            </m:r>
          </m:den>
        </m:f>
      </m:oMath>
    </w:p>
    <w:p w14:paraId="1C3D5996" w14:textId="77777777" w:rsidR="00780272" w:rsidRPr="00E93472" w:rsidRDefault="00780272" w:rsidP="00081745">
      <w:pPr>
        <w:spacing w:after="0"/>
        <w:rPr>
          <w:rFonts w:ascii="Arial" w:hAnsi="Arial" w:cs="Arial"/>
          <w:color w:val="000000"/>
          <w:lang w:val="es-CO"/>
        </w:rPr>
      </w:pPr>
    </w:p>
    <w:p w14:paraId="252B877D" w14:textId="372C24DE" w:rsidR="004D36F6" w:rsidRPr="00E93472" w:rsidRDefault="004D36F6" w:rsidP="004D36F6">
      <w:pPr>
        <w:spacing w:after="0"/>
        <w:ind w:firstLine="708"/>
        <w:rPr>
          <w:rFonts w:ascii="Arial" w:hAnsi="Arial" w:cs="Arial"/>
          <w:b/>
          <w:color w:val="000000"/>
          <w:lang w:val="es-CO"/>
        </w:rPr>
      </w:pPr>
      <w:r w:rsidRPr="00E93472">
        <w:rPr>
          <w:rFonts w:ascii="Arial" w:hAnsi="Arial" w:cs="Arial"/>
          <w:b/>
          <w:color w:val="000000"/>
          <w:lang w:val="es-CO"/>
        </w:rPr>
        <w:t xml:space="preserve">Paso 1. </w:t>
      </w:r>
    </w:p>
    <w:p w14:paraId="223DC7F1" w14:textId="451B0728" w:rsidR="004D36F6" w:rsidRPr="00E93472" w:rsidRDefault="004D36F6" w:rsidP="004D36F6">
      <w:pPr>
        <w:spacing w:after="0"/>
        <w:ind w:left="708"/>
        <w:rPr>
          <w:rFonts w:ascii="Arial" w:hAnsi="Arial" w:cs="Arial"/>
          <w:color w:val="000000"/>
          <w:lang w:val="es-CO"/>
        </w:rPr>
      </w:pPr>
      <w:r w:rsidRPr="00E93472">
        <w:rPr>
          <w:rFonts w:ascii="Arial" w:hAnsi="Arial" w:cs="Arial"/>
          <w:color w:val="000000"/>
          <w:lang w:val="es-CO"/>
        </w:rPr>
        <w:t xml:space="preserve">Hallamos el mínimo común denominador, es decir el mínimo común múltiplo entre los denominadores. </w:t>
      </w:r>
    </w:p>
    <w:p w14:paraId="38EE57E8" w14:textId="77777777" w:rsidR="004D36F6" w:rsidRPr="00E93472" w:rsidRDefault="004D36F6" w:rsidP="00081745">
      <w:pPr>
        <w:spacing w:after="0"/>
        <w:rPr>
          <w:rFonts w:ascii="Arial" w:hAnsi="Arial" w:cs="Arial"/>
          <w:color w:val="000000"/>
          <w:lang w:val="es-CO"/>
        </w:rPr>
      </w:pPr>
    </w:p>
    <w:p w14:paraId="2AAF38F9" w14:textId="040FF92B" w:rsidR="004D36F6" w:rsidRPr="00E93472" w:rsidRDefault="004D36F6" w:rsidP="004D36F6">
      <w:pPr>
        <w:pStyle w:val="Prrafodelista"/>
        <w:numPr>
          <w:ilvl w:val="0"/>
          <w:numId w:val="36"/>
        </w:numPr>
        <w:spacing w:after="0"/>
        <w:ind w:firstLine="273"/>
        <w:rPr>
          <w:rFonts w:ascii="Arial" w:hAnsi="Arial" w:cs="Arial"/>
          <w:color w:val="000000"/>
          <w:lang w:val="es-CO"/>
        </w:rPr>
      </w:pPr>
      <w:r w:rsidRPr="00E93472">
        <w:rPr>
          <w:rFonts w:ascii="Arial" w:hAnsi="Arial" w:cs="Arial"/>
          <w:color w:val="000000"/>
          <w:lang w:val="es-CO"/>
        </w:rPr>
        <w:t>8 = 2 x 2 x 2</w:t>
      </w:r>
    </w:p>
    <w:p w14:paraId="73D6A4BC" w14:textId="59CDBBFA" w:rsidR="004D36F6" w:rsidRPr="00E93472" w:rsidRDefault="004D36F6" w:rsidP="004D36F6">
      <w:pPr>
        <w:pStyle w:val="Prrafodelista"/>
        <w:numPr>
          <w:ilvl w:val="0"/>
          <w:numId w:val="36"/>
        </w:numPr>
        <w:spacing w:after="0"/>
        <w:ind w:firstLine="273"/>
        <w:rPr>
          <w:rFonts w:ascii="Arial" w:hAnsi="Arial" w:cs="Arial"/>
          <w:color w:val="000000"/>
          <w:lang w:val="es-CO"/>
        </w:rPr>
      </w:pPr>
      <w:r w:rsidRPr="00E93472">
        <w:rPr>
          <w:rFonts w:ascii="Arial" w:hAnsi="Arial" w:cs="Arial"/>
          <w:color w:val="000000"/>
          <w:lang w:val="es-CO"/>
        </w:rPr>
        <w:t>5 = 5</w:t>
      </w:r>
    </w:p>
    <w:p w14:paraId="0C7AB065" w14:textId="5F5FA281" w:rsidR="004D36F6" w:rsidRPr="00E93472" w:rsidRDefault="004D36F6" w:rsidP="004D36F6">
      <w:pPr>
        <w:pStyle w:val="Prrafodelista"/>
        <w:numPr>
          <w:ilvl w:val="0"/>
          <w:numId w:val="36"/>
        </w:numPr>
        <w:spacing w:after="0"/>
        <w:ind w:firstLine="273"/>
        <w:rPr>
          <w:rFonts w:ascii="Arial" w:hAnsi="Arial" w:cs="Arial"/>
          <w:color w:val="000000"/>
          <w:lang w:val="es-CO"/>
        </w:rPr>
      </w:pPr>
      <w:r w:rsidRPr="00E93472">
        <w:rPr>
          <w:rFonts w:ascii="Arial" w:hAnsi="Arial" w:cs="Arial"/>
          <w:color w:val="000000"/>
          <w:lang w:val="es-CO"/>
        </w:rPr>
        <w:t>20 = 2 x 2 x 5</w:t>
      </w:r>
    </w:p>
    <w:p w14:paraId="44B142E2" w14:textId="77777777" w:rsidR="004D36F6" w:rsidRPr="00E93472" w:rsidRDefault="004D36F6" w:rsidP="004D36F6">
      <w:pPr>
        <w:spacing w:after="0"/>
        <w:ind w:firstLine="273"/>
        <w:rPr>
          <w:rFonts w:ascii="Arial" w:hAnsi="Arial" w:cs="Arial"/>
          <w:color w:val="000000"/>
          <w:lang w:val="es-CO"/>
        </w:rPr>
      </w:pPr>
    </w:p>
    <w:p w14:paraId="338DE93E" w14:textId="0541EEB7" w:rsidR="004D36F6" w:rsidRPr="00E93472" w:rsidRDefault="004D36F6" w:rsidP="004D36F6">
      <w:pPr>
        <w:spacing w:after="0"/>
        <w:ind w:left="12" w:firstLine="696"/>
        <w:rPr>
          <w:rFonts w:ascii="Arial" w:hAnsi="Arial" w:cs="Arial"/>
          <w:color w:val="000000"/>
          <w:lang w:val="es-CO"/>
        </w:rPr>
      </w:pPr>
      <w:r w:rsidRPr="00E93472">
        <w:rPr>
          <w:rFonts w:ascii="Arial" w:hAnsi="Arial" w:cs="Arial"/>
          <w:color w:val="000000"/>
          <w:lang w:val="es-CO"/>
        </w:rPr>
        <w:t xml:space="preserve">Entonces, el </w:t>
      </w:r>
      <w:proofErr w:type="spellStart"/>
      <w:r w:rsidRPr="00E93472">
        <w:rPr>
          <w:rFonts w:ascii="Arial" w:hAnsi="Arial" w:cs="Arial"/>
          <w:color w:val="000000"/>
          <w:lang w:val="es-CO"/>
        </w:rPr>
        <w:t>m.c.m</w:t>
      </w:r>
      <w:proofErr w:type="spellEnd"/>
      <w:r w:rsidRPr="00E93472">
        <w:rPr>
          <w:rFonts w:ascii="Arial" w:hAnsi="Arial" w:cs="Arial"/>
          <w:color w:val="000000"/>
          <w:lang w:val="es-CO"/>
        </w:rPr>
        <w:t>. (8, 5, 20) = 40</w:t>
      </w:r>
    </w:p>
    <w:p w14:paraId="4D6F979B" w14:textId="77777777" w:rsidR="004D36F6" w:rsidRPr="00E93472" w:rsidRDefault="004D36F6" w:rsidP="004D36F6">
      <w:pPr>
        <w:spacing w:after="0"/>
        <w:ind w:left="12" w:firstLine="696"/>
        <w:rPr>
          <w:rFonts w:ascii="Arial" w:hAnsi="Arial" w:cs="Arial"/>
          <w:color w:val="000000"/>
          <w:lang w:val="es-CO"/>
        </w:rPr>
      </w:pPr>
    </w:p>
    <w:p w14:paraId="4D17E6D5" w14:textId="28FF44D5" w:rsidR="004D36F6" w:rsidRPr="00E93472" w:rsidRDefault="004D36F6" w:rsidP="004D36F6">
      <w:pPr>
        <w:spacing w:after="0"/>
        <w:ind w:left="12" w:firstLine="696"/>
        <w:rPr>
          <w:rFonts w:ascii="Arial" w:hAnsi="Arial" w:cs="Arial"/>
          <w:b/>
          <w:color w:val="000000"/>
          <w:lang w:val="es-CO"/>
        </w:rPr>
      </w:pPr>
      <w:r w:rsidRPr="00E93472">
        <w:rPr>
          <w:rFonts w:ascii="Arial" w:hAnsi="Arial" w:cs="Arial"/>
          <w:b/>
          <w:color w:val="000000"/>
          <w:lang w:val="es-CO"/>
        </w:rPr>
        <w:t xml:space="preserve">Paso 2. </w:t>
      </w:r>
    </w:p>
    <w:p w14:paraId="39F9F6D5" w14:textId="519BAB5C" w:rsidR="00930C7D" w:rsidRPr="00E93472" w:rsidRDefault="00930C7D" w:rsidP="00930C7D">
      <w:pPr>
        <w:spacing w:after="0"/>
        <w:ind w:left="708"/>
        <w:rPr>
          <w:rFonts w:ascii="Arial" w:hAnsi="Arial" w:cs="Arial"/>
          <w:b/>
          <w:color w:val="000000"/>
          <w:lang w:val="es-CO"/>
        </w:rPr>
      </w:pPr>
      <w:r w:rsidRPr="00E93472">
        <w:rPr>
          <w:rFonts w:ascii="Arial" w:hAnsi="Arial" w:cs="Arial"/>
          <w:color w:val="000000"/>
          <w:lang w:val="es-CO"/>
        </w:rPr>
        <w:t xml:space="preserve">Hallamos fracciones equivalentes homogéneas a las fracciones iniciales, teniendo en cuenta el </w:t>
      </w:r>
      <w:proofErr w:type="spellStart"/>
      <w:r w:rsidRPr="00E93472">
        <w:rPr>
          <w:rFonts w:ascii="Arial" w:hAnsi="Arial" w:cs="Arial"/>
          <w:color w:val="000000"/>
          <w:lang w:val="es-CO"/>
        </w:rPr>
        <w:t>m.c.m</w:t>
      </w:r>
      <w:proofErr w:type="spellEnd"/>
      <w:r w:rsidRPr="00E93472">
        <w:rPr>
          <w:rFonts w:ascii="Arial" w:hAnsi="Arial" w:cs="Arial"/>
          <w:color w:val="000000"/>
          <w:lang w:val="es-CO"/>
        </w:rPr>
        <w:t xml:space="preserve">. que encontramos en el </w:t>
      </w:r>
      <w:r w:rsidRPr="00E93472">
        <w:rPr>
          <w:rFonts w:ascii="Arial" w:hAnsi="Arial" w:cs="Arial"/>
          <w:b/>
          <w:color w:val="000000"/>
          <w:lang w:val="es-CO"/>
        </w:rPr>
        <w:t xml:space="preserve">Paso 1. </w:t>
      </w:r>
    </w:p>
    <w:p w14:paraId="5C09DBBC" w14:textId="77777777" w:rsidR="00930C7D" w:rsidRPr="00E93472" w:rsidRDefault="00930C7D" w:rsidP="00930C7D">
      <w:pPr>
        <w:spacing w:after="0"/>
        <w:ind w:left="708"/>
        <w:rPr>
          <w:rFonts w:ascii="Arial" w:hAnsi="Arial" w:cs="Arial"/>
          <w:b/>
          <w:color w:val="000000"/>
          <w:lang w:val="es-CO"/>
        </w:rPr>
      </w:pPr>
    </w:p>
    <w:p w14:paraId="013FAA0C" w14:textId="7EEDEC11" w:rsidR="00930C7D" w:rsidRPr="00E93472" w:rsidRDefault="00A8151A" w:rsidP="00930C7D">
      <w:pPr>
        <w:pStyle w:val="Prrafodelista"/>
        <w:numPr>
          <w:ilvl w:val="0"/>
          <w:numId w:val="36"/>
        </w:numPr>
        <w:spacing w:after="0"/>
        <w:ind w:left="1418" w:hanging="425"/>
        <w:rPr>
          <w:rFonts w:ascii="Arial" w:hAnsi="Arial" w:cs="Arial"/>
          <w:b/>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4</m:t>
            </m:r>
          </m:num>
          <m:den>
            <m:r>
              <w:rPr>
                <w:rFonts w:ascii="Cambria Math" w:hAnsi="Cambria Math" w:cs="Arial"/>
                <w:color w:val="000000"/>
                <w:lang w:val="es-CO"/>
              </w:rPr>
              <m:t>8</m:t>
            </m:r>
          </m:den>
        </m:f>
        <m:r>
          <w:rPr>
            <w:rFonts w:ascii="Cambria Math" w:eastAsiaTheme="minorEastAsia" w:hAnsi="Cambria Math" w:cs="Arial"/>
            <w:color w:val="000000"/>
            <w:lang w:val="es-CO"/>
          </w:rPr>
          <m:t>=</m:t>
        </m:r>
        <m:f>
          <m:fPr>
            <m:ctrlPr>
              <w:rPr>
                <w:rFonts w:ascii="Cambria Math" w:hAnsi="Cambria Math" w:cs="Arial"/>
                <w:b/>
                <w:i/>
                <w:color w:val="000000"/>
                <w:lang w:val="es-CO"/>
              </w:rPr>
            </m:ctrlPr>
          </m:fPr>
          <m:num>
            <m:r>
              <m:rPr>
                <m:sty m:val="bi"/>
              </m:rPr>
              <w:rPr>
                <w:rFonts w:ascii="Cambria Math" w:hAnsi="Cambria Math" w:cs="Arial"/>
                <w:color w:val="000000"/>
                <w:lang w:val="es-CO"/>
              </w:rPr>
              <m:t>20</m:t>
            </m:r>
          </m:num>
          <m:den>
            <m:r>
              <m:rPr>
                <m:sty m:val="bi"/>
              </m:rPr>
              <w:rPr>
                <w:rFonts w:ascii="Cambria Math" w:hAnsi="Cambria Math" w:cs="Arial"/>
                <w:color w:val="000000"/>
                <w:lang w:val="es-CO"/>
              </w:rPr>
              <m:t>40</m:t>
            </m:r>
          </m:den>
        </m:f>
      </m:oMath>
    </w:p>
    <w:p w14:paraId="78A29AB8" w14:textId="77777777" w:rsidR="00780272" w:rsidRPr="00E93472" w:rsidRDefault="00780272" w:rsidP="00081745">
      <w:pPr>
        <w:spacing w:after="0"/>
        <w:rPr>
          <w:rFonts w:ascii="Arial" w:hAnsi="Arial" w:cs="Arial"/>
          <w:color w:val="000000"/>
          <w:lang w:val="es-CO"/>
        </w:rPr>
      </w:pPr>
    </w:p>
    <w:p w14:paraId="11348EDA" w14:textId="6065A16A" w:rsidR="009862FD" w:rsidRPr="00E93472" w:rsidRDefault="00A8151A" w:rsidP="009862FD">
      <w:pPr>
        <w:pStyle w:val="Prrafodelista"/>
        <w:numPr>
          <w:ilvl w:val="0"/>
          <w:numId w:val="36"/>
        </w:numPr>
        <w:spacing w:after="0"/>
        <w:ind w:left="1418" w:hanging="425"/>
        <w:rPr>
          <w:rFonts w:ascii="Arial" w:hAnsi="Arial" w:cs="Arial"/>
          <w:b/>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3</m:t>
            </m:r>
          </m:num>
          <m:den>
            <m:r>
              <w:rPr>
                <w:rFonts w:ascii="Cambria Math" w:hAnsi="Cambria Math" w:cs="Arial"/>
                <w:color w:val="000000"/>
                <w:lang w:val="es-CO"/>
              </w:rPr>
              <m:t>5</m:t>
            </m:r>
          </m:den>
        </m:f>
        <m:r>
          <w:rPr>
            <w:rFonts w:ascii="Cambria Math" w:eastAsiaTheme="minorEastAsia" w:hAnsi="Cambria Math" w:cs="Arial"/>
            <w:color w:val="000000"/>
            <w:lang w:val="es-CO"/>
          </w:rPr>
          <m:t>=</m:t>
        </m:r>
        <m:f>
          <m:fPr>
            <m:ctrlPr>
              <w:rPr>
                <w:rFonts w:ascii="Cambria Math" w:hAnsi="Cambria Math" w:cs="Arial"/>
                <w:b/>
                <w:i/>
                <w:color w:val="000000"/>
                <w:lang w:val="es-CO"/>
              </w:rPr>
            </m:ctrlPr>
          </m:fPr>
          <m:num>
            <m:r>
              <m:rPr>
                <m:sty m:val="bi"/>
              </m:rPr>
              <w:rPr>
                <w:rFonts w:ascii="Cambria Math" w:hAnsi="Cambria Math" w:cs="Arial"/>
                <w:color w:val="000000"/>
                <w:lang w:val="es-CO"/>
              </w:rPr>
              <m:t>24</m:t>
            </m:r>
          </m:num>
          <m:den>
            <m:r>
              <m:rPr>
                <m:sty m:val="bi"/>
              </m:rPr>
              <w:rPr>
                <w:rFonts w:ascii="Cambria Math" w:hAnsi="Cambria Math" w:cs="Arial"/>
                <w:color w:val="000000"/>
                <w:lang w:val="es-CO"/>
              </w:rPr>
              <m:t>40</m:t>
            </m:r>
          </m:den>
        </m:f>
      </m:oMath>
    </w:p>
    <w:p w14:paraId="0DBB823E" w14:textId="77777777" w:rsidR="009862FD" w:rsidRPr="00E93472" w:rsidRDefault="009862FD" w:rsidP="009862FD">
      <w:pPr>
        <w:pStyle w:val="Prrafodelista"/>
        <w:spacing w:after="0"/>
        <w:ind w:left="1418"/>
        <w:rPr>
          <w:rFonts w:ascii="Arial" w:hAnsi="Arial" w:cs="Arial"/>
          <w:color w:val="000000"/>
          <w:lang w:val="es-CO"/>
        </w:rPr>
      </w:pPr>
    </w:p>
    <w:p w14:paraId="2E6FAFE4" w14:textId="7F1821A3" w:rsidR="009862FD" w:rsidRPr="00E93472" w:rsidRDefault="00A8151A" w:rsidP="009862FD">
      <w:pPr>
        <w:pStyle w:val="Prrafodelista"/>
        <w:numPr>
          <w:ilvl w:val="0"/>
          <w:numId w:val="36"/>
        </w:numPr>
        <w:spacing w:after="0"/>
        <w:ind w:left="1418" w:hanging="425"/>
        <w:rPr>
          <w:rFonts w:ascii="Arial" w:hAnsi="Arial" w:cs="Arial"/>
          <w:b/>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9</m:t>
            </m:r>
          </m:num>
          <m:den>
            <m:r>
              <w:rPr>
                <w:rFonts w:ascii="Cambria Math" w:hAnsi="Cambria Math" w:cs="Arial"/>
                <w:color w:val="000000"/>
                <w:lang w:val="es-CO"/>
              </w:rPr>
              <m:t>20</m:t>
            </m:r>
          </m:den>
        </m:f>
        <m:r>
          <w:rPr>
            <w:rFonts w:ascii="Cambria Math" w:eastAsiaTheme="minorEastAsia" w:hAnsi="Cambria Math" w:cs="Arial"/>
            <w:color w:val="000000"/>
            <w:lang w:val="es-CO"/>
          </w:rPr>
          <m:t>=</m:t>
        </m:r>
        <m:f>
          <m:fPr>
            <m:ctrlPr>
              <w:rPr>
                <w:rFonts w:ascii="Cambria Math" w:hAnsi="Cambria Math" w:cs="Arial"/>
                <w:b/>
                <w:i/>
                <w:color w:val="000000"/>
                <w:lang w:val="es-CO"/>
              </w:rPr>
            </m:ctrlPr>
          </m:fPr>
          <m:num>
            <m:r>
              <m:rPr>
                <m:sty m:val="bi"/>
              </m:rPr>
              <w:rPr>
                <w:rFonts w:ascii="Cambria Math" w:hAnsi="Cambria Math" w:cs="Arial"/>
                <w:color w:val="000000"/>
                <w:lang w:val="es-CO"/>
              </w:rPr>
              <m:t>18</m:t>
            </m:r>
          </m:num>
          <m:den>
            <m:r>
              <m:rPr>
                <m:sty m:val="bi"/>
              </m:rPr>
              <w:rPr>
                <w:rFonts w:ascii="Cambria Math" w:hAnsi="Cambria Math" w:cs="Arial"/>
                <w:color w:val="000000"/>
                <w:lang w:val="es-CO"/>
              </w:rPr>
              <m:t>40</m:t>
            </m:r>
          </m:den>
        </m:f>
      </m:oMath>
    </w:p>
    <w:p w14:paraId="00BE55DE" w14:textId="5000723E" w:rsidR="009862FD" w:rsidRPr="00E93472" w:rsidRDefault="009862FD" w:rsidP="009862FD">
      <w:pPr>
        <w:spacing w:after="0"/>
        <w:rPr>
          <w:rFonts w:ascii="Arial" w:hAnsi="Arial" w:cs="Arial"/>
          <w:color w:val="000000"/>
          <w:lang w:val="es-CO"/>
        </w:rPr>
      </w:pPr>
    </w:p>
    <w:p w14:paraId="74BE9002" w14:textId="77777777" w:rsidR="009862FD" w:rsidRPr="00E93472" w:rsidRDefault="009862FD" w:rsidP="009862FD">
      <w:pPr>
        <w:spacing w:after="0"/>
        <w:rPr>
          <w:rFonts w:ascii="Arial" w:hAnsi="Arial" w:cs="Arial"/>
          <w:color w:val="000000"/>
          <w:lang w:val="es-CO"/>
        </w:rPr>
      </w:pPr>
    </w:p>
    <w:p w14:paraId="5BCF56C9" w14:textId="3C413E80" w:rsidR="009862FD" w:rsidRPr="00E93472" w:rsidRDefault="009862FD" w:rsidP="009862FD">
      <w:pPr>
        <w:spacing w:after="0"/>
        <w:ind w:firstLine="708"/>
        <w:rPr>
          <w:rFonts w:ascii="Arial" w:hAnsi="Arial" w:cs="Arial"/>
          <w:b/>
          <w:color w:val="000000"/>
          <w:lang w:val="es-CO"/>
        </w:rPr>
      </w:pPr>
      <w:r w:rsidRPr="00E93472">
        <w:rPr>
          <w:rFonts w:ascii="Arial" w:hAnsi="Arial" w:cs="Arial"/>
          <w:b/>
          <w:color w:val="000000"/>
          <w:lang w:val="es-CO"/>
        </w:rPr>
        <w:t xml:space="preserve">Paso 3. </w:t>
      </w:r>
    </w:p>
    <w:p w14:paraId="4DA7821B" w14:textId="6554B37C" w:rsidR="009862FD" w:rsidRPr="00E93472" w:rsidRDefault="009862FD" w:rsidP="009862FD">
      <w:pPr>
        <w:spacing w:after="0"/>
        <w:rPr>
          <w:rFonts w:ascii="Arial" w:hAnsi="Arial" w:cs="Arial"/>
          <w:color w:val="000000"/>
          <w:lang w:val="es-CO"/>
        </w:rPr>
      </w:pPr>
      <w:r w:rsidRPr="00E93472">
        <w:rPr>
          <w:rFonts w:ascii="Arial" w:hAnsi="Arial" w:cs="Arial"/>
          <w:color w:val="000000"/>
          <w:lang w:val="es-CO"/>
        </w:rPr>
        <w:tab/>
        <w:t xml:space="preserve">Aplicamos la adición de fracciones homogéneas del </w:t>
      </w:r>
      <w:r w:rsidRPr="00E93472">
        <w:rPr>
          <w:rFonts w:ascii="Arial" w:hAnsi="Arial" w:cs="Arial"/>
          <w:b/>
          <w:color w:val="000000"/>
          <w:lang w:val="es-CO"/>
        </w:rPr>
        <w:t>Caso 1</w:t>
      </w:r>
      <w:r w:rsidRPr="00E93472">
        <w:rPr>
          <w:rFonts w:ascii="Arial" w:hAnsi="Arial" w:cs="Arial"/>
          <w:color w:val="000000"/>
          <w:lang w:val="es-CO"/>
        </w:rPr>
        <w:t xml:space="preserve">. </w:t>
      </w:r>
    </w:p>
    <w:p w14:paraId="2E371682" w14:textId="77777777" w:rsidR="009862FD" w:rsidRPr="00E93472" w:rsidRDefault="009862FD" w:rsidP="009862FD">
      <w:pPr>
        <w:spacing w:after="0"/>
        <w:rPr>
          <w:rFonts w:ascii="Arial" w:hAnsi="Arial" w:cs="Arial"/>
          <w:color w:val="000000"/>
          <w:lang w:val="es-CO"/>
        </w:rPr>
      </w:pPr>
    </w:p>
    <w:p w14:paraId="6F8DF591" w14:textId="257B381B" w:rsidR="009862FD" w:rsidRPr="00E93472" w:rsidRDefault="00A8151A" w:rsidP="009862FD">
      <w:pPr>
        <w:pStyle w:val="Prrafodelista"/>
        <w:spacing w:after="0"/>
        <w:ind w:left="1418"/>
        <w:rPr>
          <w:rFonts w:ascii="Arial" w:hAnsi="Arial" w:cs="Arial"/>
          <w:color w:val="000000"/>
          <w:lang w:val="es-CO"/>
        </w:rPr>
      </w:pPr>
      <m:oMathPara>
        <m:oMath>
          <m:f>
            <m:fPr>
              <m:ctrlPr>
                <w:rPr>
                  <w:rFonts w:ascii="Cambria Math" w:hAnsi="Cambria Math" w:cs="Arial"/>
                  <w:i/>
                  <w:color w:val="000000"/>
                  <w:lang w:val="es-CO"/>
                </w:rPr>
              </m:ctrlPr>
            </m:fPr>
            <m:num>
              <m:r>
                <w:rPr>
                  <w:rFonts w:ascii="Cambria Math" w:hAnsi="Cambria Math" w:cs="Arial"/>
                  <w:color w:val="000000"/>
                  <w:lang w:val="es-CO"/>
                </w:rPr>
                <m:t>4</m:t>
              </m:r>
            </m:num>
            <m:den>
              <m:r>
                <w:rPr>
                  <w:rFonts w:ascii="Cambria Math" w:hAnsi="Cambria Math" w:cs="Arial"/>
                  <w:color w:val="000000"/>
                  <w:lang w:val="es-CO"/>
                </w:rPr>
                <m:t>8</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3</m:t>
              </m:r>
            </m:num>
            <m:den>
              <m:r>
                <w:rPr>
                  <w:rFonts w:ascii="Cambria Math" w:hAnsi="Cambria Math" w:cs="Arial"/>
                  <w:color w:val="000000"/>
                  <w:lang w:val="es-CO"/>
                </w:rPr>
                <m:t>5</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9</m:t>
              </m:r>
            </m:num>
            <m:den>
              <m:r>
                <w:rPr>
                  <w:rFonts w:ascii="Cambria Math" w:hAnsi="Cambria Math" w:cs="Arial"/>
                  <w:color w:val="000000"/>
                  <w:lang w:val="es-CO"/>
                </w:rPr>
                <m:t>20</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20</m:t>
              </m:r>
            </m:num>
            <m:den>
              <m:r>
                <w:rPr>
                  <w:rFonts w:ascii="Cambria Math" w:hAnsi="Cambria Math" w:cs="Arial"/>
                  <w:color w:val="000000"/>
                  <w:lang w:val="es-CO"/>
                </w:rPr>
                <m:t>40</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24</m:t>
              </m:r>
            </m:num>
            <m:den>
              <m:r>
                <w:rPr>
                  <w:rFonts w:ascii="Cambria Math" w:hAnsi="Cambria Math" w:cs="Arial"/>
                  <w:color w:val="000000"/>
                  <w:lang w:val="es-CO"/>
                </w:rPr>
                <m:t>40</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18</m:t>
              </m:r>
            </m:num>
            <m:den>
              <m:r>
                <w:rPr>
                  <w:rFonts w:ascii="Cambria Math" w:hAnsi="Cambria Math" w:cs="Arial"/>
                  <w:color w:val="000000"/>
                  <w:lang w:val="es-CO"/>
                </w:rPr>
                <m:t>40</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20+24+18</m:t>
              </m:r>
            </m:num>
            <m:den>
              <m:r>
                <w:rPr>
                  <w:rFonts w:ascii="Cambria Math" w:hAnsi="Cambria Math" w:cs="Arial"/>
                  <w:color w:val="000000"/>
                  <w:lang w:val="es-CO"/>
                </w:rPr>
                <m:t>40</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62</m:t>
              </m:r>
            </m:num>
            <m:den>
              <m:r>
                <w:rPr>
                  <w:rFonts w:ascii="Cambria Math" w:hAnsi="Cambria Math" w:cs="Arial"/>
                  <w:color w:val="000000"/>
                  <w:lang w:val="es-CO"/>
                </w:rPr>
                <m:t>40</m:t>
              </m:r>
            </m:den>
          </m:f>
        </m:oMath>
      </m:oMathPara>
    </w:p>
    <w:p w14:paraId="7D76779B" w14:textId="189036AB" w:rsidR="009862FD" w:rsidRPr="00E93472" w:rsidRDefault="009862FD" w:rsidP="009862FD">
      <w:pPr>
        <w:spacing w:after="0"/>
        <w:rPr>
          <w:rFonts w:ascii="Arial" w:hAnsi="Arial" w:cs="Arial"/>
          <w:color w:val="000000"/>
          <w:lang w:val="es-CO"/>
        </w:rPr>
      </w:pPr>
    </w:p>
    <w:p w14:paraId="007551D9" w14:textId="77777777" w:rsidR="00EC6090" w:rsidRPr="00E93472" w:rsidDel="00664CC5" w:rsidRDefault="00EC6090" w:rsidP="009862FD">
      <w:pPr>
        <w:spacing w:after="0"/>
        <w:rPr>
          <w:del w:id="103" w:author="Johana Montejo Rozo" w:date="2015-05-03T17:22:00Z"/>
          <w:rFonts w:ascii="Arial" w:hAnsi="Arial" w:cs="Arial"/>
          <w:color w:val="000000"/>
          <w:lang w:val="es-CO"/>
        </w:rPr>
      </w:pPr>
    </w:p>
    <w:p w14:paraId="0A35E3DC" w14:textId="6AD0822D" w:rsidR="00664CC5" w:rsidRPr="00664CC5" w:rsidRDefault="00664CC5" w:rsidP="009862FD">
      <w:pPr>
        <w:spacing w:after="0"/>
        <w:rPr>
          <w:ins w:id="104" w:author="Johana Montejo Rozo" w:date="2015-05-03T17:22:00Z"/>
          <w:rFonts w:ascii="Arial" w:hAnsi="Arial" w:cs="Arial"/>
          <w:b/>
          <w:color w:val="000000"/>
          <w:lang w:val="es-CO"/>
        </w:rPr>
      </w:pPr>
      <w:ins w:id="105" w:author="Johana Montejo Rozo" w:date="2015-05-03T17:22:00Z">
        <w:r w:rsidRPr="00664CC5">
          <w:rPr>
            <w:rFonts w:ascii="Arial" w:hAnsi="Arial" w:cs="Arial"/>
            <w:b/>
            <w:color w:val="000000"/>
            <w:lang w:val="es-CO"/>
          </w:rPr>
          <w:t>Paso 4:</w:t>
        </w:r>
      </w:ins>
    </w:p>
    <w:p w14:paraId="50731A9B" w14:textId="77777777" w:rsidR="00664CC5" w:rsidRDefault="00664CC5" w:rsidP="009862FD">
      <w:pPr>
        <w:spacing w:after="0"/>
        <w:rPr>
          <w:ins w:id="106" w:author="Johana Montejo Rozo" w:date="2015-05-03T17:22:00Z"/>
          <w:rFonts w:ascii="Arial" w:hAnsi="Arial" w:cs="Arial"/>
          <w:color w:val="000000"/>
          <w:lang w:val="es-CO"/>
        </w:rPr>
      </w:pPr>
    </w:p>
    <w:p w14:paraId="5C1ED854" w14:textId="3144F10E" w:rsidR="00664CC5" w:rsidRDefault="00664CC5" w:rsidP="009862FD">
      <w:pPr>
        <w:spacing w:after="0"/>
        <w:rPr>
          <w:ins w:id="107" w:author="Johana Montejo Rozo" w:date="2015-05-03T17:22:00Z"/>
          <w:rFonts w:ascii="Arial" w:hAnsi="Arial" w:cs="Arial"/>
          <w:color w:val="000000"/>
          <w:lang w:val="es-CO"/>
        </w:rPr>
      </w:pPr>
      <w:ins w:id="108" w:author="Johana Montejo Rozo" w:date="2015-05-03T17:22:00Z">
        <w:r>
          <w:rPr>
            <w:rFonts w:ascii="Arial" w:hAnsi="Arial" w:cs="Arial"/>
            <w:color w:val="000000"/>
            <w:lang w:val="es-CO"/>
          </w:rPr>
          <w:t>Verificamos que la fracción obtenida se pueda simplificar. En caso que no sea posible, se deja el resultado obtenido.</w:t>
        </w:r>
      </w:ins>
    </w:p>
    <w:p w14:paraId="7F95CF76" w14:textId="77777777" w:rsidR="00664CC5" w:rsidRDefault="00664CC5" w:rsidP="009862FD">
      <w:pPr>
        <w:spacing w:after="0"/>
        <w:rPr>
          <w:ins w:id="109" w:author="Johana Montejo Rozo" w:date="2015-05-03T17:22:00Z"/>
          <w:rFonts w:ascii="Arial" w:hAnsi="Arial" w:cs="Arial"/>
          <w:color w:val="000000"/>
          <w:lang w:val="es-CO"/>
        </w:rPr>
      </w:pPr>
    </w:p>
    <w:p w14:paraId="3CE0846C" w14:textId="7BF618D6" w:rsidR="00664CC5" w:rsidRDefault="00664CC5" w:rsidP="009862FD">
      <w:pPr>
        <w:spacing w:after="0"/>
        <w:rPr>
          <w:ins w:id="110" w:author="Johana Montejo Rozo" w:date="2015-05-03T17:22:00Z"/>
          <w:rFonts w:ascii="Arial" w:eastAsiaTheme="minorEastAsia" w:hAnsi="Arial" w:cs="Arial"/>
          <w:color w:val="000000"/>
          <w:lang w:val="es-CO"/>
        </w:rPr>
      </w:pPr>
      <m:oMath>
        <m:f>
          <m:fPr>
            <m:ctrlPr>
              <w:ins w:id="111" w:author="Johana Montejo Rozo" w:date="2015-05-03T17:22:00Z">
                <w:rPr>
                  <w:rFonts w:ascii="Cambria Math" w:hAnsi="Cambria Math" w:cs="Arial"/>
                  <w:i/>
                  <w:color w:val="000000"/>
                  <w:lang w:val="es-CO"/>
                </w:rPr>
              </w:ins>
            </m:ctrlPr>
          </m:fPr>
          <m:num>
            <w:ins w:id="112" w:author="Johana Montejo Rozo" w:date="2015-05-03T17:22:00Z">
              <m:r>
                <w:rPr>
                  <w:rFonts w:ascii="Cambria Math" w:hAnsi="Cambria Math" w:cs="Arial"/>
                  <w:color w:val="000000"/>
                  <w:lang w:val="es-CO"/>
                </w:rPr>
                <m:t>62</m:t>
              </m:r>
            </w:ins>
          </m:num>
          <m:den>
            <w:ins w:id="113" w:author="Johana Montejo Rozo" w:date="2015-05-03T17:22:00Z">
              <m:r>
                <w:rPr>
                  <w:rFonts w:ascii="Cambria Math" w:hAnsi="Cambria Math" w:cs="Arial"/>
                  <w:color w:val="000000"/>
                  <w:lang w:val="es-CO"/>
                </w:rPr>
                <m:t>40</m:t>
              </m:r>
            </w:ins>
          </m:den>
        </m:f>
      </m:oMath>
      <w:ins w:id="114" w:author="Johana Montejo Rozo" w:date="2015-05-03T17:22:00Z">
        <w:r>
          <w:rPr>
            <w:rFonts w:ascii="Arial" w:eastAsiaTheme="minorEastAsia" w:hAnsi="Arial" w:cs="Arial"/>
            <w:color w:val="000000"/>
            <w:lang w:val="es-CO"/>
          </w:rPr>
          <w:t xml:space="preserve"> </w:t>
        </w:r>
        <w:proofErr w:type="gramStart"/>
        <w:r>
          <w:rPr>
            <w:rFonts w:ascii="Arial" w:eastAsiaTheme="minorEastAsia" w:hAnsi="Arial" w:cs="Arial"/>
            <w:color w:val="000000"/>
            <w:lang w:val="es-CO"/>
          </w:rPr>
          <w:t>es</w:t>
        </w:r>
        <w:proofErr w:type="gramEnd"/>
        <w:r>
          <w:rPr>
            <w:rFonts w:ascii="Arial" w:eastAsiaTheme="minorEastAsia" w:hAnsi="Arial" w:cs="Arial"/>
            <w:color w:val="000000"/>
            <w:lang w:val="es-CO"/>
          </w:rPr>
          <w:t xml:space="preserve"> una fracción que se puede simplificar por 2</w:t>
        </w:r>
      </w:ins>
      <w:ins w:id="115" w:author="Johana Montejo Rozo" w:date="2015-05-03T17:24:00Z">
        <w:r>
          <w:rPr>
            <w:rFonts w:ascii="Arial" w:eastAsiaTheme="minorEastAsia" w:hAnsi="Arial" w:cs="Arial"/>
            <w:color w:val="000000"/>
            <w:lang w:val="es-CO"/>
          </w:rPr>
          <w:t>, porque 62 y 40 son números divisibles por 2</w:t>
        </w:r>
      </w:ins>
      <w:ins w:id="116" w:author="Johana Montejo Rozo" w:date="2015-05-03T17:22:00Z">
        <w:r>
          <w:rPr>
            <w:rFonts w:ascii="Arial" w:eastAsiaTheme="minorEastAsia" w:hAnsi="Arial" w:cs="Arial"/>
            <w:color w:val="000000"/>
            <w:lang w:val="es-CO"/>
          </w:rPr>
          <w:t>. Por tanto tendremos que:</w:t>
        </w:r>
      </w:ins>
    </w:p>
    <w:p w14:paraId="5B7BDA0E" w14:textId="77777777" w:rsidR="00664CC5" w:rsidRDefault="00664CC5" w:rsidP="009862FD">
      <w:pPr>
        <w:spacing w:after="0"/>
        <w:rPr>
          <w:ins w:id="117" w:author="Johana Montejo Rozo" w:date="2015-05-03T17:23:00Z"/>
          <w:rFonts w:ascii="Arial" w:eastAsiaTheme="minorEastAsia" w:hAnsi="Arial" w:cs="Arial"/>
          <w:color w:val="000000"/>
          <w:lang w:val="es-CO"/>
        </w:rPr>
      </w:pPr>
    </w:p>
    <w:p w14:paraId="14890971" w14:textId="79E198C5" w:rsidR="00664CC5" w:rsidRPr="00664CC5" w:rsidRDefault="00664CC5" w:rsidP="009862FD">
      <w:pPr>
        <w:spacing w:after="0"/>
        <w:rPr>
          <w:ins w:id="118" w:author="Johana Montejo Rozo" w:date="2015-05-03T17:23:00Z"/>
          <w:rFonts w:ascii="Arial" w:eastAsiaTheme="minorEastAsia" w:hAnsi="Arial" w:cs="Arial"/>
          <w:color w:val="000000"/>
          <w:lang w:val="es-CO"/>
        </w:rPr>
      </w:pPr>
      <m:oMathPara>
        <m:oMath>
          <m:f>
            <m:fPr>
              <m:ctrlPr>
                <w:ins w:id="119" w:author="Johana Montejo Rozo" w:date="2015-05-03T17:23:00Z">
                  <w:rPr>
                    <w:rFonts w:ascii="Cambria Math" w:hAnsi="Cambria Math" w:cs="Arial"/>
                    <w:i/>
                    <w:color w:val="000000"/>
                    <w:lang w:val="es-CO"/>
                  </w:rPr>
                </w:ins>
              </m:ctrlPr>
            </m:fPr>
            <m:num>
              <w:ins w:id="120" w:author="Johana Montejo Rozo" w:date="2015-05-03T17:23:00Z">
                <m:r>
                  <w:rPr>
                    <w:rFonts w:ascii="Cambria Math" w:hAnsi="Cambria Math" w:cs="Arial"/>
                    <w:color w:val="000000"/>
                    <w:lang w:val="es-CO"/>
                  </w:rPr>
                  <m:t>62</m:t>
                </m:r>
              </w:ins>
            </m:num>
            <m:den>
              <w:ins w:id="121" w:author="Johana Montejo Rozo" w:date="2015-05-03T17:23:00Z">
                <m:r>
                  <w:rPr>
                    <w:rFonts w:ascii="Cambria Math" w:hAnsi="Cambria Math" w:cs="Arial"/>
                    <w:color w:val="000000"/>
                    <w:lang w:val="es-CO"/>
                  </w:rPr>
                  <m:t>40</m:t>
                </m:r>
              </w:ins>
            </m:den>
          </m:f>
          <w:ins w:id="122" w:author="Johana Montejo Rozo" w:date="2015-05-03T17:23:00Z">
            <m:r>
              <w:rPr>
                <w:rFonts w:ascii="Cambria Math" w:hAnsi="Cambria Math" w:cs="Arial"/>
                <w:color w:val="000000"/>
                <w:lang w:val="es-CO"/>
              </w:rPr>
              <m:t>=</m:t>
            </m:r>
          </w:ins>
          <m:f>
            <m:fPr>
              <m:ctrlPr>
                <w:ins w:id="123" w:author="Johana Montejo Rozo" w:date="2015-05-03T17:23:00Z">
                  <w:rPr>
                    <w:rFonts w:ascii="Cambria Math" w:hAnsi="Cambria Math" w:cs="Arial"/>
                    <w:i/>
                    <w:color w:val="000000"/>
                    <w:lang w:val="es-CO"/>
                  </w:rPr>
                </w:ins>
              </m:ctrlPr>
            </m:fPr>
            <m:num>
              <w:ins w:id="124" w:author="Johana Montejo Rozo" w:date="2015-05-03T17:23:00Z">
                <m:r>
                  <w:rPr>
                    <w:rFonts w:ascii="Cambria Math" w:hAnsi="Cambria Math" w:cs="Arial"/>
                    <w:color w:val="000000"/>
                    <w:lang w:val="es-CO"/>
                  </w:rPr>
                  <m:t>31</m:t>
                </m:r>
              </w:ins>
            </m:num>
            <m:den>
              <w:ins w:id="125" w:author="Johana Montejo Rozo" w:date="2015-05-03T17:23:00Z">
                <m:r>
                  <w:rPr>
                    <w:rFonts w:ascii="Cambria Math" w:hAnsi="Cambria Math" w:cs="Arial"/>
                    <w:color w:val="000000"/>
                    <w:lang w:val="es-CO"/>
                  </w:rPr>
                  <m:t>20</m:t>
                </m:r>
              </w:ins>
            </m:den>
          </m:f>
        </m:oMath>
      </m:oMathPara>
    </w:p>
    <w:p w14:paraId="5E563296" w14:textId="77777777" w:rsidR="00664CC5" w:rsidRPr="00664CC5" w:rsidRDefault="00664CC5" w:rsidP="009862FD">
      <w:pPr>
        <w:spacing w:after="0"/>
        <w:rPr>
          <w:ins w:id="126" w:author="Johana Montejo Rozo" w:date="2015-05-03T17:23:00Z"/>
          <w:rFonts w:ascii="Arial" w:eastAsiaTheme="minorEastAsia" w:hAnsi="Arial" w:cs="Arial"/>
          <w:color w:val="000000"/>
          <w:lang w:val="es-CO"/>
        </w:rPr>
      </w:pPr>
    </w:p>
    <w:p w14:paraId="5EAEA454" w14:textId="38998D91" w:rsidR="00664CC5" w:rsidRDefault="00664CC5" w:rsidP="009862FD">
      <w:pPr>
        <w:spacing w:after="0"/>
        <w:rPr>
          <w:ins w:id="127" w:author="Johana Montejo Rozo" w:date="2015-05-03T17:23:00Z"/>
          <w:rFonts w:ascii="Arial" w:eastAsiaTheme="minorEastAsia" w:hAnsi="Arial" w:cs="Arial"/>
          <w:color w:val="000000"/>
          <w:lang w:val="es-CO"/>
        </w:rPr>
      </w:pPr>
      <w:ins w:id="128" w:author="Johana Montejo Rozo" w:date="2015-05-03T17:23:00Z">
        <w:r>
          <w:rPr>
            <w:rFonts w:ascii="Arial" w:eastAsiaTheme="minorEastAsia" w:hAnsi="Arial" w:cs="Arial"/>
            <w:color w:val="000000"/>
            <w:lang w:val="es-CO"/>
          </w:rPr>
          <w:t>Por lo que tendremos entonces que:</w:t>
        </w:r>
      </w:ins>
    </w:p>
    <w:p w14:paraId="2BDF8261" w14:textId="77777777" w:rsidR="00664CC5" w:rsidRDefault="00664CC5" w:rsidP="009862FD">
      <w:pPr>
        <w:spacing w:after="0"/>
        <w:rPr>
          <w:ins w:id="129" w:author="Johana Montejo Rozo" w:date="2015-05-03T17:23:00Z"/>
          <w:rFonts w:ascii="Arial" w:hAnsi="Arial" w:cs="Arial"/>
          <w:color w:val="000000"/>
          <w:lang w:val="es-CO"/>
        </w:rPr>
      </w:pPr>
    </w:p>
    <w:p w14:paraId="77D883A1" w14:textId="41F56159" w:rsidR="00664CC5" w:rsidRPr="00E93472" w:rsidRDefault="00664CC5" w:rsidP="00664CC5">
      <w:pPr>
        <w:pStyle w:val="Prrafodelista"/>
        <w:spacing w:after="0"/>
        <w:ind w:left="1418"/>
        <w:rPr>
          <w:ins w:id="130" w:author="Johana Montejo Rozo" w:date="2015-05-03T17:23:00Z"/>
          <w:rFonts w:ascii="Arial" w:hAnsi="Arial" w:cs="Arial"/>
          <w:color w:val="000000"/>
          <w:lang w:val="es-CO"/>
        </w:rPr>
      </w:pPr>
      <m:oMathPara>
        <m:oMath>
          <m:f>
            <m:fPr>
              <m:ctrlPr>
                <w:ins w:id="131" w:author="Johana Montejo Rozo" w:date="2015-05-03T17:23:00Z">
                  <w:rPr>
                    <w:rFonts w:ascii="Cambria Math" w:hAnsi="Cambria Math" w:cs="Arial"/>
                    <w:i/>
                    <w:color w:val="000000"/>
                    <w:lang w:val="es-CO"/>
                  </w:rPr>
                </w:ins>
              </m:ctrlPr>
            </m:fPr>
            <m:num>
              <w:ins w:id="132" w:author="Johana Montejo Rozo" w:date="2015-05-03T17:23:00Z">
                <m:r>
                  <w:rPr>
                    <w:rFonts w:ascii="Cambria Math" w:hAnsi="Cambria Math" w:cs="Arial"/>
                    <w:color w:val="000000"/>
                    <w:lang w:val="es-CO"/>
                  </w:rPr>
                  <m:t>4</m:t>
                </m:r>
              </w:ins>
            </m:num>
            <m:den>
              <w:ins w:id="133" w:author="Johana Montejo Rozo" w:date="2015-05-03T17:23:00Z">
                <m:r>
                  <w:rPr>
                    <w:rFonts w:ascii="Cambria Math" w:hAnsi="Cambria Math" w:cs="Arial"/>
                    <w:color w:val="000000"/>
                    <w:lang w:val="es-CO"/>
                  </w:rPr>
                  <m:t>8</m:t>
                </m:r>
              </w:ins>
            </m:den>
          </m:f>
          <w:ins w:id="134" w:author="Johana Montejo Rozo" w:date="2015-05-03T17:23:00Z">
            <m:r>
              <w:rPr>
                <w:rFonts w:ascii="Cambria Math" w:hAnsi="Cambria Math" w:cs="Arial"/>
                <w:color w:val="000000"/>
                <w:lang w:val="es-CO"/>
              </w:rPr>
              <m:t>+</m:t>
            </m:r>
          </w:ins>
          <m:f>
            <m:fPr>
              <m:ctrlPr>
                <w:ins w:id="135" w:author="Johana Montejo Rozo" w:date="2015-05-03T17:23:00Z">
                  <w:rPr>
                    <w:rFonts w:ascii="Cambria Math" w:hAnsi="Cambria Math" w:cs="Arial"/>
                    <w:i/>
                    <w:color w:val="000000"/>
                    <w:lang w:val="es-CO"/>
                  </w:rPr>
                </w:ins>
              </m:ctrlPr>
            </m:fPr>
            <m:num>
              <w:ins w:id="136" w:author="Johana Montejo Rozo" w:date="2015-05-03T17:23:00Z">
                <m:r>
                  <w:rPr>
                    <w:rFonts w:ascii="Cambria Math" w:hAnsi="Cambria Math" w:cs="Arial"/>
                    <w:color w:val="000000"/>
                    <w:lang w:val="es-CO"/>
                  </w:rPr>
                  <m:t>3</m:t>
                </m:r>
              </w:ins>
            </m:num>
            <m:den>
              <w:ins w:id="137" w:author="Johana Montejo Rozo" w:date="2015-05-03T17:23:00Z">
                <m:r>
                  <w:rPr>
                    <w:rFonts w:ascii="Cambria Math" w:hAnsi="Cambria Math" w:cs="Arial"/>
                    <w:color w:val="000000"/>
                    <w:lang w:val="es-CO"/>
                  </w:rPr>
                  <m:t>5</m:t>
                </m:r>
              </w:ins>
            </m:den>
          </m:f>
          <w:ins w:id="138" w:author="Johana Montejo Rozo" w:date="2015-05-03T17:23:00Z">
            <m:r>
              <w:rPr>
                <w:rFonts w:ascii="Cambria Math" w:hAnsi="Cambria Math" w:cs="Arial"/>
                <w:color w:val="000000"/>
                <w:lang w:val="es-CO"/>
              </w:rPr>
              <m:t>+</m:t>
            </m:r>
          </w:ins>
          <m:f>
            <m:fPr>
              <m:ctrlPr>
                <w:ins w:id="139" w:author="Johana Montejo Rozo" w:date="2015-05-03T17:23:00Z">
                  <w:rPr>
                    <w:rFonts w:ascii="Cambria Math" w:hAnsi="Cambria Math" w:cs="Arial"/>
                    <w:i/>
                    <w:color w:val="000000"/>
                    <w:lang w:val="es-CO"/>
                  </w:rPr>
                </w:ins>
              </m:ctrlPr>
            </m:fPr>
            <m:num>
              <w:ins w:id="140" w:author="Johana Montejo Rozo" w:date="2015-05-03T17:23:00Z">
                <m:r>
                  <w:rPr>
                    <w:rFonts w:ascii="Cambria Math" w:hAnsi="Cambria Math" w:cs="Arial"/>
                    <w:color w:val="000000"/>
                    <w:lang w:val="es-CO"/>
                  </w:rPr>
                  <m:t>9</m:t>
                </m:r>
              </w:ins>
            </m:num>
            <m:den>
              <w:ins w:id="141" w:author="Johana Montejo Rozo" w:date="2015-05-03T17:23:00Z">
                <m:r>
                  <w:rPr>
                    <w:rFonts w:ascii="Cambria Math" w:hAnsi="Cambria Math" w:cs="Arial"/>
                    <w:color w:val="000000"/>
                    <w:lang w:val="es-CO"/>
                  </w:rPr>
                  <m:t>20</m:t>
                </m:r>
              </w:ins>
            </m:den>
          </m:f>
          <w:ins w:id="142" w:author="Johana Montejo Rozo" w:date="2015-05-03T17:23:00Z">
            <m:r>
              <w:rPr>
                <w:rFonts w:ascii="Cambria Math" w:hAnsi="Cambria Math" w:cs="Arial"/>
                <w:color w:val="000000"/>
                <w:lang w:val="es-CO"/>
              </w:rPr>
              <m:t>=</m:t>
            </m:r>
          </w:ins>
          <m:f>
            <m:fPr>
              <m:ctrlPr>
                <w:ins w:id="143" w:author="Johana Montejo Rozo" w:date="2015-05-03T17:23:00Z">
                  <w:rPr>
                    <w:rFonts w:ascii="Cambria Math" w:hAnsi="Cambria Math" w:cs="Arial"/>
                    <w:i/>
                    <w:color w:val="000000"/>
                    <w:lang w:val="es-CO"/>
                  </w:rPr>
                </w:ins>
              </m:ctrlPr>
            </m:fPr>
            <m:num>
              <w:ins w:id="144" w:author="Johana Montejo Rozo" w:date="2015-05-03T17:23:00Z">
                <m:r>
                  <w:rPr>
                    <w:rFonts w:ascii="Cambria Math" w:hAnsi="Cambria Math" w:cs="Arial"/>
                    <w:color w:val="000000"/>
                    <w:lang w:val="es-CO"/>
                  </w:rPr>
                  <m:t>20</m:t>
                </m:r>
              </w:ins>
            </m:num>
            <m:den>
              <w:ins w:id="145" w:author="Johana Montejo Rozo" w:date="2015-05-03T17:23:00Z">
                <m:r>
                  <w:rPr>
                    <w:rFonts w:ascii="Cambria Math" w:hAnsi="Cambria Math" w:cs="Arial"/>
                    <w:color w:val="000000"/>
                    <w:lang w:val="es-CO"/>
                  </w:rPr>
                  <m:t>40</m:t>
                </m:r>
              </w:ins>
            </m:den>
          </m:f>
          <w:ins w:id="146" w:author="Johana Montejo Rozo" w:date="2015-05-03T17:23:00Z">
            <m:r>
              <w:rPr>
                <w:rFonts w:ascii="Cambria Math" w:hAnsi="Cambria Math" w:cs="Arial"/>
                <w:color w:val="000000"/>
                <w:lang w:val="es-CO"/>
              </w:rPr>
              <m:t>+</m:t>
            </m:r>
          </w:ins>
          <m:f>
            <m:fPr>
              <m:ctrlPr>
                <w:ins w:id="147" w:author="Johana Montejo Rozo" w:date="2015-05-03T17:23:00Z">
                  <w:rPr>
                    <w:rFonts w:ascii="Cambria Math" w:hAnsi="Cambria Math" w:cs="Arial"/>
                    <w:i/>
                    <w:color w:val="000000"/>
                    <w:lang w:val="es-CO"/>
                  </w:rPr>
                </w:ins>
              </m:ctrlPr>
            </m:fPr>
            <m:num>
              <w:ins w:id="148" w:author="Johana Montejo Rozo" w:date="2015-05-03T17:23:00Z">
                <m:r>
                  <w:rPr>
                    <w:rFonts w:ascii="Cambria Math" w:hAnsi="Cambria Math" w:cs="Arial"/>
                    <w:color w:val="000000"/>
                    <w:lang w:val="es-CO"/>
                  </w:rPr>
                  <m:t>24</m:t>
                </m:r>
              </w:ins>
            </m:num>
            <m:den>
              <w:ins w:id="149" w:author="Johana Montejo Rozo" w:date="2015-05-03T17:23:00Z">
                <m:r>
                  <w:rPr>
                    <w:rFonts w:ascii="Cambria Math" w:hAnsi="Cambria Math" w:cs="Arial"/>
                    <w:color w:val="000000"/>
                    <w:lang w:val="es-CO"/>
                  </w:rPr>
                  <m:t>40</m:t>
                </m:r>
              </w:ins>
            </m:den>
          </m:f>
          <w:ins w:id="150" w:author="Johana Montejo Rozo" w:date="2015-05-03T17:23:00Z">
            <m:r>
              <w:rPr>
                <w:rFonts w:ascii="Cambria Math" w:hAnsi="Cambria Math" w:cs="Arial"/>
                <w:color w:val="000000"/>
                <w:lang w:val="es-CO"/>
              </w:rPr>
              <m:t>+</m:t>
            </m:r>
          </w:ins>
          <m:f>
            <m:fPr>
              <m:ctrlPr>
                <w:ins w:id="151" w:author="Johana Montejo Rozo" w:date="2015-05-03T17:23:00Z">
                  <w:rPr>
                    <w:rFonts w:ascii="Cambria Math" w:hAnsi="Cambria Math" w:cs="Arial"/>
                    <w:i/>
                    <w:color w:val="000000"/>
                    <w:lang w:val="es-CO"/>
                  </w:rPr>
                </w:ins>
              </m:ctrlPr>
            </m:fPr>
            <m:num>
              <w:ins w:id="152" w:author="Johana Montejo Rozo" w:date="2015-05-03T17:23:00Z">
                <m:r>
                  <w:rPr>
                    <w:rFonts w:ascii="Cambria Math" w:hAnsi="Cambria Math" w:cs="Arial"/>
                    <w:color w:val="000000"/>
                    <w:lang w:val="es-CO"/>
                  </w:rPr>
                  <m:t>18</m:t>
                </m:r>
              </w:ins>
            </m:num>
            <m:den>
              <w:ins w:id="153" w:author="Johana Montejo Rozo" w:date="2015-05-03T17:23:00Z">
                <m:r>
                  <w:rPr>
                    <w:rFonts w:ascii="Cambria Math" w:hAnsi="Cambria Math" w:cs="Arial"/>
                    <w:color w:val="000000"/>
                    <w:lang w:val="es-CO"/>
                  </w:rPr>
                  <m:t>40</m:t>
                </m:r>
              </w:ins>
            </m:den>
          </m:f>
          <w:ins w:id="154" w:author="Johana Montejo Rozo" w:date="2015-05-03T17:23:00Z">
            <m:r>
              <w:rPr>
                <w:rFonts w:ascii="Cambria Math" w:hAnsi="Cambria Math" w:cs="Arial"/>
                <w:color w:val="000000"/>
                <w:lang w:val="es-CO"/>
              </w:rPr>
              <m:t>=</m:t>
            </m:r>
          </w:ins>
          <m:f>
            <m:fPr>
              <m:ctrlPr>
                <w:ins w:id="155" w:author="Johana Montejo Rozo" w:date="2015-05-03T17:23:00Z">
                  <w:rPr>
                    <w:rFonts w:ascii="Cambria Math" w:hAnsi="Cambria Math" w:cs="Arial"/>
                    <w:i/>
                    <w:color w:val="000000"/>
                    <w:lang w:val="es-CO"/>
                  </w:rPr>
                </w:ins>
              </m:ctrlPr>
            </m:fPr>
            <m:num>
              <w:ins w:id="156" w:author="Johana Montejo Rozo" w:date="2015-05-03T17:23:00Z">
                <m:r>
                  <w:rPr>
                    <w:rFonts w:ascii="Cambria Math" w:hAnsi="Cambria Math" w:cs="Arial"/>
                    <w:color w:val="000000"/>
                    <w:lang w:val="es-CO"/>
                  </w:rPr>
                  <m:t>20+24+18</m:t>
                </m:r>
              </w:ins>
            </m:num>
            <m:den>
              <w:ins w:id="157" w:author="Johana Montejo Rozo" w:date="2015-05-03T17:23:00Z">
                <m:r>
                  <w:rPr>
                    <w:rFonts w:ascii="Cambria Math" w:hAnsi="Cambria Math" w:cs="Arial"/>
                    <w:color w:val="000000"/>
                    <w:lang w:val="es-CO"/>
                  </w:rPr>
                  <m:t>40</m:t>
                </m:r>
              </w:ins>
            </m:den>
          </m:f>
          <w:ins w:id="158" w:author="Johana Montejo Rozo" w:date="2015-05-03T17:23:00Z">
            <m:r>
              <w:rPr>
                <w:rFonts w:ascii="Cambria Math" w:hAnsi="Cambria Math" w:cs="Arial"/>
                <w:color w:val="000000"/>
                <w:lang w:val="es-CO"/>
              </w:rPr>
              <m:t>=</m:t>
            </m:r>
          </w:ins>
          <m:f>
            <m:fPr>
              <m:ctrlPr>
                <w:ins w:id="159" w:author="Johana Montejo Rozo" w:date="2015-05-03T17:23:00Z">
                  <w:rPr>
                    <w:rFonts w:ascii="Cambria Math" w:hAnsi="Cambria Math" w:cs="Arial"/>
                    <w:i/>
                    <w:color w:val="000000"/>
                    <w:lang w:val="es-CO"/>
                  </w:rPr>
                </w:ins>
              </m:ctrlPr>
            </m:fPr>
            <m:num>
              <w:ins w:id="160" w:author="Johana Montejo Rozo" w:date="2015-05-03T17:23:00Z">
                <m:r>
                  <w:rPr>
                    <w:rFonts w:ascii="Cambria Math" w:hAnsi="Cambria Math" w:cs="Arial"/>
                    <w:color w:val="000000"/>
                    <w:lang w:val="es-CO"/>
                  </w:rPr>
                  <m:t>62</m:t>
                </m:r>
              </w:ins>
            </m:num>
            <m:den>
              <w:ins w:id="161" w:author="Johana Montejo Rozo" w:date="2015-05-03T17:23:00Z">
                <m:r>
                  <w:rPr>
                    <w:rFonts w:ascii="Cambria Math" w:hAnsi="Cambria Math" w:cs="Arial"/>
                    <w:color w:val="000000"/>
                    <w:lang w:val="es-CO"/>
                  </w:rPr>
                  <m:t>40</m:t>
                </m:r>
              </w:ins>
            </m:den>
          </m:f>
          <w:ins w:id="162" w:author="Johana Montejo Rozo" w:date="2015-05-03T17:24:00Z">
            <m:r>
              <w:rPr>
                <w:rFonts w:ascii="Cambria Math" w:hAnsi="Cambria Math" w:cs="Arial"/>
                <w:color w:val="000000"/>
                <w:lang w:val="es-CO"/>
              </w:rPr>
              <m:t>=</m:t>
            </m:r>
          </w:ins>
          <m:f>
            <m:fPr>
              <m:ctrlPr>
                <w:ins w:id="163" w:author="Johana Montejo Rozo" w:date="2015-05-03T17:24:00Z">
                  <w:rPr>
                    <w:rFonts w:ascii="Cambria Math" w:hAnsi="Cambria Math" w:cs="Arial"/>
                    <w:i/>
                    <w:color w:val="000000"/>
                    <w:lang w:val="es-CO"/>
                  </w:rPr>
                </w:ins>
              </m:ctrlPr>
            </m:fPr>
            <m:num>
              <w:ins w:id="164" w:author="Johana Montejo Rozo" w:date="2015-05-03T17:24:00Z">
                <m:r>
                  <w:rPr>
                    <w:rFonts w:ascii="Cambria Math" w:hAnsi="Cambria Math" w:cs="Arial"/>
                    <w:color w:val="000000"/>
                    <w:lang w:val="es-CO"/>
                  </w:rPr>
                  <m:t>31</m:t>
                </m:r>
              </w:ins>
            </m:num>
            <m:den>
              <w:ins w:id="165" w:author="Johana Montejo Rozo" w:date="2015-05-03T17:24:00Z">
                <m:r>
                  <w:rPr>
                    <w:rFonts w:ascii="Cambria Math" w:hAnsi="Cambria Math" w:cs="Arial"/>
                    <w:color w:val="000000"/>
                    <w:lang w:val="es-CO"/>
                  </w:rPr>
                  <m:t>20</m:t>
                </m:r>
              </w:ins>
            </m:den>
          </m:f>
        </m:oMath>
      </m:oMathPara>
    </w:p>
    <w:p w14:paraId="0EA83898" w14:textId="77777777" w:rsidR="00664CC5" w:rsidRDefault="00664CC5" w:rsidP="009862FD">
      <w:pPr>
        <w:spacing w:after="0"/>
        <w:rPr>
          <w:ins w:id="166" w:author="Johana Montejo Rozo" w:date="2015-05-03T17:21:00Z"/>
          <w:rFonts w:ascii="Arial" w:hAnsi="Arial" w:cs="Arial"/>
          <w:color w:val="000000"/>
          <w:lang w:val="es-CO"/>
        </w:rPr>
      </w:pPr>
    </w:p>
    <w:p w14:paraId="2FD195E0" w14:textId="5CD8E085" w:rsidR="00EC6090" w:rsidRPr="00E93472" w:rsidRDefault="00EC6090" w:rsidP="009862FD">
      <w:pPr>
        <w:spacing w:after="0"/>
        <w:rPr>
          <w:rFonts w:ascii="Arial" w:hAnsi="Arial" w:cs="Arial"/>
          <w:color w:val="000000"/>
          <w:lang w:val="es-CO"/>
        </w:rPr>
      </w:pPr>
      <w:r w:rsidRPr="00E93472">
        <w:rPr>
          <w:rFonts w:ascii="Arial" w:hAnsi="Arial" w:cs="Arial"/>
          <w:color w:val="000000"/>
          <w:lang w:val="es-CO"/>
        </w:rPr>
        <w:t xml:space="preserve">Practica la adición de números fraccionarios, desarrollando la siguiente actividad. </w:t>
      </w:r>
    </w:p>
    <w:p w14:paraId="072A3D70" w14:textId="77777777" w:rsidR="00EC6090" w:rsidRPr="00E93472" w:rsidRDefault="00EC6090" w:rsidP="009862FD">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480"/>
        <w:gridCol w:w="6348"/>
      </w:tblGrid>
      <w:tr w:rsidR="00EC6090" w:rsidRPr="00E93472" w14:paraId="6254F476" w14:textId="77777777" w:rsidTr="007C5242">
        <w:tc>
          <w:tcPr>
            <w:tcW w:w="9033" w:type="dxa"/>
            <w:gridSpan w:val="2"/>
            <w:shd w:val="clear" w:color="auto" w:fill="000000" w:themeFill="text1"/>
          </w:tcPr>
          <w:p w14:paraId="60DEE71C" w14:textId="77777777" w:rsidR="00EC6090" w:rsidRPr="00E93472" w:rsidRDefault="00EC6090" w:rsidP="007C524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EC6090" w:rsidRPr="00E93472" w14:paraId="6E26BFD6" w14:textId="77777777" w:rsidTr="007C5242">
        <w:tc>
          <w:tcPr>
            <w:tcW w:w="2518" w:type="dxa"/>
          </w:tcPr>
          <w:p w14:paraId="70334428" w14:textId="77777777" w:rsidR="00EC6090" w:rsidRPr="00E93472" w:rsidRDefault="00EC6090" w:rsidP="007C5242">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79CAA4F2" w14:textId="4598DA41" w:rsidR="00EC6090" w:rsidRPr="00E93472" w:rsidRDefault="00EC6090" w:rsidP="00EC6090">
            <w:pPr>
              <w:rPr>
                <w:rFonts w:ascii="Arial" w:hAnsi="Arial" w:cs="Arial"/>
                <w:b/>
                <w:color w:val="000000"/>
                <w:sz w:val="24"/>
                <w:szCs w:val="24"/>
                <w:highlight w:val="cyan"/>
              </w:rPr>
            </w:pPr>
            <w:r w:rsidRPr="00E93472">
              <w:rPr>
                <w:rFonts w:ascii="Arial" w:hAnsi="Arial" w:cs="Arial"/>
                <w:color w:val="000000"/>
                <w:sz w:val="24"/>
                <w:szCs w:val="24"/>
                <w:highlight w:val="cyan"/>
              </w:rPr>
              <w:t>MA_04_04_REC</w:t>
            </w:r>
            <w:r w:rsidR="00043A14" w:rsidRPr="00E93472">
              <w:rPr>
                <w:rFonts w:ascii="Arial" w:hAnsi="Arial" w:cs="Arial"/>
                <w:color w:val="000000"/>
                <w:sz w:val="24"/>
                <w:szCs w:val="24"/>
                <w:highlight w:val="cyan"/>
              </w:rPr>
              <w:t>320</w:t>
            </w:r>
          </w:p>
        </w:tc>
      </w:tr>
      <w:tr w:rsidR="00EC6090" w:rsidRPr="00E93472" w14:paraId="2034AC41" w14:textId="77777777" w:rsidTr="007C5242">
        <w:tc>
          <w:tcPr>
            <w:tcW w:w="2518" w:type="dxa"/>
          </w:tcPr>
          <w:p w14:paraId="5F9A728C" w14:textId="77777777" w:rsidR="00EC6090" w:rsidRPr="00E93472" w:rsidRDefault="00EC6090" w:rsidP="007C5242">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43293DCD" w14:textId="254535FD" w:rsidR="00EC6090" w:rsidRPr="00E93472" w:rsidRDefault="0063299A" w:rsidP="007C5242">
            <w:pPr>
              <w:rPr>
                <w:rFonts w:ascii="Arial" w:hAnsi="Arial" w:cs="Arial"/>
                <w:color w:val="000000"/>
                <w:sz w:val="24"/>
                <w:szCs w:val="24"/>
                <w:highlight w:val="cyan"/>
              </w:rPr>
            </w:pPr>
            <w:r w:rsidRPr="00E93472">
              <w:rPr>
                <w:rFonts w:ascii="Arial" w:hAnsi="Arial" w:cs="Arial"/>
                <w:color w:val="000000"/>
                <w:sz w:val="24"/>
                <w:szCs w:val="24"/>
                <w:highlight w:val="cyan"/>
              </w:rPr>
              <w:t>Sumar fraccione</w:t>
            </w:r>
            <w:r w:rsidR="00043A14" w:rsidRPr="00E93472">
              <w:rPr>
                <w:rFonts w:ascii="Arial" w:hAnsi="Arial" w:cs="Arial"/>
                <w:color w:val="000000"/>
                <w:sz w:val="24"/>
                <w:szCs w:val="24"/>
                <w:highlight w:val="cyan"/>
              </w:rPr>
              <w:t>s</w:t>
            </w:r>
          </w:p>
        </w:tc>
      </w:tr>
      <w:tr w:rsidR="00EC6090" w:rsidRPr="00E93472" w14:paraId="35906B68" w14:textId="77777777" w:rsidTr="007C5242">
        <w:tc>
          <w:tcPr>
            <w:tcW w:w="2518" w:type="dxa"/>
          </w:tcPr>
          <w:p w14:paraId="1FC0F7BB" w14:textId="77777777" w:rsidR="00EC6090" w:rsidRPr="00E93472" w:rsidRDefault="00EC6090" w:rsidP="007C5242">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48EC8AAA" w14:textId="29091725" w:rsidR="00EC6090" w:rsidRPr="00E93472" w:rsidRDefault="00043A14" w:rsidP="007C5242">
            <w:pPr>
              <w:rPr>
                <w:rFonts w:ascii="Arial" w:hAnsi="Arial" w:cs="Arial"/>
                <w:color w:val="000000"/>
                <w:sz w:val="24"/>
                <w:szCs w:val="24"/>
                <w:highlight w:val="cyan"/>
              </w:rPr>
            </w:pPr>
            <w:r w:rsidRPr="00E93472">
              <w:rPr>
                <w:rFonts w:ascii="Arial" w:hAnsi="Arial" w:cs="Arial"/>
                <w:color w:val="000000"/>
                <w:sz w:val="24"/>
                <w:szCs w:val="24"/>
                <w:highlight w:val="cyan"/>
              </w:rPr>
              <w:t xml:space="preserve">Actividad que propone diferentes adiciones de números fraccionarios. </w:t>
            </w:r>
          </w:p>
        </w:tc>
      </w:tr>
    </w:tbl>
    <w:p w14:paraId="126744C2" w14:textId="77777777" w:rsidR="009862FD" w:rsidRPr="00E93472" w:rsidRDefault="009862FD" w:rsidP="009862FD">
      <w:pPr>
        <w:spacing w:after="0"/>
        <w:rPr>
          <w:rFonts w:ascii="Arial" w:hAnsi="Arial" w:cs="Arial"/>
          <w:color w:val="000000"/>
          <w:lang w:val="es-CO"/>
        </w:rPr>
      </w:pPr>
    </w:p>
    <w:p w14:paraId="2C26F460" w14:textId="016D0C24" w:rsidR="009B6114" w:rsidRPr="00E93472" w:rsidRDefault="009B6114" w:rsidP="009B6114">
      <w:pPr>
        <w:spacing w:after="0"/>
        <w:rPr>
          <w:rFonts w:ascii="Arial" w:hAnsi="Arial" w:cs="Arial"/>
          <w:b/>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5.2 Sustracción de números fraccionarios</w:t>
      </w:r>
    </w:p>
    <w:p w14:paraId="1EC57D8D" w14:textId="77777777" w:rsidR="009862FD" w:rsidRPr="00E93472" w:rsidRDefault="009862FD" w:rsidP="009862FD">
      <w:pPr>
        <w:spacing w:after="0"/>
        <w:rPr>
          <w:rFonts w:ascii="Arial" w:hAnsi="Arial" w:cs="Arial"/>
          <w:color w:val="000000"/>
          <w:lang w:val="es-CO"/>
        </w:rPr>
      </w:pPr>
    </w:p>
    <w:p w14:paraId="2E84D7EB" w14:textId="77777777" w:rsidR="0000597F" w:rsidRPr="00E93472" w:rsidRDefault="007452D9" w:rsidP="009862FD">
      <w:pPr>
        <w:spacing w:after="0"/>
        <w:rPr>
          <w:rFonts w:ascii="Arial" w:hAnsi="Arial" w:cs="Arial"/>
          <w:color w:val="000000"/>
          <w:lang w:val="es-CO"/>
        </w:rPr>
      </w:pPr>
      <w:r w:rsidRPr="00E93472">
        <w:rPr>
          <w:rFonts w:ascii="Arial" w:hAnsi="Arial" w:cs="Arial"/>
          <w:color w:val="000000"/>
          <w:lang w:val="es-CO"/>
        </w:rPr>
        <w:t>Para sustraer dos n</w:t>
      </w:r>
      <w:r w:rsidR="0015024D" w:rsidRPr="00E93472">
        <w:rPr>
          <w:rFonts w:ascii="Arial" w:hAnsi="Arial" w:cs="Arial"/>
          <w:color w:val="000000"/>
          <w:lang w:val="es-CO"/>
        </w:rPr>
        <w:t>úmeros fraccionarios tenemos los mismos casos que la adición</w:t>
      </w:r>
      <w:r w:rsidR="0000597F" w:rsidRPr="00E93472">
        <w:rPr>
          <w:rFonts w:ascii="Arial" w:hAnsi="Arial" w:cs="Arial"/>
          <w:color w:val="000000"/>
          <w:lang w:val="es-CO"/>
        </w:rPr>
        <w:t xml:space="preserve">. </w:t>
      </w:r>
    </w:p>
    <w:tbl>
      <w:tblPr>
        <w:tblStyle w:val="Tablaconcuadrcula"/>
        <w:tblW w:w="0" w:type="auto"/>
        <w:tblLook w:val="04A0" w:firstRow="1" w:lastRow="0" w:firstColumn="1" w:lastColumn="0" w:noHBand="0" w:noVBand="1"/>
      </w:tblPr>
      <w:tblGrid>
        <w:gridCol w:w="2491"/>
        <w:gridCol w:w="6337"/>
      </w:tblGrid>
      <w:tr w:rsidR="0000597F" w:rsidRPr="00E93472" w14:paraId="54379F3A" w14:textId="77777777" w:rsidTr="007C5242">
        <w:tc>
          <w:tcPr>
            <w:tcW w:w="8978" w:type="dxa"/>
            <w:gridSpan w:val="2"/>
            <w:shd w:val="clear" w:color="auto" w:fill="000000" w:themeFill="text1"/>
          </w:tcPr>
          <w:p w14:paraId="7A98D530" w14:textId="77777777" w:rsidR="0000597F" w:rsidRPr="00E93472" w:rsidRDefault="0000597F" w:rsidP="007C524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Recuerda</w:t>
            </w:r>
          </w:p>
        </w:tc>
      </w:tr>
      <w:tr w:rsidR="0000597F" w:rsidRPr="00E93472" w14:paraId="0B5A44C3" w14:textId="77777777" w:rsidTr="007C5242">
        <w:tc>
          <w:tcPr>
            <w:tcW w:w="2518" w:type="dxa"/>
          </w:tcPr>
          <w:p w14:paraId="74E45998" w14:textId="77777777" w:rsidR="0000597F" w:rsidRPr="00E93472" w:rsidRDefault="0000597F" w:rsidP="007C5242">
            <w:pPr>
              <w:rPr>
                <w:rFonts w:ascii="Arial" w:hAnsi="Arial" w:cs="Arial"/>
                <w:b/>
                <w:sz w:val="24"/>
                <w:szCs w:val="24"/>
              </w:rPr>
            </w:pPr>
            <w:r w:rsidRPr="00E93472">
              <w:rPr>
                <w:rFonts w:ascii="Arial" w:hAnsi="Arial" w:cs="Arial"/>
                <w:b/>
                <w:sz w:val="24"/>
                <w:szCs w:val="24"/>
              </w:rPr>
              <w:t>Contenido</w:t>
            </w:r>
          </w:p>
        </w:tc>
        <w:tc>
          <w:tcPr>
            <w:tcW w:w="6460" w:type="dxa"/>
          </w:tcPr>
          <w:p w14:paraId="774E2123" w14:textId="67FFD142" w:rsidR="0000597F" w:rsidRPr="00E93472" w:rsidRDefault="0000597F" w:rsidP="0000597F">
            <w:pPr>
              <w:rPr>
                <w:rFonts w:ascii="Arial" w:hAnsi="Arial" w:cs="Arial"/>
                <w:b/>
                <w:sz w:val="24"/>
                <w:szCs w:val="24"/>
              </w:rPr>
            </w:pPr>
            <w:r w:rsidRPr="00E93472">
              <w:rPr>
                <w:rFonts w:ascii="Arial" w:hAnsi="Arial" w:cs="Arial"/>
                <w:color w:val="000000"/>
                <w:sz w:val="24"/>
                <w:szCs w:val="24"/>
                <w:lang w:val="es-CO"/>
              </w:rPr>
              <w:t xml:space="preserve">La sustracción se desarrolla solo entre dos números, el minuendo que debe ser mayor que el sustraendo. </w:t>
            </w:r>
          </w:p>
        </w:tc>
      </w:tr>
    </w:tbl>
    <w:p w14:paraId="4691DE7F" w14:textId="77777777" w:rsidR="0000597F" w:rsidRPr="00E93472" w:rsidRDefault="0000597F" w:rsidP="009862FD">
      <w:pPr>
        <w:spacing w:after="0"/>
        <w:rPr>
          <w:rFonts w:ascii="Arial" w:hAnsi="Arial" w:cs="Arial"/>
          <w:color w:val="000000"/>
          <w:lang w:val="es-CO"/>
        </w:rPr>
      </w:pPr>
    </w:p>
    <w:p w14:paraId="0B16D32C" w14:textId="77777777" w:rsidR="007F07B9" w:rsidRPr="00E93472" w:rsidRDefault="007F07B9" w:rsidP="009862FD">
      <w:pPr>
        <w:spacing w:after="0"/>
        <w:rPr>
          <w:rFonts w:ascii="Arial" w:hAnsi="Arial" w:cs="Arial"/>
          <w:color w:val="000000"/>
          <w:lang w:val="es-CO"/>
        </w:rPr>
      </w:pPr>
      <w:r w:rsidRPr="00E93472">
        <w:rPr>
          <w:rFonts w:ascii="Arial" w:hAnsi="Arial" w:cs="Arial"/>
          <w:color w:val="000000"/>
          <w:lang w:val="es-CO"/>
        </w:rPr>
        <w:t>Veamos algunos ejemplos:</w:t>
      </w:r>
    </w:p>
    <w:p w14:paraId="4BB5D65D" w14:textId="77777777" w:rsidR="007F07B9" w:rsidRPr="00E93472" w:rsidRDefault="007F07B9" w:rsidP="009862FD">
      <w:pPr>
        <w:spacing w:after="0"/>
        <w:rPr>
          <w:rFonts w:ascii="Arial" w:hAnsi="Arial" w:cs="Arial"/>
          <w:color w:val="000000"/>
          <w:lang w:val="es-CO"/>
        </w:rPr>
      </w:pPr>
    </w:p>
    <w:p w14:paraId="4F777501" w14:textId="06411E60" w:rsidR="009B6114" w:rsidRPr="00E93472" w:rsidRDefault="007F07B9" w:rsidP="009862FD">
      <w:pPr>
        <w:spacing w:after="0"/>
        <w:rPr>
          <w:rFonts w:ascii="Arial" w:hAnsi="Arial" w:cs="Arial"/>
          <w:color w:val="000000"/>
          <w:lang w:val="es-CO"/>
        </w:rPr>
      </w:pPr>
      <w:r w:rsidRPr="00E93472">
        <w:rPr>
          <w:rFonts w:ascii="Arial" w:hAnsi="Arial" w:cs="Arial"/>
          <w:b/>
          <w:color w:val="000000"/>
          <w:lang w:val="es-CO"/>
        </w:rPr>
        <w:t xml:space="preserve">Caso 1. </w:t>
      </w:r>
      <w:r w:rsidR="00E45DCB" w:rsidRPr="00E93472">
        <w:rPr>
          <w:rFonts w:ascii="Arial" w:hAnsi="Arial" w:cs="Arial"/>
          <w:color w:val="000000"/>
          <w:lang w:val="es-CO"/>
        </w:rPr>
        <w:t>F</w:t>
      </w:r>
      <w:r w:rsidRPr="00E93472">
        <w:rPr>
          <w:rFonts w:ascii="Arial" w:hAnsi="Arial" w:cs="Arial"/>
          <w:color w:val="000000"/>
          <w:lang w:val="es-CO"/>
        </w:rPr>
        <w:t>racciones homogéneas</w:t>
      </w:r>
      <w:r w:rsidR="00AF2145" w:rsidRPr="00E93472">
        <w:rPr>
          <w:rFonts w:ascii="Arial" w:hAnsi="Arial" w:cs="Arial"/>
          <w:color w:val="000000"/>
          <w:lang w:val="es-CO"/>
        </w:rPr>
        <w:t xml:space="preserve">. </w:t>
      </w:r>
      <w:r w:rsidR="0015024D" w:rsidRPr="00E93472">
        <w:rPr>
          <w:rFonts w:ascii="Arial" w:hAnsi="Arial" w:cs="Arial"/>
          <w:color w:val="000000"/>
          <w:lang w:val="es-CO"/>
        </w:rPr>
        <w:t xml:space="preserve"> </w:t>
      </w:r>
    </w:p>
    <w:p w14:paraId="55A0C3D2" w14:textId="77777777" w:rsidR="00E45DCB" w:rsidRPr="00E93472" w:rsidRDefault="00E45DCB" w:rsidP="009862FD">
      <w:pPr>
        <w:spacing w:after="0"/>
        <w:rPr>
          <w:rFonts w:ascii="Arial" w:hAnsi="Arial" w:cs="Arial"/>
          <w:color w:val="000000"/>
          <w:lang w:val="es-CO"/>
        </w:rPr>
      </w:pPr>
    </w:p>
    <w:p w14:paraId="196E511C" w14:textId="3637A32B" w:rsidR="009862FD" w:rsidRPr="00E93472" w:rsidRDefault="00794CC9" w:rsidP="009862FD">
      <w:pPr>
        <w:spacing w:after="0"/>
        <w:rPr>
          <w:rFonts w:ascii="Arial" w:hAnsi="Arial" w:cs="Arial"/>
          <w:color w:val="000000"/>
          <w:lang w:val="es-CO"/>
        </w:rPr>
      </w:pPr>
      <w:r w:rsidRPr="00E93472">
        <w:rPr>
          <w:rFonts w:ascii="Arial" w:hAnsi="Arial" w:cs="Arial"/>
          <w:color w:val="000000"/>
          <w:lang w:val="es-CO"/>
        </w:rPr>
        <w:t xml:space="preserve">Para hallar la diferencia entre dos fracciones homogéneas, basta con sustraer sus numeradores y mantener el mismo denominador. </w:t>
      </w:r>
    </w:p>
    <w:p w14:paraId="0F7B87C9" w14:textId="77777777" w:rsidR="00794CC9" w:rsidRPr="00E93472" w:rsidRDefault="00794CC9" w:rsidP="009862FD">
      <w:pPr>
        <w:spacing w:after="0"/>
        <w:rPr>
          <w:rFonts w:ascii="Arial" w:hAnsi="Arial" w:cs="Arial"/>
          <w:color w:val="000000"/>
          <w:lang w:val="es-CO"/>
        </w:rPr>
      </w:pPr>
    </w:p>
    <w:p w14:paraId="1AEF364E" w14:textId="3E92F75C" w:rsidR="00794CC9" w:rsidRPr="00E93472" w:rsidRDefault="00A8151A" w:rsidP="00794CC9">
      <w:pPr>
        <w:pStyle w:val="Prrafodelista"/>
        <w:numPr>
          <w:ilvl w:val="0"/>
          <w:numId w:val="36"/>
        </w:numPr>
        <w:spacing w:after="0"/>
        <w:rPr>
          <w:rFonts w:ascii="Arial" w:eastAsiaTheme="minorEastAsia"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13</m:t>
            </m:r>
          </m:num>
          <m:den>
            <m:r>
              <w:rPr>
                <w:rFonts w:ascii="Cambria Math" w:hAnsi="Cambria Math" w:cs="Arial"/>
                <w:color w:val="000000"/>
                <w:lang w:val="es-CO"/>
              </w:rPr>
              <m:t>6</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5</m:t>
            </m:r>
          </m:num>
          <m:den>
            <m:r>
              <w:rPr>
                <w:rFonts w:ascii="Cambria Math" w:hAnsi="Cambria Math" w:cs="Arial"/>
                <w:color w:val="000000"/>
                <w:lang w:val="es-CO"/>
              </w:rPr>
              <m:t>6</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13-5</m:t>
            </m:r>
          </m:num>
          <m:den>
            <m:r>
              <w:rPr>
                <w:rFonts w:ascii="Cambria Math" w:hAnsi="Cambria Math" w:cs="Arial"/>
                <w:color w:val="000000"/>
                <w:lang w:val="es-CO"/>
              </w:rPr>
              <m:t>6</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8</m:t>
            </m:r>
          </m:num>
          <m:den>
            <m:r>
              <w:rPr>
                <w:rFonts w:ascii="Cambria Math" w:hAnsi="Cambria Math" w:cs="Arial"/>
                <w:color w:val="000000"/>
                <w:lang w:val="es-CO"/>
              </w:rPr>
              <m:t>6</m:t>
            </m:r>
          </m:den>
        </m:f>
      </m:oMath>
    </w:p>
    <w:p w14:paraId="6603063B" w14:textId="77777777" w:rsidR="00794CC9" w:rsidRPr="00E93472" w:rsidRDefault="00794CC9" w:rsidP="00794CC9">
      <w:pPr>
        <w:spacing w:after="0"/>
        <w:rPr>
          <w:rFonts w:ascii="Arial" w:eastAsiaTheme="minorEastAsia" w:hAnsi="Arial" w:cs="Arial"/>
          <w:color w:val="000000"/>
          <w:lang w:val="es-CO"/>
        </w:rPr>
      </w:pPr>
    </w:p>
    <w:p w14:paraId="1D12F29B" w14:textId="50CD4618" w:rsidR="00794CC9" w:rsidRPr="00E93472" w:rsidRDefault="00A8151A" w:rsidP="00794CC9">
      <w:pPr>
        <w:pStyle w:val="Prrafodelista"/>
        <w:numPr>
          <w:ilvl w:val="0"/>
          <w:numId w:val="36"/>
        </w:numPr>
        <w:spacing w:after="0"/>
        <w:rPr>
          <w:rFonts w:ascii="Arial" w:eastAsiaTheme="minorEastAsia"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14</m:t>
            </m:r>
          </m:num>
          <m:den>
            <m:r>
              <w:rPr>
                <w:rFonts w:ascii="Cambria Math" w:hAnsi="Cambria Math" w:cs="Arial"/>
                <w:color w:val="000000"/>
                <w:lang w:val="es-CO"/>
              </w:rPr>
              <m:t>23</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3</m:t>
            </m:r>
          </m:num>
          <m:den>
            <m:r>
              <w:rPr>
                <w:rFonts w:ascii="Cambria Math" w:hAnsi="Cambria Math" w:cs="Arial"/>
                <w:color w:val="000000"/>
                <w:lang w:val="es-CO"/>
              </w:rPr>
              <m:t>23</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14-3</m:t>
            </m:r>
          </m:num>
          <m:den>
            <m:r>
              <w:rPr>
                <w:rFonts w:ascii="Cambria Math" w:hAnsi="Cambria Math" w:cs="Arial"/>
                <w:color w:val="000000"/>
                <w:lang w:val="es-CO"/>
              </w:rPr>
              <m:t>23</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11</m:t>
            </m:r>
          </m:num>
          <m:den>
            <m:r>
              <w:rPr>
                <w:rFonts w:ascii="Cambria Math" w:hAnsi="Cambria Math" w:cs="Arial"/>
                <w:color w:val="000000"/>
                <w:lang w:val="es-CO"/>
              </w:rPr>
              <m:t>23</m:t>
            </m:r>
          </m:den>
        </m:f>
      </m:oMath>
    </w:p>
    <w:p w14:paraId="7AF1F0BB" w14:textId="77777777" w:rsidR="00794CC9" w:rsidRPr="00E93472" w:rsidRDefault="00794CC9" w:rsidP="00794CC9">
      <w:pPr>
        <w:spacing w:after="0"/>
        <w:rPr>
          <w:rFonts w:ascii="Arial" w:hAnsi="Arial" w:cs="Arial"/>
          <w:color w:val="000000"/>
          <w:lang w:val="es-CO"/>
        </w:rPr>
      </w:pPr>
    </w:p>
    <w:p w14:paraId="2EAD40A1" w14:textId="1A5541D7" w:rsidR="00794CC9" w:rsidRPr="00E93472" w:rsidRDefault="00A8151A" w:rsidP="00794CC9">
      <w:pPr>
        <w:pStyle w:val="Prrafodelista"/>
        <w:numPr>
          <w:ilvl w:val="0"/>
          <w:numId w:val="36"/>
        </w:numPr>
        <w:spacing w:after="0"/>
        <w:rPr>
          <w:rFonts w:ascii="Arial"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48</m:t>
            </m:r>
          </m:num>
          <m:den>
            <m:r>
              <w:rPr>
                <w:rFonts w:ascii="Cambria Math" w:hAnsi="Cambria Math" w:cs="Arial"/>
                <w:color w:val="000000"/>
                <w:lang w:val="es-CO"/>
              </w:rPr>
              <m:t>72</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26</m:t>
            </m:r>
          </m:num>
          <m:den>
            <m:r>
              <w:rPr>
                <w:rFonts w:ascii="Cambria Math" w:hAnsi="Cambria Math" w:cs="Arial"/>
                <w:color w:val="000000"/>
                <w:lang w:val="es-CO"/>
              </w:rPr>
              <m:t>72</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48-26</m:t>
            </m:r>
          </m:num>
          <m:den>
            <m:r>
              <w:rPr>
                <w:rFonts w:ascii="Cambria Math" w:hAnsi="Cambria Math" w:cs="Arial"/>
                <w:color w:val="000000"/>
                <w:lang w:val="es-CO"/>
              </w:rPr>
              <m:t>72</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22</m:t>
            </m:r>
          </m:num>
          <m:den>
            <m:r>
              <w:rPr>
                <w:rFonts w:ascii="Cambria Math" w:hAnsi="Cambria Math" w:cs="Arial"/>
                <w:color w:val="000000"/>
                <w:lang w:val="es-CO"/>
              </w:rPr>
              <m:t>72</m:t>
            </m:r>
          </m:den>
        </m:f>
      </m:oMath>
    </w:p>
    <w:p w14:paraId="1114D15C" w14:textId="77777777" w:rsidR="00794CC9" w:rsidRPr="00E93472" w:rsidRDefault="00794CC9" w:rsidP="009862FD">
      <w:pPr>
        <w:spacing w:after="0"/>
        <w:rPr>
          <w:rFonts w:ascii="Arial" w:hAnsi="Arial" w:cs="Arial"/>
          <w:color w:val="000000"/>
          <w:lang w:val="es-CO"/>
        </w:rPr>
      </w:pPr>
    </w:p>
    <w:p w14:paraId="3B6E6458" w14:textId="150FE3D0" w:rsidR="00EC6090" w:rsidRDefault="00664CC5" w:rsidP="009862FD">
      <w:pPr>
        <w:spacing w:after="0"/>
        <w:rPr>
          <w:ins w:id="167" w:author="Johana Montejo Rozo" w:date="2015-05-03T17:26:00Z"/>
          <w:rFonts w:ascii="Arial" w:hAnsi="Arial" w:cs="Arial"/>
          <w:color w:val="000000"/>
          <w:lang w:val="es-CO"/>
        </w:rPr>
      </w:pPr>
      <w:ins w:id="168" w:author="Johana Montejo Rozo" w:date="2015-05-03T17:26:00Z">
        <w:r>
          <w:rPr>
            <w:rFonts w:ascii="Arial" w:hAnsi="Arial" w:cs="Arial"/>
            <w:color w:val="000000"/>
            <w:lang w:val="es-CO"/>
          </w:rPr>
          <w:t xml:space="preserve">Si es posible, simplificamos la diferencia obtenida. </w:t>
        </w:r>
      </w:ins>
    </w:p>
    <w:p w14:paraId="109090CE" w14:textId="77777777" w:rsidR="00664CC5" w:rsidRDefault="00664CC5" w:rsidP="009862FD">
      <w:pPr>
        <w:spacing w:after="0"/>
        <w:rPr>
          <w:ins w:id="169" w:author="Johana Montejo Rozo" w:date="2015-05-03T17:26:00Z"/>
          <w:rFonts w:ascii="Arial" w:hAnsi="Arial" w:cs="Arial"/>
          <w:color w:val="000000"/>
          <w:lang w:val="es-CO"/>
        </w:rPr>
      </w:pPr>
    </w:p>
    <w:p w14:paraId="1DA36626" w14:textId="590D8CB1" w:rsidR="00664CC5" w:rsidRDefault="00664CC5" w:rsidP="009862FD">
      <w:pPr>
        <w:spacing w:after="0"/>
        <w:rPr>
          <w:ins w:id="170" w:author="Johana Montejo Rozo" w:date="2015-05-03T17:27:00Z"/>
          <w:rFonts w:ascii="Arial" w:hAnsi="Arial" w:cs="Arial"/>
          <w:color w:val="000000"/>
          <w:lang w:val="es-CO"/>
        </w:rPr>
      </w:pPr>
      <w:ins w:id="171" w:author="Johana Montejo Rozo" w:date="2015-05-03T17:26:00Z">
        <w:r>
          <w:rPr>
            <w:rFonts w:ascii="Arial" w:hAnsi="Arial" w:cs="Arial"/>
            <w:color w:val="000000"/>
            <w:lang w:val="es-CO"/>
          </w:rPr>
          <w:t>Para los anteriores ejemplos, ¿Cu</w:t>
        </w:r>
      </w:ins>
      <w:ins w:id="172" w:author="Johana Montejo Rozo" w:date="2015-05-03T17:27:00Z">
        <w:r>
          <w:rPr>
            <w:rFonts w:ascii="Arial" w:hAnsi="Arial" w:cs="Arial"/>
            <w:color w:val="000000"/>
            <w:lang w:val="es-CO"/>
          </w:rPr>
          <w:t>ál de las diferencias obtenidas se puede simplificar y por qué?</w:t>
        </w:r>
      </w:ins>
    </w:p>
    <w:p w14:paraId="504DF06E" w14:textId="77777777" w:rsidR="00664CC5" w:rsidRDefault="00664CC5" w:rsidP="009862FD">
      <w:pPr>
        <w:spacing w:after="0"/>
        <w:rPr>
          <w:ins w:id="173" w:author="Johana Montejo Rozo" w:date="2015-05-03T17:27:00Z"/>
          <w:rFonts w:ascii="Arial" w:hAnsi="Arial" w:cs="Arial"/>
          <w:color w:val="000000"/>
          <w:lang w:val="es-CO"/>
        </w:rPr>
      </w:pPr>
    </w:p>
    <w:p w14:paraId="77DB4F3E" w14:textId="77777777" w:rsidR="00664CC5" w:rsidRPr="00E93472" w:rsidRDefault="00664CC5" w:rsidP="009862FD">
      <w:pPr>
        <w:spacing w:after="0"/>
        <w:rPr>
          <w:rFonts w:ascii="Arial" w:hAnsi="Arial" w:cs="Arial"/>
          <w:color w:val="000000"/>
          <w:lang w:val="es-CO"/>
        </w:rPr>
      </w:pPr>
    </w:p>
    <w:p w14:paraId="150C5BB6" w14:textId="500C6BF8" w:rsidR="00EC6090" w:rsidRPr="00E93472" w:rsidRDefault="00E45DCB" w:rsidP="009862FD">
      <w:pPr>
        <w:spacing w:after="0"/>
        <w:rPr>
          <w:rFonts w:ascii="Arial" w:hAnsi="Arial" w:cs="Arial"/>
          <w:color w:val="000000"/>
          <w:lang w:val="es-CO"/>
        </w:rPr>
      </w:pPr>
      <w:r w:rsidRPr="00E93472">
        <w:rPr>
          <w:rFonts w:ascii="Arial" w:hAnsi="Arial" w:cs="Arial"/>
          <w:b/>
          <w:color w:val="000000"/>
          <w:lang w:val="es-CO"/>
        </w:rPr>
        <w:t xml:space="preserve">Caso 2. </w:t>
      </w:r>
      <w:r w:rsidR="009B0601" w:rsidRPr="00E93472">
        <w:rPr>
          <w:rFonts w:ascii="Arial" w:hAnsi="Arial" w:cs="Arial"/>
          <w:color w:val="000000"/>
          <w:lang w:val="es-CO"/>
        </w:rPr>
        <w:t>Fracciones heterogéneas</w:t>
      </w:r>
    </w:p>
    <w:p w14:paraId="1627237F" w14:textId="77777777" w:rsidR="00EC6090" w:rsidRPr="00E93472" w:rsidRDefault="00EC6090" w:rsidP="009862FD">
      <w:pPr>
        <w:spacing w:after="0"/>
        <w:rPr>
          <w:rFonts w:ascii="Arial" w:hAnsi="Arial" w:cs="Arial"/>
          <w:color w:val="000000"/>
          <w:lang w:val="es-CO"/>
        </w:rPr>
      </w:pPr>
    </w:p>
    <w:p w14:paraId="7BF14EA6" w14:textId="7BD807AB" w:rsidR="00012FB3" w:rsidRPr="00E93472" w:rsidRDefault="00B36FD7" w:rsidP="00012FB3">
      <w:pPr>
        <w:spacing w:after="0"/>
        <w:rPr>
          <w:rFonts w:ascii="Arial" w:hAnsi="Arial" w:cs="Arial"/>
          <w:color w:val="000000"/>
          <w:lang w:val="es-CO"/>
        </w:rPr>
      </w:pPr>
      <w:r w:rsidRPr="00E93472">
        <w:rPr>
          <w:rFonts w:ascii="Arial" w:hAnsi="Arial" w:cs="Arial"/>
          <w:color w:val="000000"/>
          <w:lang w:val="es-CO"/>
        </w:rPr>
        <w:t xml:space="preserve">Para hallar la diferencia entre dos fracciones </w:t>
      </w:r>
      <w:r w:rsidR="00746C8A" w:rsidRPr="00E93472">
        <w:rPr>
          <w:rFonts w:ascii="Arial" w:hAnsi="Arial" w:cs="Arial"/>
          <w:color w:val="000000"/>
          <w:lang w:val="es-CO"/>
        </w:rPr>
        <w:t xml:space="preserve">heterogéneas, debemos hallar fracciones equivalentes homogéneas y luego aplicar el </w:t>
      </w:r>
      <w:r w:rsidR="00746C8A" w:rsidRPr="00E93472">
        <w:rPr>
          <w:rFonts w:ascii="Arial" w:hAnsi="Arial" w:cs="Arial"/>
          <w:b/>
          <w:color w:val="000000"/>
          <w:lang w:val="es-CO"/>
        </w:rPr>
        <w:t>Caso 1</w:t>
      </w:r>
      <w:r w:rsidR="00746C8A" w:rsidRPr="00E93472">
        <w:rPr>
          <w:rFonts w:ascii="Arial" w:hAnsi="Arial" w:cs="Arial"/>
          <w:color w:val="000000"/>
          <w:lang w:val="es-CO"/>
        </w:rPr>
        <w:t xml:space="preserve">, por ejemplo, hallemos la diferencia entre </w:t>
      </w:r>
      <m:oMath>
        <m:f>
          <m:fPr>
            <m:ctrlPr>
              <w:rPr>
                <w:rFonts w:ascii="Cambria Math" w:hAnsi="Cambria Math" w:cs="Arial"/>
                <w:i/>
                <w:color w:val="000000"/>
                <w:lang w:val="es-CO"/>
              </w:rPr>
            </m:ctrlPr>
          </m:fPr>
          <m:num>
            <m:r>
              <w:rPr>
                <w:rFonts w:ascii="Cambria Math" w:hAnsi="Cambria Math" w:cs="Arial"/>
                <w:color w:val="000000"/>
                <w:lang w:val="es-CO"/>
              </w:rPr>
              <m:t>2</m:t>
            </m:r>
          </m:num>
          <m:den>
            <m:r>
              <w:rPr>
                <w:rFonts w:ascii="Cambria Math" w:hAnsi="Cambria Math" w:cs="Arial"/>
                <w:color w:val="000000"/>
                <w:lang w:val="es-CO"/>
              </w:rPr>
              <m:t>6</m:t>
            </m:r>
          </m:den>
        </m:f>
      </m:oMath>
      <w:r w:rsidR="00012FB3" w:rsidRPr="00E93472">
        <w:rPr>
          <w:rFonts w:ascii="Arial" w:eastAsiaTheme="minorEastAsia" w:hAnsi="Arial" w:cs="Arial"/>
          <w:color w:val="000000"/>
          <w:lang w:val="es-CO"/>
        </w:rPr>
        <w:t xml:space="preserve"> y </w:t>
      </w:r>
      <m:oMath>
        <m:f>
          <m:fPr>
            <m:ctrlPr>
              <w:rPr>
                <w:rFonts w:ascii="Cambria Math" w:hAnsi="Cambria Math" w:cs="Arial"/>
                <w:i/>
                <w:color w:val="000000"/>
                <w:lang w:val="es-CO"/>
              </w:rPr>
            </m:ctrlPr>
          </m:fPr>
          <m:num>
            <m:r>
              <w:rPr>
                <w:rFonts w:ascii="Cambria Math" w:hAnsi="Cambria Math" w:cs="Arial"/>
                <w:color w:val="000000"/>
                <w:lang w:val="es-CO"/>
              </w:rPr>
              <m:t>1</m:t>
            </m:r>
          </m:num>
          <m:den>
            <m:r>
              <w:rPr>
                <w:rFonts w:ascii="Cambria Math" w:hAnsi="Cambria Math" w:cs="Arial"/>
                <w:color w:val="000000"/>
                <w:lang w:val="es-CO"/>
              </w:rPr>
              <m:t>4</m:t>
            </m:r>
          </m:den>
        </m:f>
      </m:oMath>
    </w:p>
    <w:p w14:paraId="4802AEDF" w14:textId="13B75980" w:rsidR="00746C8A" w:rsidRPr="00E93472" w:rsidRDefault="00746C8A" w:rsidP="009862FD">
      <w:pPr>
        <w:spacing w:after="0"/>
        <w:rPr>
          <w:rFonts w:ascii="Arial" w:hAnsi="Arial" w:cs="Arial"/>
          <w:color w:val="000000"/>
          <w:lang w:val="es-CO"/>
        </w:rPr>
      </w:pPr>
    </w:p>
    <w:p w14:paraId="29AB20FC" w14:textId="0A83B34E" w:rsidR="00012FB3" w:rsidRPr="00E93472" w:rsidRDefault="00012FB3" w:rsidP="009862FD">
      <w:pPr>
        <w:spacing w:after="0"/>
        <w:rPr>
          <w:rFonts w:ascii="Arial" w:hAnsi="Arial" w:cs="Arial"/>
          <w:color w:val="000000"/>
          <w:lang w:val="es-CO"/>
        </w:rPr>
      </w:pPr>
      <w:r w:rsidRPr="00E93472">
        <w:rPr>
          <w:rFonts w:ascii="Arial" w:hAnsi="Arial" w:cs="Arial"/>
          <w:b/>
          <w:color w:val="000000"/>
          <w:lang w:val="es-CO"/>
        </w:rPr>
        <w:t>Paso 1</w:t>
      </w:r>
      <w:r w:rsidRPr="00E93472">
        <w:rPr>
          <w:rFonts w:ascii="Arial" w:hAnsi="Arial" w:cs="Arial"/>
          <w:color w:val="000000"/>
          <w:lang w:val="es-CO"/>
        </w:rPr>
        <w:t xml:space="preserve">. Hallar mínimo común denominador. </w:t>
      </w:r>
    </w:p>
    <w:p w14:paraId="2EE43789" w14:textId="77777777" w:rsidR="00746C8A" w:rsidRPr="00E93472" w:rsidRDefault="00746C8A" w:rsidP="009862FD">
      <w:pPr>
        <w:spacing w:after="0"/>
        <w:rPr>
          <w:rFonts w:ascii="Arial" w:hAnsi="Arial" w:cs="Arial"/>
          <w:color w:val="000000"/>
          <w:lang w:val="es-CO"/>
        </w:rPr>
      </w:pPr>
    </w:p>
    <w:p w14:paraId="4C60BFA2" w14:textId="337C01C6" w:rsidR="00503563" w:rsidRPr="00E93472" w:rsidRDefault="00274046" w:rsidP="00274046">
      <w:pPr>
        <w:pStyle w:val="Prrafodelista"/>
        <w:spacing w:after="0"/>
        <w:rPr>
          <w:rFonts w:ascii="Arial" w:hAnsi="Arial" w:cs="Arial"/>
          <w:color w:val="000000"/>
          <w:lang w:val="es-CO"/>
        </w:rPr>
      </w:pPr>
      <w:proofErr w:type="spellStart"/>
      <w:r w:rsidRPr="00E93472">
        <w:rPr>
          <w:rFonts w:ascii="Arial" w:hAnsi="Arial" w:cs="Arial"/>
          <w:color w:val="000000"/>
          <w:lang w:val="es-CO"/>
        </w:rPr>
        <w:t>m.c.m</w:t>
      </w:r>
      <w:proofErr w:type="spellEnd"/>
      <w:r w:rsidRPr="00E93472">
        <w:rPr>
          <w:rFonts w:ascii="Arial" w:hAnsi="Arial" w:cs="Arial"/>
          <w:color w:val="000000"/>
          <w:lang w:val="es-CO"/>
        </w:rPr>
        <w:t xml:space="preserve">. (6, 4) = </w:t>
      </w:r>
      <w:ins w:id="174" w:author="Johana Montejo Rozo" w:date="2015-05-03T17:27:00Z">
        <w:r w:rsidR="00664CC5">
          <w:rPr>
            <w:rFonts w:ascii="Arial" w:hAnsi="Arial" w:cs="Arial"/>
            <w:color w:val="000000"/>
            <w:lang w:val="es-CO"/>
          </w:rPr>
          <w:t>12</w:t>
        </w:r>
      </w:ins>
      <w:del w:id="175" w:author="Johana Montejo Rozo" w:date="2015-05-03T17:27:00Z">
        <w:r w:rsidRPr="00E93472" w:rsidDel="00664CC5">
          <w:rPr>
            <w:rFonts w:ascii="Arial" w:hAnsi="Arial" w:cs="Arial"/>
            <w:color w:val="000000"/>
            <w:lang w:val="es-CO"/>
          </w:rPr>
          <w:delText>24</w:delText>
        </w:r>
      </w:del>
    </w:p>
    <w:p w14:paraId="4DAF932E" w14:textId="77777777" w:rsidR="00274046" w:rsidRPr="00E93472" w:rsidRDefault="00274046" w:rsidP="00274046">
      <w:pPr>
        <w:spacing w:after="0"/>
        <w:rPr>
          <w:rFonts w:ascii="Arial" w:hAnsi="Arial" w:cs="Arial"/>
          <w:color w:val="000000"/>
          <w:lang w:val="es-CO"/>
        </w:rPr>
      </w:pPr>
    </w:p>
    <w:p w14:paraId="22197042" w14:textId="2C6FCE5D" w:rsidR="00274046" w:rsidRPr="00E93472" w:rsidRDefault="00274046" w:rsidP="00274046">
      <w:pPr>
        <w:spacing w:after="0"/>
        <w:rPr>
          <w:rFonts w:ascii="Arial" w:hAnsi="Arial" w:cs="Arial"/>
          <w:color w:val="000000"/>
          <w:lang w:val="es-CO"/>
        </w:rPr>
      </w:pPr>
      <w:proofErr w:type="gramStart"/>
      <w:r w:rsidRPr="00E93472">
        <w:rPr>
          <w:rFonts w:ascii="Arial" w:hAnsi="Arial" w:cs="Arial"/>
          <w:b/>
          <w:color w:val="000000"/>
          <w:lang w:val="es-CO"/>
        </w:rPr>
        <w:t>Paso</w:t>
      </w:r>
      <w:proofErr w:type="gramEnd"/>
      <w:r w:rsidRPr="00E93472">
        <w:rPr>
          <w:rFonts w:ascii="Arial" w:hAnsi="Arial" w:cs="Arial"/>
          <w:b/>
          <w:color w:val="000000"/>
          <w:lang w:val="es-CO"/>
        </w:rPr>
        <w:t xml:space="preserve"> 2</w:t>
      </w:r>
      <w:r w:rsidRPr="00E93472">
        <w:rPr>
          <w:rFonts w:ascii="Arial" w:hAnsi="Arial" w:cs="Arial"/>
          <w:color w:val="000000"/>
          <w:lang w:val="es-CO"/>
        </w:rPr>
        <w:t>. Hallar fracciones equivalentes homogéneas.</w:t>
      </w:r>
    </w:p>
    <w:p w14:paraId="31D0A5A7" w14:textId="77777777" w:rsidR="00274046" w:rsidRPr="00E93472" w:rsidRDefault="00274046" w:rsidP="00274046">
      <w:pPr>
        <w:spacing w:after="0"/>
        <w:rPr>
          <w:rFonts w:ascii="Arial" w:hAnsi="Arial" w:cs="Arial"/>
          <w:color w:val="000000"/>
          <w:lang w:val="es-CO"/>
        </w:rPr>
      </w:pPr>
    </w:p>
    <w:p w14:paraId="584C7F54" w14:textId="7F244BE0" w:rsidR="00274046" w:rsidRPr="00E93472" w:rsidRDefault="00A8151A" w:rsidP="00274046">
      <w:pPr>
        <w:pStyle w:val="Prrafodelista"/>
        <w:numPr>
          <w:ilvl w:val="0"/>
          <w:numId w:val="36"/>
        </w:numPr>
        <w:spacing w:after="0"/>
        <w:rPr>
          <w:rFonts w:ascii="Arial"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2</m:t>
            </m:r>
          </m:num>
          <m:den>
            <m:r>
              <w:rPr>
                <w:rFonts w:ascii="Cambria Math" w:hAnsi="Cambria Math" w:cs="Arial"/>
                <w:color w:val="000000"/>
                <w:lang w:val="es-CO"/>
              </w:rPr>
              <m:t>6</m:t>
            </m:r>
          </m:den>
        </m:f>
        <m:r>
          <w:rPr>
            <w:rFonts w:ascii="Cambria Math" w:eastAsiaTheme="minorEastAsia" w:hAnsi="Cambria Math" w:cs="Arial"/>
            <w:color w:val="000000"/>
            <w:lang w:val="es-CO"/>
          </w:rPr>
          <m:t>=</m:t>
        </m:r>
        <m:f>
          <m:fPr>
            <m:ctrlPr>
              <w:rPr>
                <w:rFonts w:ascii="Cambria Math" w:hAnsi="Cambria Math" w:cs="Arial"/>
                <w:i/>
                <w:color w:val="000000"/>
                <w:lang w:val="es-CO"/>
              </w:rPr>
            </m:ctrlPr>
          </m:fPr>
          <m:num>
            <w:ins w:id="176" w:author="Johana Montejo Rozo" w:date="2015-05-03T17:27:00Z">
              <m:r>
                <w:rPr>
                  <w:rFonts w:ascii="Cambria Math" w:hAnsi="Cambria Math" w:cs="Arial"/>
                  <w:color w:val="000000"/>
                  <w:lang w:val="es-CO"/>
                </w:rPr>
                <m:t>4</m:t>
              </m:r>
            </w:ins>
            <w:del w:id="177" w:author="Johana Montejo Rozo" w:date="2015-05-03T17:27:00Z">
              <m:r>
                <w:rPr>
                  <w:rFonts w:ascii="Cambria Math" w:hAnsi="Cambria Math" w:cs="Arial"/>
                  <w:color w:val="000000"/>
                  <w:lang w:val="es-CO"/>
                </w:rPr>
                <m:t>8</m:t>
              </m:r>
            </w:del>
          </m:num>
          <m:den>
            <w:ins w:id="178" w:author="Johana Montejo Rozo" w:date="2015-05-03T17:27:00Z">
              <m:r>
                <w:rPr>
                  <w:rFonts w:ascii="Cambria Math" w:hAnsi="Cambria Math" w:cs="Arial"/>
                  <w:color w:val="000000"/>
                  <w:lang w:val="es-CO"/>
                </w:rPr>
                <m:t>12</m:t>
              </m:r>
            </w:ins>
            <w:del w:id="179" w:author="Johana Montejo Rozo" w:date="2015-05-03T17:27:00Z">
              <m:r>
                <w:rPr>
                  <w:rFonts w:ascii="Cambria Math" w:hAnsi="Cambria Math" w:cs="Arial"/>
                  <w:color w:val="000000"/>
                  <w:lang w:val="es-CO"/>
                </w:rPr>
                <m:t>24</m:t>
              </m:r>
            </w:del>
          </m:den>
        </m:f>
      </m:oMath>
    </w:p>
    <w:p w14:paraId="11F902F8" w14:textId="77777777" w:rsidR="00EC6090" w:rsidRPr="00E93472" w:rsidRDefault="00EC6090" w:rsidP="009862FD">
      <w:pPr>
        <w:spacing w:after="0"/>
        <w:rPr>
          <w:rFonts w:ascii="Arial" w:hAnsi="Arial" w:cs="Arial"/>
          <w:color w:val="000000"/>
          <w:lang w:val="es-CO"/>
        </w:rPr>
      </w:pPr>
    </w:p>
    <w:p w14:paraId="1ABB3CC5" w14:textId="09B13E1F" w:rsidR="00274046" w:rsidRPr="00E93472" w:rsidRDefault="00A8151A" w:rsidP="00274046">
      <w:pPr>
        <w:pStyle w:val="Prrafodelista"/>
        <w:numPr>
          <w:ilvl w:val="0"/>
          <w:numId w:val="36"/>
        </w:numPr>
        <w:spacing w:after="0"/>
        <w:rPr>
          <w:rFonts w:ascii="Arial"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1</m:t>
            </m:r>
          </m:num>
          <m:den>
            <m:r>
              <w:rPr>
                <w:rFonts w:ascii="Cambria Math" w:hAnsi="Cambria Math" w:cs="Arial"/>
                <w:color w:val="000000"/>
                <w:lang w:val="es-CO"/>
              </w:rPr>
              <m:t>4</m:t>
            </m:r>
          </m:den>
        </m:f>
        <m:r>
          <w:rPr>
            <w:rFonts w:ascii="Cambria Math" w:eastAsiaTheme="minorEastAsia" w:hAnsi="Cambria Math" w:cs="Arial"/>
            <w:color w:val="000000"/>
            <w:lang w:val="es-CO"/>
          </w:rPr>
          <m:t>=</m:t>
        </m:r>
        <m:f>
          <m:fPr>
            <m:ctrlPr>
              <w:rPr>
                <w:rFonts w:ascii="Cambria Math" w:hAnsi="Cambria Math" w:cs="Arial"/>
                <w:i/>
                <w:color w:val="000000"/>
                <w:lang w:val="es-CO"/>
              </w:rPr>
            </m:ctrlPr>
          </m:fPr>
          <m:num>
            <w:ins w:id="180" w:author="Johana Montejo Rozo" w:date="2015-05-03T17:27:00Z">
              <m:r>
                <w:rPr>
                  <w:rFonts w:ascii="Cambria Math" w:hAnsi="Cambria Math" w:cs="Arial"/>
                  <w:color w:val="000000"/>
                  <w:lang w:val="es-CO"/>
                </w:rPr>
                <m:t>3</m:t>
              </m:r>
            </w:ins>
            <w:del w:id="181" w:author="Johana Montejo Rozo" w:date="2015-05-03T17:27:00Z">
              <m:r>
                <w:rPr>
                  <w:rFonts w:ascii="Cambria Math" w:hAnsi="Cambria Math" w:cs="Arial"/>
                  <w:color w:val="000000"/>
                  <w:lang w:val="es-CO"/>
                </w:rPr>
                <m:t>6</m:t>
              </m:r>
            </w:del>
          </m:num>
          <m:den>
            <w:ins w:id="182" w:author="Johana Montejo Rozo" w:date="2015-05-03T17:27:00Z">
              <m:r>
                <w:rPr>
                  <w:rFonts w:ascii="Cambria Math" w:hAnsi="Cambria Math" w:cs="Arial"/>
                  <w:color w:val="000000"/>
                  <w:lang w:val="es-CO"/>
                </w:rPr>
                <m:t>12</m:t>
              </m:r>
            </w:ins>
            <w:del w:id="183" w:author="Johana Montejo Rozo" w:date="2015-05-03T17:27:00Z">
              <m:r>
                <w:rPr>
                  <w:rFonts w:ascii="Cambria Math" w:hAnsi="Cambria Math" w:cs="Arial"/>
                  <w:color w:val="000000"/>
                  <w:lang w:val="es-CO"/>
                </w:rPr>
                <m:t>24</m:t>
              </m:r>
            </w:del>
          </m:den>
        </m:f>
      </m:oMath>
    </w:p>
    <w:p w14:paraId="18F39F5D" w14:textId="5930E547" w:rsidR="00EC6090" w:rsidRPr="00E93472" w:rsidRDefault="00EC6090" w:rsidP="006A50A5">
      <w:pPr>
        <w:spacing w:after="0"/>
        <w:rPr>
          <w:rFonts w:ascii="Arial" w:hAnsi="Arial" w:cs="Arial"/>
          <w:color w:val="000000"/>
          <w:lang w:val="es-CO"/>
        </w:rPr>
      </w:pPr>
    </w:p>
    <w:p w14:paraId="46725EC6" w14:textId="30C7C2E0" w:rsidR="006A50A5" w:rsidRPr="00E93472" w:rsidRDefault="006A50A5" w:rsidP="006A50A5">
      <w:pPr>
        <w:spacing w:after="0"/>
        <w:rPr>
          <w:rFonts w:ascii="Arial" w:hAnsi="Arial" w:cs="Arial"/>
          <w:color w:val="000000"/>
          <w:lang w:val="es-CO"/>
        </w:rPr>
      </w:pPr>
      <w:proofErr w:type="gramStart"/>
      <w:r w:rsidRPr="00E93472">
        <w:rPr>
          <w:rFonts w:ascii="Arial" w:hAnsi="Arial" w:cs="Arial"/>
          <w:b/>
          <w:color w:val="000000"/>
          <w:lang w:val="es-CO"/>
        </w:rPr>
        <w:t>Paso</w:t>
      </w:r>
      <w:proofErr w:type="gramEnd"/>
      <w:r w:rsidRPr="00E93472">
        <w:rPr>
          <w:rFonts w:ascii="Arial" w:hAnsi="Arial" w:cs="Arial"/>
          <w:b/>
          <w:color w:val="000000"/>
          <w:lang w:val="es-CO"/>
        </w:rPr>
        <w:t xml:space="preserve"> 3</w:t>
      </w:r>
      <w:r w:rsidRPr="00E93472">
        <w:rPr>
          <w:rFonts w:ascii="Arial" w:hAnsi="Arial" w:cs="Arial"/>
          <w:color w:val="000000"/>
          <w:lang w:val="es-CO"/>
        </w:rPr>
        <w:t>. Sustraer fracciones homogéneas</w:t>
      </w:r>
    </w:p>
    <w:p w14:paraId="11CAEBE1" w14:textId="77777777" w:rsidR="006A50A5" w:rsidRPr="00E93472" w:rsidRDefault="006A50A5" w:rsidP="006A50A5">
      <w:pPr>
        <w:spacing w:after="0"/>
        <w:rPr>
          <w:rFonts w:ascii="Arial" w:hAnsi="Arial" w:cs="Arial"/>
          <w:color w:val="000000"/>
          <w:lang w:val="es-CO"/>
        </w:rPr>
      </w:pPr>
    </w:p>
    <w:p w14:paraId="7B65F0FB" w14:textId="1EA65C23" w:rsidR="006A50A5" w:rsidRPr="00E93472" w:rsidRDefault="00A8151A" w:rsidP="006A50A5">
      <w:pPr>
        <w:pStyle w:val="Prrafodelista"/>
        <w:spacing w:after="0"/>
        <w:rPr>
          <w:rFonts w:ascii="Arial" w:hAnsi="Arial" w:cs="Arial"/>
          <w:color w:val="000000"/>
          <w:lang w:val="es-CO"/>
        </w:rPr>
      </w:pPr>
      <m:oMathPara>
        <m:oMathParaPr>
          <m:jc m:val="left"/>
        </m:oMathParaPr>
        <m:oMath>
          <m:f>
            <m:fPr>
              <m:ctrlPr>
                <w:rPr>
                  <w:rFonts w:ascii="Cambria Math" w:hAnsi="Cambria Math" w:cs="Arial"/>
                  <w:i/>
                  <w:color w:val="000000"/>
                  <w:lang w:val="es-CO"/>
                </w:rPr>
              </m:ctrlPr>
            </m:fPr>
            <m:num>
              <m:r>
                <w:rPr>
                  <w:rFonts w:ascii="Cambria Math" w:hAnsi="Cambria Math" w:cs="Arial"/>
                  <w:color w:val="000000"/>
                  <w:lang w:val="es-CO"/>
                </w:rPr>
                <m:t>2</m:t>
              </m:r>
            </m:num>
            <m:den>
              <m:r>
                <w:rPr>
                  <w:rFonts w:ascii="Cambria Math" w:hAnsi="Cambria Math" w:cs="Arial"/>
                  <w:color w:val="000000"/>
                  <w:lang w:val="es-CO"/>
                </w:rPr>
                <m:t>6</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1</m:t>
              </m:r>
            </m:num>
            <m:den>
              <m:r>
                <w:rPr>
                  <w:rFonts w:ascii="Cambria Math" w:hAnsi="Cambria Math" w:cs="Arial"/>
                  <w:color w:val="000000"/>
                  <w:lang w:val="es-CO"/>
                </w:rPr>
                <m:t>4</m:t>
              </m:r>
            </m:den>
          </m:f>
          <m:r>
            <w:rPr>
              <w:rFonts w:ascii="Cambria Math" w:hAnsi="Cambria Math" w:cs="Arial"/>
              <w:color w:val="000000"/>
              <w:lang w:val="es-CO"/>
            </w:rPr>
            <m:t>=</m:t>
          </m:r>
          <m:f>
            <m:fPr>
              <m:ctrlPr>
                <w:rPr>
                  <w:rFonts w:ascii="Cambria Math" w:hAnsi="Cambria Math" w:cs="Arial"/>
                  <w:i/>
                  <w:color w:val="000000"/>
                  <w:lang w:val="es-CO"/>
                </w:rPr>
              </m:ctrlPr>
            </m:fPr>
            <m:num>
              <w:ins w:id="184" w:author="Johana Montejo Rozo" w:date="2015-05-03T17:28:00Z">
                <m:r>
                  <w:rPr>
                    <w:rFonts w:ascii="Cambria Math" w:hAnsi="Cambria Math" w:cs="Arial"/>
                    <w:color w:val="000000"/>
                    <w:lang w:val="es-CO"/>
                  </w:rPr>
                  <m:t>4</m:t>
                </m:r>
              </w:ins>
            </m:num>
            <m:den>
              <w:ins w:id="185" w:author="Johana Montejo Rozo" w:date="2015-05-03T17:28:00Z">
                <m:r>
                  <w:rPr>
                    <w:rFonts w:ascii="Cambria Math" w:hAnsi="Cambria Math" w:cs="Arial"/>
                    <w:color w:val="000000"/>
                    <w:lang w:val="es-CO"/>
                  </w:rPr>
                  <m:t>12</m:t>
                </m:r>
              </w:ins>
            </m:den>
          </m:f>
          <m:r>
            <w:rPr>
              <w:rFonts w:ascii="Cambria Math" w:eastAsiaTheme="minorEastAsia" w:hAnsi="Cambria Math" w:cs="Arial"/>
              <w:color w:val="000000"/>
              <w:lang w:val="es-CO"/>
            </w:rPr>
            <m:t>-</m:t>
          </m:r>
          <m:f>
            <m:fPr>
              <m:ctrlPr>
                <w:rPr>
                  <w:rFonts w:ascii="Cambria Math" w:hAnsi="Cambria Math" w:cs="Arial"/>
                  <w:i/>
                  <w:color w:val="000000"/>
                  <w:lang w:val="es-CO"/>
                </w:rPr>
              </m:ctrlPr>
            </m:fPr>
            <m:num>
              <w:ins w:id="186" w:author="Johana Montejo Rozo" w:date="2015-05-03T17:28:00Z">
                <m:r>
                  <w:rPr>
                    <w:rFonts w:ascii="Cambria Math" w:hAnsi="Cambria Math" w:cs="Arial"/>
                    <w:color w:val="000000"/>
                    <w:lang w:val="es-CO"/>
                  </w:rPr>
                  <m:t>3</m:t>
                </m:r>
              </w:ins>
            </m:num>
            <m:den>
              <w:ins w:id="187" w:author="Johana Montejo Rozo" w:date="2015-05-03T17:28:00Z">
                <m:r>
                  <w:rPr>
                    <w:rFonts w:ascii="Cambria Math" w:hAnsi="Cambria Math" w:cs="Arial"/>
                    <w:color w:val="000000"/>
                    <w:lang w:val="es-CO"/>
                  </w:rPr>
                  <m:t>12</m:t>
                </m:r>
              </w:ins>
            </m:den>
          </m:f>
          <m:r>
            <w:rPr>
              <w:rFonts w:ascii="Cambria Math" w:hAnsi="Cambria Math" w:cs="Arial"/>
              <w:color w:val="000000"/>
              <w:lang w:val="es-CO"/>
            </w:rPr>
            <m:t>=</m:t>
          </m:r>
          <m:f>
            <m:fPr>
              <m:ctrlPr>
                <w:rPr>
                  <w:rFonts w:ascii="Cambria Math" w:hAnsi="Cambria Math" w:cs="Arial"/>
                  <w:i/>
                  <w:color w:val="000000"/>
                  <w:lang w:val="es-CO"/>
                </w:rPr>
              </m:ctrlPr>
            </m:fPr>
            <m:num>
              <w:ins w:id="188" w:author="Johana Montejo Rozo" w:date="2015-05-03T17:28:00Z">
                <m:r>
                  <w:rPr>
                    <w:rFonts w:ascii="Cambria Math" w:hAnsi="Cambria Math" w:cs="Arial"/>
                    <w:color w:val="000000"/>
                    <w:lang w:val="es-CO"/>
                  </w:rPr>
                  <m:t>4-3</m:t>
                </m:r>
              </w:ins>
            </m:num>
            <m:den>
              <w:ins w:id="189" w:author="Johana Montejo Rozo" w:date="2015-05-03T17:28:00Z">
                <m:r>
                  <w:rPr>
                    <w:rFonts w:ascii="Cambria Math" w:hAnsi="Cambria Math" w:cs="Arial"/>
                    <w:color w:val="000000"/>
                    <w:lang w:val="es-CO"/>
                  </w:rPr>
                  <m:t>12</m:t>
                </m:r>
              </w:ins>
            </m:den>
          </m:f>
          <m:r>
            <w:rPr>
              <w:rFonts w:ascii="Cambria Math" w:hAnsi="Cambria Math" w:cs="Arial"/>
              <w:color w:val="000000"/>
              <w:lang w:val="es-CO"/>
            </w:rPr>
            <m:t>=</m:t>
          </m:r>
          <m:f>
            <m:fPr>
              <m:ctrlPr>
                <w:rPr>
                  <w:rFonts w:ascii="Cambria Math" w:hAnsi="Cambria Math" w:cs="Arial"/>
                  <w:i/>
                  <w:color w:val="000000"/>
                  <w:lang w:val="es-CO"/>
                </w:rPr>
              </m:ctrlPr>
            </m:fPr>
            <m:num>
              <w:ins w:id="190" w:author="Johana Montejo Rozo" w:date="2015-05-03T17:28:00Z">
                <m:r>
                  <w:rPr>
                    <w:rFonts w:ascii="Cambria Math" w:hAnsi="Cambria Math" w:cs="Arial"/>
                    <w:color w:val="000000"/>
                    <w:lang w:val="es-CO"/>
                  </w:rPr>
                  <m:t>1</m:t>
                </m:r>
              </w:ins>
            </m:num>
            <m:den>
              <w:ins w:id="191" w:author="Johana Montejo Rozo" w:date="2015-05-03T17:28:00Z">
                <m:r>
                  <w:rPr>
                    <w:rFonts w:ascii="Cambria Math" w:hAnsi="Cambria Math" w:cs="Arial"/>
                    <w:color w:val="000000"/>
                    <w:lang w:val="es-CO"/>
                  </w:rPr>
                  <m:t>12</m:t>
                </m:r>
              </w:ins>
            </m:den>
          </m:f>
        </m:oMath>
      </m:oMathPara>
    </w:p>
    <w:p w14:paraId="7A8BC9D3" w14:textId="5FCA9FEB" w:rsidR="006A50A5" w:rsidRPr="00E93472" w:rsidRDefault="006A50A5" w:rsidP="006A50A5">
      <w:pPr>
        <w:spacing w:after="0"/>
        <w:rPr>
          <w:rFonts w:ascii="Arial" w:hAnsi="Arial" w:cs="Arial"/>
          <w:color w:val="000000"/>
          <w:lang w:val="es-CO"/>
        </w:rPr>
      </w:pPr>
    </w:p>
    <w:p w14:paraId="609014E5" w14:textId="77777777" w:rsidR="00307053" w:rsidRPr="00E93472" w:rsidRDefault="00307053" w:rsidP="00307053">
      <w:pPr>
        <w:spacing w:after="0"/>
        <w:rPr>
          <w:rFonts w:ascii="Arial" w:hAnsi="Arial" w:cs="Arial"/>
          <w:color w:val="000000"/>
          <w:lang w:val="es-CO"/>
        </w:rPr>
      </w:pPr>
    </w:p>
    <w:p w14:paraId="758FE0C4" w14:textId="718398F6" w:rsidR="00307053" w:rsidRPr="00E93472" w:rsidRDefault="00307053" w:rsidP="00307053">
      <w:pPr>
        <w:spacing w:after="0"/>
        <w:rPr>
          <w:rFonts w:ascii="Arial" w:hAnsi="Arial" w:cs="Arial"/>
          <w:color w:val="000000"/>
          <w:lang w:val="es-CO"/>
        </w:rPr>
      </w:pPr>
      <w:r w:rsidRPr="00E93472">
        <w:rPr>
          <w:rFonts w:ascii="Arial" w:hAnsi="Arial" w:cs="Arial"/>
          <w:color w:val="000000"/>
          <w:lang w:val="es-CO"/>
        </w:rPr>
        <w:t xml:space="preserve">Practica la sustracción de números fraccionarios, desarrollando la siguiente actividad. </w:t>
      </w:r>
    </w:p>
    <w:p w14:paraId="2BAEA58F" w14:textId="77777777" w:rsidR="00307053" w:rsidRPr="00E93472" w:rsidRDefault="00307053" w:rsidP="00307053">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480"/>
        <w:gridCol w:w="6348"/>
      </w:tblGrid>
      <w:tr w:rsidR="00307053" w:rsidRPr="00E93472" w14:paraId="5F0BE940" w14:textId="77777777" w:rsidTr="007C5242">
        <w:tc>
          <w:tcPr>
            <w:tcW w:w="9033" w:type="dxa"/>
            <w:gridSpan w:val="2"/>
            <w:shd w:val="clear" w:color="auto" w:fill="000000" w:themeFill="text1"/>
          </w:tcPr>
          <w:p w14:paraId="66121712" w14:textId="77777777" w:rsidR="00307053" w:rsidRPr="00E93472" w:rsidRDefault="00307053" w:rsidP="007C524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307053" w:rsidRPr="00E93472" w14:paraId="11935D91" w14:textId="77777777" w:rsidTr="007C5242">
        <w:tc>
          <w:tcPr>
            <w:tcW w:w="2518" w:type="dxa"/>
          </w:tcPr>
          <w:p w14:paraId="670022AD" w14:textId="77777777" w:rsidR="00307053" w:rsidRPr="00E93472" w:rsidRDefault="00307053" w:rsidP="007C5242">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0B3F2C4E" w14:textId="423ACB03" w:rsidR="00307053" w:rsidRPr="00E93472" w:rsidRDefault="00307053" w:rsidP="007C5242">
            <w:pPr>
              <w:rPr>
                <w:rFonts w:ascii="Arial" w:hAnsi="Arial" w:cs="Arial"/>
                <w:b/>
                <w:color w:val="000000"/>
                <w:sz w:val="24"/>
                <w:szCs w:val="24"/>
                <w:highlight w:val="cyan"/>
              </w:rPr>
            </w:pPr>
            <w:r w:rsidRPr="00E93472">
              <w:rPr>
                <w:rFonts w:ascii="Arial" w:hAnsi="Arial" w:cs="Arial"/>
                <w:color w:val="000000"/>
                <w:sz w:val="24"/>
                <w:szCs w:val="24"/>
                <w:highlight w:val="cyan"/>
              </w:rPr>
              <w:t>MA_04_04_REC330</w:t>
            </w:r>
          </w:p>
        </w:tc>
      </w:tr>
      <w:tr w:rsidR="00307053" w:rsidRPr="00E93472" w14:paraId="26673495" w14:textId="77777777" w:rsidTr="007C5242">
        <w:tc>
          <w:tcPr>
            <w:tcW w:w="2518" w:type="dxa"/>
          </w:tcPr>
          <w:p w14:paraId="5D79441D" w14:textId="77777777" w:rsidR="00307053" w:rsidRPr="00E93472" w:rsidRDefault="00307053" w:rsidP="007C5242">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1036EE78" w14:textId="291B3873" w:rsidR="00307053" w:rsidRPr="00E93472" w:rsidRDefault="00307053" w:rsidP="00307053">
            <w:pPr>
              <w:rPr>
                <w:rFonts w:ascii="Arial" w:hAnsi="Arial" w:cs="Arial"/>
                <w:color w:val="000000"/>
                <w:sz w:val="24"/>
                <w:szCs w:val="24"/>
                <w:highlight w:val="cyan"/>
              </w:rPr>
            </w:pPr>
            <w:r w:rsidRPr="00E93472">
              <w:rPr>
                <w:rFonts w:ascii="Arial" w:hAnsi="Arial" w:cs="Arial"/>
                <w:color w:val="000000"/>
                <w:sz w:val="24"/>
                <w:szCs w:val="24"/>
                <w:highlight w:val="cyan"/>
              </w:rPr>
              <w:t xml:space="preserve">Restar </w:t>
            </w:r>
            <w:r w:rsidR="0063299A" w:rsidRPr="00E93472">
              <w:rPr>
                <w:rFonts w:ascii="Arial" w:hAnsi="Arial" w:cs="Arial"/>
                <w:color w:val="000000"/>
                <w:sz w:val="24"/>
                <w:szCs w:val="24"/>
                <w:highlight w:val="cyan"/>
              </w:rPr>
              <w:t>fraccione</w:t>
            </w:r>
            <w:r w:rsidRPr="00E93472">
              <w:rPr>
                <w:rFonts w:ascii="Arial" w:hAnsi="Arial" w:cs="Arial"/>
                <w:color w:val="000000"/>
                <w:sz w:val="24"/>
                <w:szCs w:val="24"/>
                <w:highlight w:val="cyan"/>
              </w:rPr>
              <w:t>s</w:t>
            </w:r>
          </w:p>
        </w:tc>
      </w:tr>
      <w:tr w:rsidR="00307053" w:rsidRPr="00E93472" w14:paraId="3BB1DEED" w14:textId="77777777" w:rsidTr="007C5242">
        <w:tc>
          <w:tcPr>
            <w:tcW w:w="2518" w:type="dxa"/>
          </w:tcPr>
          <w:p w14:paraId="6058FA70" w14:textId="77777777" w:rsidR="00307053" w:rsidRPr="00E93472" w:rsidRDefault="00307053" w:rsidP="007C5242">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508C9160" w14:textId="3E078DB9" w:rsidR="00307053" w:rsidRPr="00E93472" w:rsidRDefault="00307053" w:rsidP="00307053">
            <w:pPr>
              <w:rPr>
                <w:rFonts w:ascii="Arial" w:hAnsi="Arial" w:cs="Arial"/>
                <w:color w:val="000000"/>
                <w:sz w:val="24"/>
                <w:szCs w:val="24"/>
                <w:highlight w:val="cyan"/>
              </w:rPr>
            </w:pPr>
            <w:r w:rsidRPr="00E93472">
              <w:rPr>
                <w:rFonts w:ascii="Arial" w:hAnsi="Arial" w:cs="Arial"/>
                <w:color w:val="000000"/>
                <w:sz w:val="24"/>
                <w:szCs w:val="24"/>
                <w:highlight w:val="cyan"/>
              </w:rPr>
              <w:t xml:space="preserve">Actividad que propone diferentes sustracciones de números fraccionarios. </w:t>
            </w:r>
          </w:p>
        </w:tc>
      </w:tr>
    </w:tbl>
    <w:p w14:paraId="2CAAAD6B" w14:textId="77777777" w:rsidR="006A50A5" w:rsidRPr="00E93472" w:rsidRDefault="006A50A5" w:rsidP="006A50A5">
      <w:pPr>
        <w:spacing w:after="0"/>
        <w:rPr>
          <w:rFonts w:ascii="Arial" w:hAnsi="Arial" w:cs="Arial"/>
          <w:color w:val="000000"/>
        </w:rPr>
      </w:pPr>
    </w:p>
    <w:p w14:paraId="5DFE3AD0" w14:textId="29CC2407" w:rsidR="00EC404F" w:rsidRPr="00E93472" w:rsidRDefault="00EC404F" w:rsidP="00EC404F">
      <w:pPr>
        <w:spacing w:after="0"/>
        <w:rPr>
          <w:rFonts w:ascii="Arial" w:hAnsi="Arial" w:cs="Arial"/>
          <w:b/>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5.3 Multiplicación de números fraccionarios</w:t>
      </w:r>
    </w:p>
    <w:p w14:paraId="55358043" w14:textId="77777777" w:rsidR="00EC6090" w:rsidRPr="00E93472" w:rsidRDefault="00EC6090" w:rsidP="009862FD">
      <w:pPr>
        <w:spacing w:after="0"/>
        <w:rPr>
          <w:rFonts w:ascii="Arial" w:hAnsi="Arial" w:cs="Arial"/>
          <w:color w:val="000000"/>
          <w:lang w:val="es-CO"/>
        </w:rPr>
      </w:pPr>
    </w:p>
    <w:p w14:paraId="004C9FA3" w14:textId="62BD54FE" w:rsidR="00B0650D" w:rsidRPr="00E93472" w:rsidRDefault="00B0650D" w:rsidP="009862FD">
      <w:pPr>
        <w:spacing w:after="0"/>
        <w:rPr>
          <w:rFonts w:ascii="Arial" w:hAnsi="Arial" w:cs="Arial"/>
          <w:color w:val="000000"/>
          <w:lang w:val="es-CO"/>
        </w:rPr>
      </w:pPr>
      <w:r w:rsidRPr="00E93472">
        <w:rPr>
          <w:rFonts w:ascii="Arial" w:hAnsi="Arial" w:cs="Arial"/>
          <w:color w:val="000000"/>
          <w:lang w:val="es-CO"/>
        </w:rPr>
        <w:lastRenderedPageBreak/>
        <w:t xml:space="preserve">Para multiplicar dos fracciones </w:t>
      </w:r>
      <w:r w:rsidR="0070446A" w:rsidRPr="00E93472">
        <w:rPr>
          <w:rFonts w:ascii="Arial" w:hAnsi="Arial" w:cs="Arial"/>
          <w:color w:val="000000"/>
          <w:lang w:val="es-CO"/>
        </w:rPr>
        <w:t xml:space="preserve">simplemente multiplicamos numerador por numerador y denominador por denominador. </w:t>
      </w:r>
    </w:p>
    <w:p w14:paraId="76EE5635" w14:textId="77777777" w:rsidR="00E96207" w:rsidRPr="00E93472" w:rsidRDefault="00E96207" w:rsidP="009862FD">
      <w:pPr>
        <w:spacing w:after="0"/>
        <w:rPr>
          <w:rFonts w:ascii="Arial" w:hAnsi="Arial" w:cs="Arial"/>
          <w:color w:val="000000"/>
          <w:lang w:val="es-CO"/>
        </w:rPr>
      </w:pPr>
    </w:p>
    <w:p w14:paraId="306E2AA9" w14:textId="282B0FC4" w:rsidR="00E96207" w:rsidRPr="00E93472" w:rsidRDefault="00E96207" w:rsidP="009862FD">
      <w:pPr>
        <w:spacing w:after="0"/>
        <w:rPr>
          <w:rFonts w:ascii="Arial" w:hAnsi="Arial" w:cs="Arial"/>
          <w:color w:val="000000"/>
          <w:lang w:val="es-CO"/>
        </w:rPr>
      </w:pPr>
      <w:r w:rsidRPr="00E93472">
        <w:rPr>
          <w:rFonts w:ascii="Arial" w:hAnsi="Arial" w:cs="Arial"/>
          <w:color w:val="000000"/>
          <w:lang w:val="es-CO"/>
        </w:rPr>
        <w:t>Observa algunos ejemplos:</w:t>
      </w:r>
    </w:p>
    <w:p w14:paraId="0D677588" w14:textId="77777777" w:rsidR="00E96207" w:rsidRPr="00E93472" w:rsidRDefault="00E96207" w:rsidP="009862FD">
      <w:pPr>
        <w:spacing w:after="0"/>
        <w:rPr>
          <w:rFonts w:ascii="Arial" w:hAnsi="Arial" w:cs="Arial"/>
          <w:color w:val="000000"/>
          <w:lang w:val="es-CO"/>
        </w:rPr>
      </w:pPr>
    </w:p>
    <w:p w14:paraId="00865D24" w14:textId="5E52AF41" w:rsidR="00EC6090" w:rsidRPr="00E93472" w:rsidRDefault="00A8151A" w:rsidP="009862FD">
      <w:pPr>
        <w:pStyle w:val="Prrafodelista"/>
        <w:numPr>
          <w:ilvl w:val="0"/>
          <w:numId w:val="36"/>
        </w:numPr>
        <w:spacing w:after="0"/>
        <w:rPr>
          <w:rFonts w:ascii="Arial"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3</m:t>
            </m:r>
          </m:num>
          <m:den>
            <m:r>
              <w:rPr>
                <w:rFonts w:ascii="Cambria Math" w:hAnsi="Cambria Math" w:cs="Arial"/>
                <w:color w:val="000000"/>
                <w:lang w:val="es-CO"/>
              </w:rPr>
              <m:t>5</m:t>
            </m:r>
          </m:den>
        </m:f>
        <m:r>
          <m:rPr>
            <m:sty m:val="p"/>
          </m:rPr>
          <w:rPr>
            <w:rFonts w:ascii="Cambria Math" w:hAnsi="Cambria Math" w:cs="Arial"/>
            <w:color w:val="000000"/>
            <w:lang w:val="es-CO"/>
          </w:rPr>
          <m:t>x</m:t>
        </m:r>
        <m:f>
          <m:fPr>
            <m:ctrlPr>
              <w:rPr>
                <w:rFonts w:ascii="Cambria Math" w:hAnsi="Cambria Math" w:cs="Arial"/>
                <w:i/>
                <w:color w:val="000000"/>
                <w:lang w:val="es-CO"/>
              </w:rPr>
            </m:ctrlPr>
          </m:fPr>
          <m:num>
            <m:r>
              <w:rPr>
                <w:rFonts w:ascii="Cambria Math" w:hAnsi="Cambria Math" w:cs="Arial"/>
                <w:color w:val="000000"/>
                <w:lang w:val="es-CO"/>
              </w:rPr>
              <m:t>4</m:t>
            </m:r>
          </m:num>
          <m:den>
            <m:r>
              <w:rPr>
                <w:rFonts w:ascii="Cambria Math" w:hAnsi="Cambria Math" w:cs="Arial"/>
                <w:color w:val="000000"/>
                <w:lang w:val="es-CO"/>
              </w:rPr>
              <m:t>7</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3</m:t>
            </m:r>
            <m:r>
              <m:rPr>
                <m:sty m:val="p"/>
              </m:rPr>
              <w:rPr>
                <w:rFonts w:ascii="Cambria Math" w:hAnsi="Cambria Math" w:cs="Arial"/>
                <w:color w:val="000000"/>
                <w:lang w:val="es-CO"/>
              </w:rPr>
              <m:t>x</m:t>
            </m:r>
            <m:r>
              <w:rPr>
                <w:rFonts w:ascii="Cambria Math" w:hAnsi="Cambria Math" w:cs="Arial"/>
                <w:color w:val="000000"/>
                <w:lang w:val="es-CO"/>
              </w:rPr>
              <m:t>4</m:t>
            </m:r>
          </m:num>
          <m:den>
            <m:r>
              <w:rPr>
                <w:rFonts w:ascii="Cambria Math" w:hAnsi="Cambria Math" w:cs="Arial"/>
                <w:color w:val="000000"/>
                <w:lang w:val="es-CO"/>
              </w:rPr>
              <m:t>5</m:t>
            </m:r>
            <m:r>
              <m:rPr>
                <m:sty m:val="p"/>
              </m:rPr>
              <w:rPr>
                <w:rFonts w:ascii="Cambria Math" w:hAnsi="Cambria Math" w:cs="Arial"/>
                <w:color w:val="000000"/>
                <w:lang w:val="es-CO"/>
              </w:rPr>
              <m:t>x</m:t>
            </m:r>
            <m:r>
              <w:rPr>
                <w:rFonts w:ascii="Cambria Math" w:hAnsi="Cambria Math" w:cs="Arial"/>
                <w:color w:val="000000"/>
                <w:lang w:val="es-CO"/>
              </w:rPr>
              <m:t>7</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12</m:t>
            </m:r>
          </m:num>
          <m:den>
            <m:r>
              <w:rPr>
                <w:rFonts w:ascii="Cambria Math" w:hAnsi="Cambria Math" w:cs="Arial"/>
                <w:color w:val="000000"/>
                <w:lang w:val="es-CO"/>
              </w:rPr>
              <m:t>35</m:t>
            </m:r>
          </m:den>
        </m:f>
      </m:oMath>
      <w:r w:rsidR="00E96207" w:rsidRPr="00E93472">
        <w:rPr>
          <w:rFonts w:ascii="Arial" w:eastAsiaTheme="minorEastAsia" w:hAnsi="Arial" w:cs="Arial"/>
          <w:color w:val="000000"/>
          <w:lang w:val="es-CO"/>
        </w:rPr>
        <w:t xml:space="preserve"> </w:t>
      </w:r>
    </w:p>
    <w:p w14:paraId="382A4C34" w14:textId="77777777" w:rsidR="009862FD" w:rsidRPr="00E93472" w:rsidRDefault="009862FD" w:rsidP="009862FD">
      <w:pPr>
        <w:spacing w:after="0"/>
        <w:rPr>
          <w:rFonts w:ascii="Arial" w:hAnsi="Arial" w:cs="Arial"/>
          <w:color w:val="000000"/>
          <w:lang w:val="es-CO"/>
        </w:rPr>
      </w:pPr>
    </w:p>
    <w:p w14:paraId="0E356466" w14:textId="56ED3C98" w:rsidR="00FA01C3" w:rsidRPr="00E93472" w:rsidRDefault="00A8151A" w:rsidP="00FA01C3">
      <w:pPr>
        <w:pStyle w:val="Prrafodelista"/>
        <w:numPr>
          <w:ilvl w:val="0"/>
          <w:numId w:val="36"/>
        </w:numPr>
        <w:spacing w:after="0"/>
        <w:rPr>
          <w:rFonts w:ascii="Arial"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10</m:t>
            </m:r>
          </m:num>
          <m:den>
            <m:r>
              <w:rPr>
                <w:rFonts w:ascii="Cambria Math" w:hAnsi="Cambria Math" w:cs="Arial"/>
                <w:color w:val="000000"/>
                <w:lang w:val="es-CO"/>
              </w:rPr>
              <m:t>8</m:t>
            </m:r>
          </m:den>
        </m:f>
        <m:r>
          <m:rPr>
            <m:sty m:val="p"/>
          </m:rPr>
          <w:rPr>
            <w:rFonts w:ascii="Cambria Math" w:hAnsi="Cambria Math" w:cs="Arial"/>
            <w:color w:val="000000"/>
            <w:lang w:val="es-CO"/>
          </w:rPr>
          <m:t>x</m:t>
        </m:r>
        <m:f>
          <m:fPr>
            <m:ctrlPr>
              <w:rPr>
                <w:rFonts w:ascii="Cambria Math" w:hAnsi="Cambria Math" w:cs="Arial"/>
                <w:i/>
                <w:color w:val="000000"/>
                <w:lang w:val="es-CO"/>
              </w:rPr>
            </m:ctrlPr>
          </m:fPr>
          <m:num>
            <m:r>
              <w:rPr>
                <w:rFonts w:ascii="Cambria Math" w:hAnsi="Cambria Math" w:cs="Arial"/>
                <w:color w:val="000000"/>
                <w:lang w:val="es-CO"/>
              </w:rPr>
              <m:t>6</m:t>
            </m:r>
          </m:num>
          <m:den>
            <m:r>
              <w:rPr>
                <w:rFonts w:ascii="Cambria Math" w:hAnsi="Cambria Math" w:cs="Arial"/>
                <w:color w:val="000000"/>
                <w:lang w:val="es-CO"/>
              </w:rPr>
              <m:t>12</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10</m:t>
            </m:r>
            <m:r>
              <m:rPr>
                <m:sty m:val="p"/>
              </m:rPr>
              <w:rPr>
                <w:rFonts w:ascii="Cambria Math" w:hAnsi="Cambria Math" w:cs="Arial"/>
                <w:color w:val="000000"/>
                <w:lang w:val="es-CO"/>
              </w:rPr>
              <m:t>x6</m:t>
            </m:r>
          </m:num>
          <m:den>
            <m:r>
              <w:rPr>
                <w:rFonts w:ascii="Cambria Math" w:hAnsi="Cambria Math" w:cs="Arial"/>
                <w:color w:val="000000"/>
                <w:lang w:val="es-CO"/>
              </w:rPr>
              <m:t>8</m:t>
            </m:r>
            <m:r>
              <m:rPr>
                <m:sty m:val="p"/>
              </m:rPr>
              <w:rPr>
                <w:rFonts w:ascii="Cambria Math" w:hAnsi="Cambria Math" w:cs="Arial"/>
                <w:color w:val="000000"/>
                <w:lang w:val="es-CO"/>
              </w:rPr>
              <m:t>x12</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60</m:t>
            </m:r>
          </m:num>
          <m:den>
            <m:r>
              <w:rPr>
                <w:rFonts w:ascii="Cambria Math" w:hAnsi="Cambria Math" w:cs="Arial"/>
                <w:color w:val="000000"/>
                <w:lang w:val="es-CO"/>
              </w:rPr>
              <m:t>96</m:t>
            </m:r>
          </m:den>
        </m:f>
      </m:oMath>
      <w:r w:rsidR="00FA01C3" w:rsidRPr="00E93472">
        <w:rPr>
          <w:rFonts w:ascii="Arial" w:eastAsiaTheme="minorEastAsia" w:hAnsi="Arial" w:cs="Arial"/>
          <w:color w:val="000000"/>
          <w:lang w:val="es-CO"/>
        </w:rPr>
        <w:t xml:space="preserve"> </w:t>
      </w:r>
    </w:p>
    <w:p w14:paraId="598796E7" w14:textId="77777777" w:rsidR="00521521" w:rsidRPr="00E93472" w:rsidRDefault="00521521" w:rsidP="00521521">
      <w:pPr>
        <w:pStyle w:val="Prrafodelista"/>
        <w:rPr>
          <w:rFonts w:ascii="Arial" w:hAnsi="Arial" w:cs="Arial"/>
          <w:color w:val="000000"/>
          <w:lang w:val="es-CO"/>
        </w:rPr>
      </w:pPr>
    </w:p>
    <w:p w14:paraId="434B8DDF" w14:textId="7D156019" w:rsidR="00521521" w:rsidRPr="00E93472" w:rsidRDefault="00A8151A" w:rsidP="00521521">
      <w:pPr>
        <w:pStyle w:val="Prrafodelista"/>
        <w:numPr>
          <w:ilvl w:val="0"/>
          <w:numId w:val="36"/>
        </w:numPr>
        <w:spacing w:after="0"/>
        <w:rPr>
          <w:rFonts w:ascii="Arial"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2</m:t>
            </m:r>
          </m:num>
          <m:den>
            <m:r>
              <w:rPr>
                <w:rFonts w:ascii="Cambria Math" w:hAnsi="Cambria Math" w:cs="Arial"/>
                <w:color w:val="000000"/>
                <w:lang w:val="es-CO"/>
              </w:rPr>
              <m:t>3</m:t>
            </m:r>
          </m:den>
        </m:f>
        <m:r>
          <m:rPr>
            <m:sty m:val="p"/>
          </m:rPr>
          <w:rPr>
            <w:rFonts w:ascii="Cambria Math" w:hAnsi="Cambria Math" w:cs="Arial"/>
            <w:color w:val="000000"/>
            <w:lang w:val="es-CO"/>
          </w:rPr>
          <m:t>x</m:t>
        </m:r>
        <m:f>
          <m:fPr>
            <m:ctrlPr>
              <w:rPr>
                <w:rFonts w:ascii="Cambria Math" w:hAnsi="Cambria Math" w:cs="Arial"/>
                <w:i/>
                <w:color w:val="000000"/>
                <w:lang w:val="es-CO"/>
              </w:rPr>
            </m:ctrlPr>
          </m:fPr>
          <m:num>
            <m:r>
              <w:rPr>
                <w:rFonts w:ascii="Cambria Math" w:hAnsi="Cambria Math" w:cs="Arial"/>
                <w:color w:val="000000"/>
                <w:lang w:val="es-CO"/>
              </w:rPr>
              <m:t>1</m:t>
            </m:r>
          </m:num>
          <m:den>
            <m:r>
              <w:rPr>
                <w:rFonts w:ascii="Cambria Math" w:hAnsi="Cambria Math" w:cs="Arial"/>
                <w:color w:val="000000"/>
                <w:lang w:val="es-CO"/>
              </w:rPr>
              <m:t>9</m:t>
            </m:r>
          </m:den>
        </m:f>
        <m:r>
          <w:rPr>
            <w:rFonts w:ascii="Cambria Math" w:hAnsi="Cambria Math" w:cs="Arial"/>
            <w:color w:val="000000"/>
            <w:lang w:val="es-CO"/>
          </w:rPr>
          <m:t>=</m:t>
        </m:r>
        <m:f>
          <m:fPr>
            <m:ctrlPr>
              <w:rPr>
                <w:rFonts w:ascii="Cambria Math" w:hAnsi="Cambria Math" w:cs="Arial"/>
                <w:i/>
                <w:color w:val="000000"/>
                <w:lang w:val="es-CO"/>
              </w:rPr>
            </m:ctrlPr>
          </m:fPr>
          <m:num>
            <m:r>
              <m:rPr>
                <m:sty m:val="p"/>
              </m:rPr>
              <w:rPr>
                <w:rFonts w:ascii="Cambria Math" w:hAnsi="Cambria Math" w:cs="Arial"/>
                <w:color w:val="000000"/>
                <w:lang w:val="es-CO"/>
              </w:rPr>
              <m:t>2x1</m:t>
            </m:r>
          </m:num>
          <m:den>
            <m:r>
              <w:rPr>
                <w:rFonts w:ascii="Cambria Math" w:hAnsi="Cambria Math" w:cs="Arial"/>
                <w:color w:val="000000"/>
                <w:lang w:val="es-CO"/>
              </w:rPr>
              <m:t>3</m:t>
            </m:r>
            <m:r>
              <m:rPr>
                <m:sty m:val="p"/>
              </m:rPr>
              <w:rPr>
                <w:rFonts w:ascii="Cambria Math" w:hAnsi="Cambria Math" w:cs="Arial"/>
                <w:color w:val="000000"/>
                <w:lang w:val="es-CO"/>
              </w:rPr>
              <m:t>x9</m:t>
            </m:r>
          </m:den>
        </m:f>
        <m:r>
          <w:rPr>
            <w:rFonts w:ascii="Cambria Math" w:hAnsi="Cambria Math" w:cs="Arial"/>
            <w:color w:val="000000"/>
            <w:lang w:val="es-CO"/>
          </w:rPr>
          <m:t>=</m:t>
        </m:r>
        <m:f>
          <m:fPr>
            <m:ctrlPr>
              <w:rPr>
                <w:rFonts w:ascii="Cambria Math" w:hAnsi="Cambria Math" w:cs="Arial"/>
                <w:i/>
                <w:color w:val="000000"/>
                <w:lang w:val="es-CO"/>
              </w:rPr>
            </m:ctrlPr>
          </m:fPr>
          <m:num>
            <m:r>
              <w:rPr>
                <w:rFonts w:ascii="Cambria Math" w:hAnsi="Cambria Math" w:cs="Arial"/>
                <w:color w:val="000000"/>
                <w:lang w:val="es-CO"/>
              </w:rPr>
              <m:t>2</m:t>
            </m:r>
          </m:num>
          <m:den>
            <m:r>
              <w:rPr>
                <w:rFonts w:ascii="Cambria Math" w:hAnsi="Cambria Math" w:cs="Arial"/>
                <w:color w:val="000000"/>
                <w:lang w:val="es-CO"/>
              </w:rPr>
              <m:t>27</m:t>
            </m:r>
          </m:den>
        </m:f>
      </m:oMath>
      <w:r w:rsidR="00521521" w:rsidRPr="00E93472">
        <w:rPr>
          <w:rFonts w:ascii="Arial" w:eastAsiaTheme="minorEastAsia" w:hAnsi="Arial" w:cs="Arial"/>
          <w:color w:val="000000"/>
          <w:lang w:val="es-CO"/>
        </w:rPr>
        <w:t xml:space="preserve"> </w:t>
      </w:r>
    </w:p>
    <w:p w14:paraId="508A884C" w14:textId="77777777" w:rsidR="00894441" w:rsidRPr="00E93472" w:rsidRDefault="00894441" w:rsidP="00894441">
      <w:pPr>
        <w:pStyle w:val="Prrafodelista"/>
        <w:rPr>
          <w:rFonts w:ascii="Arial" w:hAnsi="Arial" w:cs="Arial"/>
          <w:color w:val="000000"/>
          <w:lang w:val="es-CO"/>
        </w:rPr>
      </w:pPr>
    </w:p>
    <w:p w14:paraId="366EB7B6" w14:textId="05F79800" w:rsidR="00894441" w:rsidRPr="00E93472" w:rsidRDefault="0063299A" w:rsidP="00894441">
      <w:pPr>
        <w:spacing w:after="0"/>
        <w:rPr>
          <w:rFonts w:ascii="Arial" w:hAnsi="Arial" w:cs="Arial"/>
          <w:color w:val="000000"/>
          <w:lang w:val="es-CO"/>
        </w:rPr>
      </w:pPr>
      <w:r w:rsidRPr="00E93472">
        <w:rPr>
          <w:rFonts w:ascii="Arial" w:hAnsi="Arial" w:cs="Arial"/>
          <w:color w:val="000000"/>
          <w:lang w:val="es-CO"/>
        </w:rPr>
        <w:t xml:space="preserve">Practica la multiplicación de números fraccionarios resolviendo la siguiente actividad. </w:t>
      </w:r>
    </w:p>
    <w:p w14:paraId="068EF2AC" w14:textId="77777777" w:rsidR="0063299A" w:rsidRPr="00E93472" w:rsidRDefault="0063299A" w:rsidP="00894441">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480"/>
        <w:gridCol w:w="6348"/>
      </w:tblGrid>
      <w:tr w:rsidR="0063299A" w:rsidRPr="00E93472" w14:paraId="34DA6A63" w14:textId="77777777" w:rsidTr="007C5242">
        <w:tc>
          <w:tcPr>
            <w:tcW w:w="9033" w:type="dxa"/>
            <w:gridSpan w:val="2"/>
            <w:shd w:val="clear" w:color="auto" w:fill="000000" w:themeFill="text1"/>
          </w:tcPr>
          <w:p w14:paraId="39E8D905" w14:textId="77777777" w:rsidR="0063299A" w:rsidRPr="00E93472" w:rsidRDefault="0063299A" w:rsidP="007C524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63299A" w:rsidRPr="00E93472" w14:paraId="5D5EC952" w14:textId="77777777" w:rsidTr="007C5242">
        <w:tc>
          <w:tcPr>
            <w:tcW w:w="2518" w:type="dxa"/>
          </w:tcPr>
          <w:p w14:paraId="3A301C13" w14:textId="77777777" w:rsidR="0063299A" w:rsidRPr="00E93472" w:rsidRDefault="0063299A" w:rsidP="007C5242">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62B1E303" w14:textId="65D36E8C" w:rsidR="0063299A" w:rsidRPr="00E93472" w:rsidRDefault="0063299A" w:rsidP="0063299A">
            <w:pPr>
              <w:rPr>
                <w:rFonts w:ascii="Arial" w:hAnsi="Arial" w:cs="Arial"/>
                <w:b/>
                <w:color w:val="000000"/>
                <w:sz w:val="24"/>
                <w:szCs w:val="24"/>
                <w:highlight w:val="cyan"/>
              </w:rPr>
            </w:pPr>
            <w:r w:rsidRPr="00E93472">
              <w:rPr>
                <w:rFonts w:ascii="Arial" w:hAnsi="Arial" w:cs="Arial"/>
                <w:color w:val="000000"/>
                <w:sz w:val="24"/>
                <w:szCs w:val="24"/>
                <w:highlight w:val="cyan"/>
              </w:rPr>
              <w:t>MA_04_04_REC340</w:t>
            </w:r>
          </w:p>
        </w:tc>
      </w:tr>
      <w:tr w:rsidR="0063299A" w:rsidRPr="00E93472" w14:paraId="44B98DD9" w14:textId="77777777" w:rsidTr="007C5242">
        <w:tc>
          <w:tcPr>
            <w:tcW w:w="2518" w:type="dxa"/>
          </w:tcPr>
          <w:p w14:paraId="185E49D3" w14:textId="77777777" w:rsidR="0063299A" w:rsidRPr="00E93472" w:rsidRDefault="0063299A" w:rsidP="007C5242">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7442E0DE" w14:textId="07C19768" w:rsidR="0063299A" w:rsidRPr="00E93472" w:rsidRDefault="0063299A" w:rsidP="0063299A">
            <w:pPr>
              <w:rPr>
                <w:rFonts w:ascii="Arial" w:hAnsi="Arial" w:cs="Arial"/>
                <w:color w:val="000000"/>
                <w:sz w:val="24"/>
                <w:szCs w:val="24"/>
                <w:highlight w:val="cyan"/>
              </w:rPr>
            </w:pPr>
            <w:r w:rsidRPr="00E93472">
              <w:rPr>
                <w:rFonts w:ascii="Arial" w:hAnsi="Arial" w:cs="Arial"/>
                <w:color w:val="000000"/>
                <w:sz w:val="24"/>
                <w:szCs w:val="24"/>
                <w:highlight w:val="cyan"/>
              </w:rPr>
              <w:t>Multiplicar fracciones</w:t>
            </w:r>
          </w:p>
        </w:tc>
      </w:tr>
      <w:tr w:rsidR="0063299A" w:rsidRPr="00E93472" w14:paraId="59C1959B" w14:textId="77777777" w:rsidTr="007C5242">
        <w:tc>
          <w:tcPr>
            <w:tcW w:w="2518" w:type="dxa"/>
          </w:tcPr>
          <w:p w14:paraId="1D839893" w14:textId="77777777" w:rsidR="0063299A" w:rsidRPr="00E93472" w:rsidRDefault="0063299A" w:rsidP="007C5242">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5C80F19A" w14:textId="6211131C" w:rsidR="0063299A" w:rsidRPr="00E93472" w:rsidRDefault="0063299A" w:rsidP="0063299A">
            <w:pPr>
              <w:rPr>
                <w:rFonts w:ascii="Arial" w:hAnsi="Arial" w:cs="Arial"/>
                <w:color w:val="000000"/>
                <w:sz w:val="24"/>
                <w:szCs w:val="24"/>
                <w:highlight w:val="cyan"/>
              </w:rPr>
            </w:pPr>
            <w:r w:rsidRPr="00E93472">
              <w:rPr>
                <w:rFonts w:ascii="Arial" w:hAnsi="Arial" w:cs="Arial"/>
                <w:color w:val="000000"/>
                <w:sz w:val="24"/>
                <w:szCs w:val="24"/>
                <w:highlight w:val="cyan"/>
              </w:rPr>
              <w:t xml:space="preserve">Actividad que propone diferentes multiplicaciones entre números fraccionarios. </w:t>
            </w:r>
          </w:p>
        </w:tc>
      </w:tr>
    </w:tbl>
    <w:p w14:paraId="49C8DD91" w14:textId="77777777" w:rsidR="0063299A" w:rsidRPr="00E93472" w:rsidRDefault="0063299A" w:rsidP="00894441">
      <w:pPr>
        <w:spacing w:after="0"/>
        <w:rPr>
          <w:rFonts w:ascii="Arial" w:hAnsi="Arial" w:cs="Arial"/>
          <w:color w:val="000000"/>
        </w:rPr>
      </w:pPr>
    </w:p>
    <w:p w14:paraId="13FAE2A5" w14:textId="13F86193" w:rsidR="006F0283" w:rsidRPr="00E93472" w:rsidRDefault="006F0283" w:rsidP="006F0283">
      <w:pPr>
        <w:spacing w:after="0"/>
        <w:rPr>
          <w:rFonts w:ascii="Arial" w:hAnsi="Arial" w:cs="Arial"/>
          <w:highlight w:val="yellow"/>
        </w:rPr>
      </w:pPr>
      <w:r w:rsidRPr="00E93472">
        <w:rPr>
          <w:rFonts w:ascii="Arial" w:hAnsi="Arial" w:cs="Arial"/>
          <w:highlight w:val="yellow"/>
        </w:rPr>
        <w:t>[SECCIÓN 3]</w:t>
      </w:r>
      <w:r w:rsidRPr="00E93472">
        <w:rPr>
          <w:rFonts w:ascii="Arial" w:hAnsi="Arial" w:cs="Arial"/>
        </w:rPr>
        <w:t xml:space="preserve"> </w:t>
      </w:r>
      <w:r w:rsidRPr="00E93472">
        <w:rPr>
          <w:rFonts w:ascii="Arial" w:hAnsi="Arial" w:cs="Arial"/>
          <w:b/>
        </w:rPr>
        <w:t>5.3.1 La fracción de un número</w:t>
      </w:r>
    </w:p>
    <w:p w14:paraId="505A4B50" w14:textId="77777777" w:rsidR="006F0283" w:rsidRPr="00E93472" w:rsidRDefault="006F0283" w:rsidP="00894441">
      <w:pPr>
        <w:spacing w:after="0"/>
        <w:rPr>
          <w:rFonts w:ascii="Arial" w:hAnsi="Arial" w:cs="Arial"/>
          <w:color w:val="000000"/>
        </w:rPr>
      </w:pPr>
    </w:p>
    <w:p w14:paraId="28ECCA57" w14:textId="1D78EADC" w:rsidR="00FA01C3" w:rsidRPr="00E93472" w:rsidRDefault="0036496D" w:rsidP="00066BA6">
      <w:pPr>
        <w:spacing w:after="0"/>
        <w:rPr>
          <w:rFonts w:ascii="Arial" w:hAnsi="Arial" w:cs="Arial"/>
          <w:color w:val="000000"/>
          <w:lang w:val="es-CO"/>
        </w:rPr>
      </w:pPr>
      <w:r w:rsidRPr="00E93472">
        <w:rPr>
          <w:rFonts w:ascii="Arial" w:hAnsi="Arial" w:cs="Arial"/>
          <w:color w:val="000000"/>
          <w:lang w:val="es-CO"/>
        </w:rPr>
        <w:t xml:space="preserve">Las </w:t>
      </w:r>
      <w:r w:rsidRPr="00E93472">
        <w:rPr>
          <w:rFonts w:ascii="Arial" w:hAnsi="Arial" w:cs="Arial"/>
          <w:b/>
          <w:color w:val="000000"/>
          <w:lang w:val="es-CO"/>
        </w:rPr>
        <w:t>fracciones</w:t>
      </w:r>
      <w:r w:rsidRPr="00E93472">
        <w:rPr>
          <w:rFonts w:ascii="Arial" w:hAnsi="Arial" w:cs="Arial"/>
          <w:color w:val="000000"/>
          <w:lang w:val="es-CO"/>
        </w:rPr>
        <w:t xml:space="preserve"> nos sirven para representar la parte de un todo,</w:t>
      </w:r>
      <w:r w:rsidR="00A50A1D" w:rsidRPr="00E93472">
        <w:rPr>
          <w:rFonts w:ascii="Arial" w:hAnsi="Arial" w:cs="Arial"/>
          <w:color w:val="000000"/>
          <w:lang w:val="es-CO"/>
        </w:rPr>
        <w:t xml:space="preserve"> pero recuerda que ese todo puede ser un </w:t>
      </w:r>
      <w:r w:rsidR="00A50A1D" w:rsidRPr="00E93472">
        <w:rPr>
          <w:rFonts w:ascii="Arial" w:hAnsi="Arial" w:cs="Arial"/>
          <w:b/>
          <w:color w:val="000000"/>
          <w:lang w:val="es-CO"/>
        </w:rPr>
        <w:t>grupo de objetos</w:t>
      </w:r>
      <w:r w:rsidR="00A50A1D" w:rsidRPr="00E93472">
        <w:rPr>
          <w:rFonts w:ascii="Arial" w:hAnsi="Arial" w:cs="Arial"/>
          <w:color w:val="000000"/>
          <w:lang w:val="es-CO"/>
        </w:rPr>
        <w:t xml:space="preserve">, </w:t>
      </w:r>
      <w:r w:rsidRPr="00E93472">
        <w:rPr>
          <w:rFonts w:ascii="Arial" w:hAnsi="Arial" w:cs="Arial"/>
          <w:color w:val="000000"/>
          <w:lang w:val="es-CO"/>
        </w:rPr>
        <w:t xml:space="preserve">así que podemos expresar </w:t>
      </w:r>
      <w:r w:rsidR="00A50A1D" w:rsidRPr="00E93472">
        <w:rPr>
          <w:rFonts w:ascii="Arial" w:hAnsi="Arial" w:cs="Arial"/>
          <w:color w:val="000000"/>
          <w:lang w:val="es-CO"/>
        </w:rPr>
        <w:t xml:space="preserve">la parte o </w:t>
      </w:r>
      <w:r w:rsidR="00A50A1D" w:rsidRPr="00E93472">
        <w:rPr>
          <w:rFonts w:ascii="Arial" w:hAnsi="Arial" w:cs="Arial"/>
          <w:b/>
          <w:color w:val="000000"/>
          <w:lang w:val="es-CO"/>
        </w:rPr>
        <w:t>fracción de un número</w:t>
      </w:r>
      <w:r w:rsidR="00A50A1D" w:rsidRPr="00E93472">
        <w:rPr>
          <w:rFonts w:ascii="Arial" w:hAnsi="Arial" w:cs="Arial"/>
          <w:color w:val="000000"/>
          <w:lang w:val="es-CO"/>
        </w:rPr>
        <w:t xml:space="preserve">. </w:t>
      </w:r>
    </w:p>
    <w:p w14:paraId="7FE3771F" w14:textId="77777777" w:rsidR="00A50A1D" w:rsidRPr="00E93472" w:rsidRDefault="00A50A1D" w:rsidP="00066BA6">
      <w:pPr>
        <w:spacing w:after="0"/>
        <w:rPr>
          <w:rFonts w:ascii="Arial" w:hAnsi="Arial" w:cs="Arial"/>
          <w:color w:val="000000"/>
          <w:lang w:val="es-CO"/>
        </w:rPr>
      </w:pPr>
    </w:p>
    <w:p w14:paraId="41C2A20B" w14:textId="5F0FE57B" w:rsidR="00A50A1D" w:rsidRPr="00E93472" w:rsidRDefault="00A50A1D" w:rsidP="00066BA6">
      <w:pPr>
        <w:spacing w:after="0"/>
        <w:rPr>
          <w:rFonts w:ascii="Arial" w:hAnsi="Arial" w:cs="Arial"/>
          <w:color w:val="000000"/>
          <w:lang w:val="es-CO"/>
        </w:rPr>
      </w:pPr>
      <w:r w:rsidRPr="00E93472">
        <w:rPr>
          <w:rFonts w:ascii="Arial" w:hAnsi="Arial" w:cs="Arial"/>
          <w:color w:val="000000"/>
          <w:lang w:val="es-CO"/>
        </w:rPr>
        <w:t>Veamos un ejemplo:</w:t>
      </w:r>
    </w:p>
    <w:p w14:paraId="75FF7715" w14:textId="77777777" w:rsidR="009344AB" w:rsidRPr="00E93472" w:rsidRDefault="009344AB" w:rsidP="00066BA6">
      <w:pPr>
        <w:spacing w:after="0"/>
        <w:rPr>
          <w:rFonts w:ascii="Arial" w:hAnsi="Arial" w:cs="Arial"/>
          <w:color w:val="000000"/>
          <w:lang w:val="es-CO"/>
        </w:rPr>
      </w:pPr>
    </w:p>
    <w:p w14:paraId="545DDF7D" w14:textId="494F4902" w:rsidR="00A50A1D" w:rsidRPr="00E93472" w:rsidRDefault="00A50A1D" w:rsidP="00066BA6">
      <w:pPr>
        <w:spacing w:after="0"/>
        <w:rPr>
          <w:rFonts w:ascii="Arial" w:hAnsi="Arial" w:cs="Arial"/>
          <w:color w:val="000000"/>
          <w:lang w:val="es-CO"/>
        </w:rPr>
      </w:pPr>
      <w:r w:rsidRPr="00E93472">
        <w:rPr>
          <w:rFonts w:ascii="Arial" w:hAnsi="Arial" w:cs="Arial"/>
          <w:color w:val="000000"/>
          <w:lang w:val="es-CO"/>
        </w:rPr>
        <w:t>Mariana debe llevar</w:t>
      </w:r>
      <w:r w:rsidR="00F546CF" w:rsidRPr="00E93472">
        <w:rPr>
          <w:rFonts w:ascii="Arial" w:hAnsi="Arial" w:cs="Arial"/>
          <w:color w:val="000000"/>
          <w:lang w:val="es-CO"/>
        </w:rPr>
        <w:t xml:space="preserve"> a su clase de natación,</w:t>
      </w:r>
      <w:r w:rsidRPr="00E93472">
        <w:rPr>
          <w:rFonts w:ascii="Arial" w:hAnsi="Arial" w:cs="Arial"/>
          <w:color w:val="000000"/>
          <w:lang w:val="es-CO"/>
        </w:rPr>
        <w:t xml:space="preserve"> para compartir </w:t>
      </w:r>
      <w:r w:rsidR="00486572" w:rsidRPr="00E93472">
        <w:rPr>
          <w:rFonts w:ascii="Arial" w:hAnsi="Arial" w:cs="Arial"/>
          <w:color w:val="000000"/>
          <w:lang w:val="es-CO"/>
        </w:rPr>
        <w:t>con sus compañeros</w:t>
      </w:r>
      <w:r w:rsidR="00F546CF" w:rsidRPr="00E93472">
        <w:rPr>
          <w:rFonts w:ascii="Arial" w:hAnsi="Arial" w:cs="Arial"/>
          <w:color w:val="000000"/>
          <w:lang w:val="es-CO"/>
        </w:rPr>
        <w:t>,</w:t>
      </w:r>
      <w:r w:rsidR="00486572" w:rsidRPr="00E93472">
        <w:rPr>
          <w:rFonts w:ascii="Arial" w:hAnsi="Arial" w:cs="Arial"/>
          <w:color w:val="000000"/>
          <w:lang w:val="es-CO"/>
        </w:rPr>
        <w:t xml:space="preserve"> 20 colombinas de diferentes sabores teniendo en cuenta las siguientes condiciones:</w:t>
      </w:r>
    </w:p>
    <w:p w14:paraId="5F7631EC" w14:textId="77777777" w:rsidR="00486572" w:rsidRPr="00E93472" w:rsidRDefault="00486572" w:rsidP="00066BA6">
      <w:pPr>
        <w:spacing w:after="0"/>
        <w:rPr>
          <w:rFonts w:ascii="Arial" w:hAnsi="Arial" w:cs="Arial"/>
          <w:color w:val="000000"/>
          <w:lang w:val="es-CO"/>
        </w:rPr>
      </w:pPr>
    </w:p>
    <w:p w14:paraId="6D39B9FD" w14:textId="21BE29BB" w:rsidR="00486572" w:rsidRPr="00E93472" w:rsidRDefault="00A8151A" w:rsidP="00486572">
      <w:pPr>
        <w:pStyle w:val="Prrafodelista"/>
        <w:numPr>
          <w:ilvl w:val="0"/>
          <w:numId w:val="36"/>
        </w:numPr>
        <w:spacing w:after="0"/>
        <w:rPr>
          <w:rFonts w:ascii="Arial"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1</m:t>
            </m:r>
          </m:num>
          <m:den>
            <m:r>
              <w:rPr>
                <w:rFonts w:ascii="Cambria Math" w:hAnsi="Cambria Math" w:cs="Arial"/>
                <w:color w:val="000000"/>
                <w:lang w:val="es-CO"/>
              </w:rPr>
              <m:t>2</m:t>
            </m:r>
          </m:den>
        </m:f>
      </m:oMath>
      <w:r w:rsidR="00486572" w:rsidRPr="00E93472">
        <w:rPr>
          <w:rFonts w:ascii="Arial" w:eastAsiaTheme="minorEastAsia" w:hAnsi="Arial" w:cs="Arial"/>
          <w:color w:val="000000"/>
          <w:lang w:val="es-CO"/>
        </w:rPr>
        <w:t xml:space="preserve"> de las 20 colombinas deben ser de </w:t>
      </w:r>
      <w:r w:rsidR="004566C3" w:rsidRPr="00E93472">
        <w:rPr>
          <w:rFonts w:ascii="Arial" w:eastAsiaTheme="minorEastAsia" w:hAnsi="Arial" w:cs="Arial"/>
          <w:color w:val="000000"/>
          <w:lang w:val="es-CO"/>
        </w:rPr>
        <w:t>uva</w:t>
      </w:r>
      <w:r w:rsidR="00486572" w:rsidRPr="00E93472">
        <w:rPr>
          <w:rFonts w:ascii="Arial" w:eastAsiaTheme="minorEastAsia" w:hAnsi="Arial" w:cs="Arial"/>
          <w:color w:val="000000"/>
          <w:lang w:val="es-CO"/>
        </w:rPr>
        <w:t xml:space="preserve">. </w:t>
      </w:r>
    </w:p>
    <w:p w14:paraId="630D8AFA" w14:textId="77777777" w:rsidR="00486572" w:rsidRPr="00E93472" w:rsidRDefault="00486572" w:rsidP="00486572">
      <w:pPr>
        <w:pStyle w:val="Prrafodelista"/>
        <w:spacing w:after="0"/>
        <w:rPr>
          <w:rFonts w:ascii="Arial" w:hAnsi="Arial" w:cs="Arial"/>
          <w:color w:val="000000"/>
          <w:lang w:val="es-CO"/>
        </w:rPr>
      </w:pPr>
    </w:p>
    <w:p w14:paraId="490BDC2E" w14:textId="266CADD6" w:rsidR="00486572" w:rsidRPr="00E93472" w:rsidRDefault="00A8151A" w:rsidP="00486572">
      <w:pPr>
        <w:pStyle w:val="Prrafodelista"/>
        <w:numPr>
          <w:ilvl w:val="0"/>
          <w:numId w:val="36"/>
        </w:numPr>
        <w:spacing w:after="0"/>
        <w:rPr>
          <w:rFonts w:ascii="Arial"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1</m:t>
            </m:r>
          </m:num>
          <m:den>
            <m:r>
              <w:rPr>
                <w:rFonts w:ascii="Cambria Math" w:hAnsi="Cambria Math" w:cs="Arial"/>
                <w:color w:val="000000"/>
                <w:lang w:val="es-CO"/>
              </w:rPr>
              <m:t>5</m:t>
            </m:r>
          </m:den>
        </m:f>
      </m:oMath>
      <w:r w:rsidR="00486572" w:rsidRPr="00E93472">
        <w:rPr>
          <w:rFonts w:ascii="Arial" w:eastAsiaTheme="minorEastAsia" w:hAnsi="Arial" w:cs="Arial"/>
          <w:color w:val="000000"/>
          <w:lang w:val="es-CO"/>
        </w:rPr>
        <w:t xml:space="preserve"> de las 20 colombinas deben ser de naranja.</w:t>
      </w:r>
    </w:p>
    <w:p w14:paraId="3255B3CC" w14:textId="77777777" w:rsidR="00486572" w:rsidRPr="00E93472" w:rsidRDefault="00486572" w:rsidP="00486572">
      <w:pPr>
        <w:pStyle w:val="Prrafodelista"/>
        <w:rPr>
          <w:rFonts w:ascii="Arial" w:hAnsi="Arial" w:cs="Arial"/>
          <w:color w:val="000000"/>
          <w:lang w:val="es-CO"/>
        </w:rPr>
      </w:pPr>
    </w:p>
    <w:p w14:paraId="5100CAB0" w14:textId="1753A18F" w:rsidR="00486572" w:rsidRPr="00E93472" w:rsidRDefault="00A8151A" w:rsidP="00486572">
      <w:pPr>
        <w:pStyle w:val="Prrafodelista"/>
        <w:numPr>
          <w:ilvl w:val="0"/>
          <w:numId w:val="36"/>
        </w:numPr>
        <w:spacing w:after="0"/>
        <w:rPr>
          <w:rFonts w:ascii="Arial" w:hAnsi="Arial" w:cs="Arial"/>
          <w:color w:val="000000"/>
          <w:lang w:val="es-CO"/>
        </w:rPr>
      </w:pPr>
      <m:oMath>
        <m:f>
          <m:fPr>
            <m:ctrlPr>
              <w:rPr>
                <w:rFonts w:ascii="Cambria Math" w:hAnsi="Cambria Math" w:cs="Arial"/>
                <w:i/>
                <w:color w:val="000000"/>
                <w:lang w:val="es-CO"/>
              </w:rPr>
            </m:ctrlPr>
          </m:fPr>
          <m:num>
            <m:r>
              <w:rPr>
                <w:rFonts w:ascii="Cambria Math" w:hAnsi="Cambria Math" w:cs="Arial"/>
                <w:color w:val="000000"/>
                <w:lang w:val="es-CO"/>
              </w:rPr>
              <m:t>3</m:t>
            </m:r>
          </m:num>
          <m:den>
            <m:r>
              <w:rPr>
                <w:rFonts w:ascii="Cambria Math" w:hAnsi="Cambria Math" w:cs="Arial"/>
                <w:color w:val="000000"/>
                <w:lang w:val="es-CO"/>
              </w:rPr>
              <m:t>10</m:t>
            </m:r>
          </m:den>
        </m:f>
      </m:oMath>
      <w:r w:rsidR="00486572" w:rsidRPr="00E93472">
        <w:rPr>
          <w:rFonts w:ascii="Arial" w:eastAsiaTheme="minorEastAsia" w:hAnsi="Arial" w:cs="Arial"/>
          <w:color w:val="000000"/>
          <w:lang w:val="es-CO"/>
        </w:rPr>
        <w:t xml:space="preserve">de las 20 colombinas deben ser de </w:t>
      </w:r>
      <w:r w:rsidR="004566C3" w:rsidRPr="00E93472">
        <w:rPr>
          <w:rFonts w:ascii="Arial" w:eastAsiaTheme="minorEastAsia" w:hAnsi="Arial" w:cs="Arial"/>
          <w:color w:val="000000"/>
          <w:lang w:val="es-CO"/>
        </w:rPr>
        <w:t xml:space="preserve">fresa. </w:t>
      </w:r>
    </w:p>
    <w:p w14:paraId="01B0A966" w14:textId="77777777" w:rsidR="00F546CF" w:rsidRPr="00E93472" w:rsidRDefault="00F546CF" w:rsidP="004566C3">
      <w:pPr>
        <w:rPr>
          <w:rFonts w:ascii="Arial" w:hAnsi="Arial" w:cs="Arial"/>
          <w:color w:val="000000"/>
          <w:lang w:val="es-CO"/>
        </w:rPr>
      </w:pPr>
    </w:p>
    <w:p w14:paraId="13DB3935" w14:textId="72964C6F" w:rsidR="00E3578A" w:rsidRPr="00E93472" w:rsidRDefault="00E3578A" w:rsidP="004566C3">
      <w:pPr>
        <w:rPr>
          <w:rFonts w:ascii="Arial" w:hAnsi="Arial" w:cs="Arial"/>
          <w:color w:val="000000"/>
          <w:lang w:val="es-CO"/>
        </w:rPr>
      </w:pPr>
      <w:r w:rsidRPr="00E93472">
        <w:rPr>
          <w:rFonts w:ascii="Arial" w:hAnsi="Arial" w:cs="Arial"/>
          <w:color w:val="000000"/>
          <w:lang w:val="es-CO"/>
        </w:rPr>
        <w:t xml:space="preserve">Debemos hallar las fracciones indicadas del total de colombinas (20), para saber la cantidad exacta de cada sabor que debe llevar Mariana, </w:t>
      </w:r>
    </w:p>
    <w:p w14:paraId="7CB296ED" w14:textId="4C828B3A" w:rsidR="00E3578A" w:rsidRPr="00E93472" w:rsidRDefault="00361151" w:rsidP="004566C3">
      <w:pPr>
        <w:rPr>
          <w:rFonts w:ascii="Arial" w:hAnsi="Arial" w:cs="Arial"/>
          <w:color w:val="000000"/>
          <w:lang w:val="es-CO"/>
        </w:rPr>
      </w:pPr>
      <w:r w:rsidRPr="00E93472">
        <w:rPr>
          <w:rFonts w:ascii="Arial" w:hAnsi="Arial" w:cs="Arial"/>
          <w:color w:val="000000"/>
          <w:lang w:val="es-CO"/>
        </w:rPr>
        <w:t>Hallemos la cantidad de colombinas de uva que debe llevar Mariana:</w:t>
      </w:r>
    </w:p>
    <w:p w14:paraId="608EAC54" w14:textId="3D0A51EE" w:rsidR="00E3578A" w:rsidRPr="00E93472" w:rsidRDefault="00E3578A" w:rsidP="004566C3">
      <w:pPr>
        <w:rPr>
          <w:rFonts w:ascii="Arial" w:hAnsi="Arial" w:cs="Arial"/>
          <w:color w:val="000000"/>
          <w:lang w:val="es-CO"/>
        </w:rPr>
      </w:pPr>
      <w:r w:rsidRPr="00E93472">
        <w:rPr>
          <w:rFonts w:ascii="Arial" w:hAnsi="Arial" w:cs="Arial"/>
          <w:b/>
          <w:color w:val="000000"/>
          <w:lang w:val="es-CO"/>
        </w:rPr>
        <w:lastRenderedPageBreak/>
        <w:t xml:space="preserve">Paso 1. </w:t>
      </w:r>
      <w:r w:rsidRPr="00E93472">
        <w:rPr>
          <w:rFonts w:ascii="Arial" w:hAnsi="Arial" w:cs="Arial"/>
          <w:color w:val="000000"/>
          <w:lang w:val="es-CO"/>
        </w:rPr>
        <w:t xml:space="preserve">Multiplicamos el numerador de la fracción por el total de objetos. </w:t>
      </w:r>
    </w:p>
    <w:p w14:paraId="1B6DBDD8" w14:textId="591AFB9A" w:rsidR="00E3578A" w:rsidRPr="00E93472" w:rsidRDefault="00E3578A" w:rsidP="004566C3">
      <w:pPr>
        <w:rPr>
          <w:rFonts w:ascii="Arial" w:hAnsi="Arial" w:cs="Arial"/>
          <w:color w:val="000000"/>
          <w:lang w:val="es-CO"/>
        </w:rPr>
      </w:pPr>
      <w:r w:rsidRPr="00E93472">
        <w:rPr>
          <w:rFonts w:ascii="Arial" w:hAnsi="Arial" w:cs="Arial"/>
          <w:color w:val="000000"/>
          <w:lang w:val="es-CO"/>
        </w:rPr>
        <w:tab/>
      </w:r>
      <w:r w:rsidR="00361151" w:rsidRPr="00E93472">
        <w:rPr>
          <w:rFonts w:ascii="Arial" w:hAnsi="Arial" w:cs="Arial"/>
          <w:color w:val="000000"/>
          <w:lang w:val="es-CO"/>
        </w:rPr>
        <w:t>1 x 20 = 20</w:t>
      </w:r>
    </w:p>
    <w:p w14:paraId="3753D1B9" w14:textId="5A0E2250" w:rsidR="004566C3" w:rsidRPr="00E93472" w:rsidRDefault="00361151" w:rsidP="004566C3">
      <w:pPr>
        <w:rPr>
          <w:rFonts w:ascii="Arial" w:hAnsi="Arial" w:cs="Arial"/>
          <w:color w:val="000000"/>
          <w:lang w:val="es-CO"/>
        </w:rPr>
      </w:pPr>
      <w:r w:rsidRPr="00E93472">
        <w:rPr>
          <w:rFonts w:ascii="Arial" w:hAnsi="Arial" w:cs="Arial"/>
          <w:b/>
          <w:color w:val="000000"/>
          <w:lang w:val="es-CO"/>
        </w:rPr>
        <w:t>Paso 2.</w:t>
      </w:r>
      <w:r w:rsidR="004515D8" w:rsidRPr="00E93472">
        <w:rPr>
          <w:rFonts w:ascii="Arial" w:hAnsi="Arial" w:cs="Arial"/>
          <w:b/>
          <w:color w:val="000000"/>
          <w:lang w:val="es-CO"/>
        </w:rPr>
        <w:t xml:space="preserve"> </w:t>
      </w:r>
      <w:r w:rsidRPr="00E93472">
        <w:rPr>
          <w:rFonts w:ascii="Arial" w:hAnsi="Arial" w:cs="Arial"/>
          <w:color w:val="000000"/>
          <w:lang w:val="es-CO"/>
        </w:rPr>
        <w:t>Dividimos el producto entre el denominador de la fracción.</w:t>
      </w:r>
    </w:p>
    <w:p w14:paraId="22BCC849" w14:textId="5FC4491E" w:rsidR="00361151" w:rsidRPr="00E93472" w:rsidRDefault="00361151" w:rsidP="004566C3">
      <w:pPr>
        <w:rPr>
          <w:rFonts w:ascii="Arial" w:hAnsi="Arial" w:cs="Arial"/>
          <w:color w:val="000000"/>
          <w:lang w:val="es-CO"/>
        </w:rPr>
      </w:pPr>
      <w:r w:rsidRPr="00E93472">
        <w:rPr>
          <w:rFonts w:ascii="Arial" w:hAnsi="Arial" w:cs="Arial"/>
          <w:color w:val="000000"/>
          <w:lang w:val="es-CO"/>
        </w:rPr>
        <w:tab/>
        <w:t xml:space="preserve">20 ÷ 2 = </w:t>
      </w:r>
      <w:r w:rsidRPr="00E93472">
        <w:rPr>
          <w:rFonts w:ascii="Arial" w:hAnsi="Arial" w:cs="Arial"/>
          <w:b/>
          <w:color w:val="000000"/>
          <w:lang w:val="es-CO"/>
        </w:rPr>
        <w:t>10</w:t>
      </w:r>
    </w:p>
    <w:p w14:paraId="7E69AE62" w14:textId="0D38D4DE" w:rsidR="004566C3" w:rsidRPr="00E93472" w:rsidRDefault="00361151" w:rsidP="004566C3">
      <w:pPr>
        <w:spacing w:after="0"/>
        <w:rPr>
          <w:rFonts w:ascii="Arial" w:eastAsiaTheme="minorEastAsia" w:hAnsi="Arial" w:cs="Arial"/>
          <w:color w:val="000000"/>
          <w:lang w:val="es-CO"/>
        </w:rPr>
      </w:pPr>
      <w:r w:rsidRPr="00E93472">
        <w:rPr>
          <w:rFonts w:ascii="Arial" w:hAnsi="Arial" w:cs="Arial"/>
          <w:color w:val="000000"/>
          <w:lang w:val="es-CO"/>
        </w:rPr>
        <w:t xml:space="preserve">Hemos encontrado que </w:t>
      </w:r>
      <m:oMath>
        <m:f>
          <m:fPr>
            <m:ctrlPr>
              <w:rPr>
                <w:rFonts w:ascii="Cambria Math" w:hAnsi="Cambria Math" w:cs="Arial"/>
                <w:b/>
                <w:i/>
                <w:color w:val="000000"/>
                <w:lang w:val="es-CO"/>
              </w:rPr>
            </m:ctrlPr>
          </m:fPr>
          <m:num>
            <m:r>
              <m:rPr>
                <m:sty m:val="bi"/>
              </m:rPr>
              <w:rPr>
                <w:rFonts w:ascii="Cambria Math" w:hAnsi="Cambria Math" w:cs="Arial"/>
                <w:color w:val="000000"/>
                <w:lang w:val="es-CO"/>
              </w:rPr>
              <m:t>1</m:t>
            </m:r>
          </m:num>
          <m:den>
            <m:r>
              <m:rPr>
                <m:sty m:val="bi"/>
              </m:rPr>
              <w:rPr>
                <w:rFonts w:ascii="Cambria Math" w:hAnsi="Cambria Math" w:cs="Arial"/>
                <w:color w:val="000000"/>
                <w:lang w:val="es-CO"/>
              </w:rPr>
              <m:t>2</m:t>
            </m:r>
          </m:den>
        </m:f>
      </m:oMath>
      <w:r w:rsidRPr="00E93472">
        <w:rPr>
          <w:rFonts w:ascii="Arial" w:eastAsiaTheme="minorEastAsia" w:hAnsi="Arial" w:cs="Arial"/>
          <w:b/>
          <w:color w:val="000000"/>
          <w:lang w:val="es-CO"/>
        </w:rPr>
        <w:t xml:space="preserve"> de 20 = 10</w:t>
      </w:r>
      <w:r w:rsidRPr="00E93472">
        <w:rPr>
          <w:rFonts w:ascii="Arial" w:eastAsiaTheme="minorEastAsia" w:hAnsi="Arial" w:cs="Arial"/>
          <w:color w:val="000000"/>
          <w:lang w:val="es-CO"/>
        </w:rPr>
        <w:t xml:space="preserve">, por lo tanto, Mariana debe llevar </w:t>
      </w:r>
      <w:r w:rsidRPr="00E93472">
        <w:rPr>
          <w:rFonts w:ascii="Arial" w:eastAsiaTheme="minorEastAsia" w:hAnsi="Arial" w:cs="Arial"/>
          <w:b/>
          <w:color w:val="000000"/>
          <w:lang w:val="es-CO"/>
        </w:rPr>
        <w:t>10 colombinas de uva</w:t>
      </w:r>
      <w:r w:rsidRPr="00E93472">
        <w:rPr>
          <w:rFonts w:ascii="Arial" w:eastAsiaTheme="minorEastAsia" w:hAnsi="Arial" w:cs="Arial"/>
          <w:color w:val="000000"/>
          <w:lang w:val="es-CO"/>
        </w:rPr>
        <w:t xml:space="preserve">. </w:t>
      </w:r>
    </w:p>
    <w:p w14:paraId="584B0364" w14:textId="77777777" w:rsidR="00381E3E" w:rsidRPr="00E93472" w:rsidRDefault="00381E3E" w:rsidP="004566C3">
      <w:pPr>
        <w:spacing w:after="0"/>
        <w:rPr>
          <w:rFonts w:ascii="Arial" w:eastAsiaTheme="minorEastAsia" w:hAnsi="Arial" w:cs="Arial"/>
          <w:color w:val="000000"/>
          <w:lang w:val="es-CO"/>
        </w:rPr>
      </w:pPr>
    </w:p>
    <w:p w14:paraId="683DCBC1" w14:textId="2DAC9C05" w:rsidR="00381E3E" w:rsidRPr="00E93472" w:rsidRDefault="00F67508" w:rsidP="004566C3">
      <w:pPr>
        <w:spacing w:after="0"/>
        <w:rPr>
          <w:rFonts w:ascii="Arial" w:eastAsiaTheme="minorEastAsia" w:hAnsi="Arial" w:cs="Arial"/>
          <w:color w:val="000000"/>
          <w:lang w:val="es-CO"/>
        </w:rPr>
      </w:pPr>
      <w:r w:rsidRPr="00E93472">
        <w:rPr>
          <w:rFonts w:ascii="Arial" w:eastAsiaTheme="minorEastAsia" w:hAnsi="Arial" w:cs="Arial"/>
          <w:color w:val="000000"/>
          <w:lang w:val="es-CO"/>
        </w:rPr>
        <w:t xml:space="preserve">Hallemos la cantidad de colombinas de naranja y de fresa que debe llevar. </w:t>
      </w:r>
    </w:p>
    <w:p w14:paraId="51EA32FF" w14:textId="77777777" w:rsidR="00F67508" w:rsidRPr="00E93472" w:rsidRDefault="00F67508" w:rsidP="004566C3">
      <w:pPr>
        <w:spacing w:after="0"/>
        <w:rPr>
          <w:rFonts w:ascii="Arial" w:eastAsiaTheme="minorEastAsia" w:hAnsi="Arial" w:cs="Arial"/>
          <w:color w:val="000000"/>
          <w:lang w:val="es-CO"/>
        </w:rPr>
      </w:pPr>
    </w:p>
    <w:tbl>
      <w:tblPr>
        <w:tblStyle w:val="Tablaconcuadrcula"/>
        <w:tblW w:w="0" w:type="auto"/>
        <w:jc w:val="center"/>
        <w:tblLook w:val="04A0" w:firstRow="1" w:lastRow="0" w:firstColumn="1" w:lastColumn="0" w:noHBand="0" w:noVBand="1"/>
      </w:tblPr>
      <w:tblGrid>
        <w:gridCol w:w="4874"/>
        <w:gridCol w:w="2035"/>
        <w:gridCol w:w="1919"/>
      </w:tblGrid>
      <w:tr w:rsidR="00DA54F9" w:rsidRPr="00E93472" w14:paraId="686789BE" w14:textId="77777777" w:rsidTr="00DA54F9">
        <w:trPr>
          <w:jc w:val="center"/>
        </w:trPr>
        <w:tc>
          <w:tcPr>
            <w:tcW w:w="0" w:type="auto"/>
            <w:shd w:val="clear" w:color="auto" w:fill="BFBFBF" w:themeFill="background1" w:themeFillShade="BF"/>
            <w:vAlign w:val="center"/>
          </w:tcPr>
          <w:p w14:paraId="6222F721" w14:textId="26452D13" w:rsidR="00F67508" w:rsidRPr="00E93472" w:rsidRDefault="00F67508" w:rsidP="00DA54F9">
            <w:pPr>
              <w:jc w:val="center"/>
              <w:rPr>
                <w:rFonts w:ascii="Arial" w:hAnsi="Arial" w:cs="Arial"/>
                <w:b/>
                <w:color w:val="000000"/>
                <w:sz w:val="24"/>
                <w:szCs w:val="24"/>
                <w:lang w:val="es-CO"/>
              </w:rPr>
            </w:pPr>
            <w:r w:rsidRPr="00E93472">
              <w:rPr>
                <w:rFonts w:ascii="Arial" w:hAnsi="Arial" w:cs="Arial"/>
                <w:b/>
                <w:color w:val="000000"/>
                <w:sz w:val="24"/>
                <w:szCs w:val="24"/>
                <w:lang w:val="es-CO"/>
              </w:rPr>
              <w:t>Paso</w:t>
            </w:r>
          </w:p>
        </w:tc>
        <w:tc>
          <w:tcPr>
            <w:tcW w:w="0" w:type="auto"/>
            <w:shd w:val="clear" w:color="auto" w:fill="BFBFBF" w:themeFill="background1" w:themeFillShade="BF"/>
            <w:vAlign w:val="center"/>
          </w:tcPr>
          <w:p w14:paraId="02698572" w14:textId="3C35419D" w:rsidR="00F67508" w:rsidRPr="00E93472" w:rsidRDefault="00F67508" w:rsidP="00DA54F9">
            <w:pPr>
              <w:jc w:val="center"/>
              <w:rPr>
                <w:rFonts w:ascii="Arial" w:hAnsi="Arial" w:cs="Arial"/>
                <w:b/>
                <w:color w:val="000000"/>
                <w:sz w:val="24"/>
                <w:szCs w:val="24"/>
                <w:lang w:val="es-CO"/>
              </w:rPr>
            </w:pPr>
            <w:r w:rsidRPr="00E93472">
              <w:rPr>
                <w:rFonts w:ascii="Arial" w:hAnsi="Arial" w:cs="Arial"/>
                <w:b/>
                <w:color w:val="000000"/>
                <w:sz w:val="24"/>
                <w:szCs w:val="24"/>
                <w:lang w:val="es-CO"/>
              </w:rPr>
              <w:t>Naranja</w:t>
            </w:r>
          </w:p>
        </w:tc>
        <w:tc>
          <w:tcPr>
            <w:tcW w:w="0" w:type="auto"/>
            <w:shd w:val="clear" w:color="auto" w:fill="BFBFBF" w:themeFill="background1" w:themeFillShade="BF"/>
            <w:vAlign w:val="center"/>
          </w:tcPr>
          <w:p w14:paraId="25311E63" w14:textId="3C54D0B9" w:rsidR="00F67508" w:rsidRPr="00E93472" w:rsidRDefault="00F67508" w:rsidP="00DA54F9">
            <w:pPr>
              <w:jc w:val="center"/>
              <w:rPr>
                <w:rFonts w:ascii="Arial" w:hAnsi="Arial" w:cs="Arial"/>
                <w:b/>
                <w:color w:val="000000"/>
                <w:sz w:val="24"/>
                <w:szCs w:val="24"/>
                <w:lang w:val="es-CO"/>
              </w:rPr>
            </w:pPr>
            <w:r w:rsidRPr="00E93472">
              <w:rPr>
                <w:rFonts w:ascii="Arial" w:hAnsi="Arial" w:cs="Arial"/>
                <w:b/>
                <w:color w:val="000000"/>
                <w:sz w:val="24"/>
                <w:szCs w:val="24"/>
                <w:lang w:val="es-CO"/>
              </w:rPr>
              <w:t>Fresa</w:t>
            </w:r>
          </w:p>
        </w:tc>
      </w:tr>
      <w:tr w:rsidR="00DA54F9" w:rsidRPr="00E93472" w14:paraId="1978A46A" w14:textId="77777777" w:rsidTr="00DA54F9">
        <w:trPr>
          <w:jc w:val="center"/>
        </w:trPr>
        <w:tc>
          <w:tcPr>
            <w:tcW w:w="0" w:type="auto"/>
            <w:vAlign w:val="center"/>
          </w:tcPr>
          <w:p w14:paraId="3E1B0797" w14:textId="68F4E228" w:rsidR="00F67508" w:rsidRPr="00E93472" w:rsidRDefault="00F67508" w:rsidP="00DA54F9">
            <w:pPr>
              <w:rPr>
                <w:rFonts w:ascii="Arial" w:hAnsi="Arial" w:cs="Arial"/>
                <w:color w:val="000000"/>
                <w:sz w:val="24"/>
                <w:szCs w:val="24"/>
                <w:lang w:val="es-CO"/>
              </w:rPr>
            </w:pPr>
            <w:r w:rsidRPr="00E93472">
              <w:rPr>
                <w:rFonts w:ascii="Arial" w:hAnsi="Arial" w:cs="Arial"/>
                <w:color w:val="000000"/>
                <w:sz w:val="24"/>
                <w:szCs w:val="24"/>
                <w:lang w:val="es-CO"/>
              </w:rPr>
              <w:t>1</w:t>
            </w:r>
            <w:r w:rsidR="006E5379" w:rsidRPr="00E93472">
              <w:rPr>
                <w:rFonts w:ascii="Arial" w:hAnsi="Arial" w:cs="Arial"/>
                <w:color w:val="000000"/>
                <w:sz w:val="24"/>
                <w:szCs w:val="24"/>
                <w:lang w:val="es-CO"/>
              </w:rPr>
              <w:t xml:space="preserve">: Multiplicar numerador por el total de objetos. </w:t>
            </w:r>
          </w:p>
        </w:tc>
        <w:tc>
          <w:tcPr>
            <w:tcW w:w="0" w:type="auto"/>
            <w:vAlign w:val="center"/>
          </w:tcPr>
          <w:p w14:paraId="671C1D55" w14:textId="0475F099" w:rsidR="00F67508" w:rsidRPr="00E93472" w:rsidRDefault="006E5379" w:rsidP="00DA54F9">
            <w:pPr>
              <w:jc w:val="center"/>
              <w:rPr>
                <w:rFonts w:ascii="Arial" w:hAnsi="Arial" w:cs="Arial"/>
                <w:color w:val="000000"/>
                <w:sz w:val="24"/>
                <w:szCs w:val="24"/>
                <w:lang w:val="es-CO"/>
              </w:rPr>
            </w:pPr>
            <w:r w:rsidRPr="00E93472">
              <w:rPr>
                <w:rFonts w:ascii="Arial" w:hAnsi="Arial" w:cs="Arial"/>
                <w:color w:val="000000"/>
                <w:sz w:val="24"/>
                <w:szCs w:val="24"/>
                <w:lang w:val="es-CO"/>
              </w:rPr>
              <w:t>1 x 20 = 20</w:t>
            </w:r>
          </w:p>
        </w:tc>
        <w:tc>
          <w:tcPr>
            <w:tcW w:w="0" w:type="auto"/>
            <w:vAlign w:val="center"/>
          </w:tcPr>
          <w:p w14:paraId="3C9E2184" w14:textId="79D9D145" w:rsidR="00F67508" w:rsidRPr="00E93472" w:rsidRDefault="006E5379" w:rsidP="00DA54F9">
            <w:pPr>
              <w:jc w:val="center"/>
              <w:rPr>
                <w:rFonts w:ascii="Arial" w:hAnsi="Arial" w:cs="Arial"/>
                <w:color w:val="000000"/>
                <w:sz w:val="24"/>
                <w:szCs w:val="24"/>
                <w:lang w:val="es-CO"/>
              </w:rPr>
            </w:pPr>
            <w:r w:rsidRPr="00E93472">
              <w:rPr>
                <w:rFonts w:ascii="Arial" w:hAnsi="Arial" w:cs="Arial"/>
                <w:color w:val="000000"/>
                <w:sz w:val="24"/>
                <w:szCs w:val="24"/>
                <w:lang w:val="es-CO"/>
              </w:rPr>
              <w:t>3 x 20 = 60</w:t>
            </w:r>
          </w:p>
        </w:tc>
      </w:tr>
      <w:tr w:rsidR="00DA54F9" w:rsidRPr="00E93472" w14:paraId="6E436CC5" w14:textId="77777777" w:rsidTr="00DA54F9">
        <w:trPr>
          <w:jc w:val="center"/>
        </w:trPr>
        <w:tc>
          <w:tcPr>
            <w:tcW w:w="0" w:type="auto"/>
            <w:vAlign w:val="center"/>
          </w:tcPr>
          <w:p w14:paraId="2A81DB3C" w14:textId="12C622C6" w:rsidR="00F67508" w:rsidRPr="00E93472" w:rsidRDefault="00F67508" w:rsidP="00DA54F9">
            <w:pPr>
              <w:rPr>
                <w:rFonts w:ascii="Arial" w:hAnsi="Arial" w:cs="Arial"/>
                <w:color w:val="000000"/>
                <w:sz w:val="24"/>
                <w:szCs w:val="24"/>
                <w:lang w:val="es-CO"/>
              </w:rPr>
            </w:pPr>
            <w:r w:rsidRPr="00E93472">
              <w:rPr>
                <w:rFonts w:ascii="Arial" w:hAnsi="Arial" w:cs="Arial"/>
                <w:color w:val="000000"/>
                <w:sz w:val="24"/>
                <w:szCs w:val="24"/>
                <w:lang w:val="es-CO"/>
              </w:rPr>
              <w:t>2</w:t>
            </w:r>
            <w:r w:rsidR="006E5379" w:rsidRPr="00E93472">
              <w:rPr>
                <w:rFonts w:ascii="Arial" w:hAnsi="Arial" w:cs="Arial"/>
                <w:color w:val="000000"/>
                <w:sz w:val="24"/>
                <w:szCs w:val="24"/>
                <w:lang w:val="es-CO"/>
              </w:rPr>
              <w:t>: Dividir el producto entre el denominador de la fracción</w:t>
            </w:r>
          </w:p>
        </w:tc>
        <w:tc>
          <w:tcPr>
            <w:tcW w:w="0" w:type="auto"/>
            <w:vAlign w:val="center"/>
          </w:tcPr>
          <w:p w14:paraId="444839B8" w14:textId="6D3424D5" w:rsidR="00F67508" w:rsidRPr="00E93472" w:rsidRDefault="006E5379" w:rsidP="00DA54F9">
            <w:pPr>
              <w:jc w:val="center"/>
              <w:rPr>
                <w:rFonts w:ascii="Arial" w:hAnsi="Arial" w:cs="Arial"/>
                <w:color w:val="000000"/>
                <w:sz w:val="24"/>
                <w:szCs w:val="24"/>
                <w:lang w:val="es-CO"/>
              </w:rPr>
            </w:pPr>
            <w:r w:rsidRPr="00E93472">
              <w:rPr>
                <w:rFonts w:ascii="Arial" w:hAnsi="Arial" w:cs="Arial"/>
                <w:color w:val="000000"/>
                <w:sz w:val="24"/>
                <w:szCs w:val="24"/>
                <w:lang w:val="es-CO"/>
              </w:rPr>
              <w:t>20 ÷ 5 = 4</w:t>
            </w:r>
          </w:p>
        </w:tc>
        <w:tc>
          <w:tcPr>
            <w:tcW w:w="0" w:type="auto"/>
            <w:vAlign w:val="center"/>
          </w:tcPr>
          <w:p w14:paraId="21DB1F10" w14:textId="73EE9C6E" w:rsidR="00F67508" w:rsidRPr="00E93472" w:rsidRDefault="006E5379" w:rsidP="00DA54F9">
            <w:pPr>
              <w:jc w:val="center"/>
              <w:rPr>
                <w:rFonts w:ascii="Arial" w:hAnsi="Arial" w:cs="Arial"/>
                <w:color w:val="000000"/>
                <w:sz w:val="24"/>
                <w:szCs w:val="24"/>
                <w:lang w:val="es-CO"/>
              </w:rPr>
            </w:pPr>
            <w:r w:rsidRPr="00E93472">
              <w:rPr>
                <w:rFonts w:ascii="Arial" w:hAnsi="Arial" w:cs="Arial"/>
                <w:color w:val="000000"/>
                <w:sz w:val="24"/>
                <w:szCs w:val="24"/>
                <w:lang w:val="es-CO"/>
              </w:rPr>
              <w:t>60 ÷ 10 = 6</w:t>
            </w:r>
          </w:p>
        </w:tc>
      </w:tr>
      <w:tr w:rsidR="00DA54F9" w:rsidRPr="00E93472" w14:paraId="7C2AC5A7" w14:textId="77777777" w:rsidTr="00DA54F9">
        <w:trPr>
          <w:jc w:val="center"/>
        </w:trPr>
        <w:tc>
          <w:tcPr>
            <w:tcW w:w="0" w:type="auto"/>
            <w:vAlign w:val="center"/>
          </w:tcPr>
          <w:p w14:paraId="52E4956C" w14:textId="6EEFA0F7" w:rsidR="00F67508" w:rsidRPr="00E93472" w:rsidRDefault="00F67508" w:rsidP="00DA54F9">
            <w:pPr>
              <w:rPr>
                <w:rFonts w:ascii="Arial" w:hAnsi="Arial" w:cs="Arial"/>
                <w:color w:val="000000"/>
                <w:sz w:val="24"/>
                <w:szCs w:val="24"/>
                <w:lang w:val="es-CO"/>
              </w:rPr>
            </w:pPr>
            <w:r w:rsidRPr="00E93472">
              <w:rPr>
                <w:rFonts w:ascii="Arial" w:hAnsi="Arial" w:cs="Arial"/>
                <w:color w:val="000000"/>
                <w:sz w:val="24"/>
                <w:szCs w:val="24"/>
                <w:lang w:val="es-CO"/>
              </w:rPr>
              <w:t>Respuesta</w:t>
            </w:r>
            <w:r w:rsidR="00DA54F9" w:rsidRPr="00E93472">
              <w:rPr>
                <w:rFonts w:ascii="Arial" w:hAnsi="Arial" w:cs="Arial"/>
                <w:color w:val="000000"/>
                <w:sz w:val="24"/>
                <w:szCs w:val="24"/>
                <w:lang w:val="es-CO"/>
              </w:rPr>
              <w:t>: el cociente es la cantidad de objetos que representa la fracción indicada</w:t>
            </w:r>
          </w:p>
        </w:tc>
        <w:tc>
          <w:tcPr>
            <w:tcW w:w="0" w:type="auto"/>
            <w:vAlign w:val="center"/>
          </w:tcPr>
          <w:p w14:paraId="2BB0B81B" w14:textId="294D9007" w:rsidR="00F67508" w:rsidRPr="00E93472" w:rsidRDefault="006E5379" w:rsidP="00DA54F9">
            <w:pPr>
              <w:jc w:val="center"/>
              <w:rPr>
                <w:rFonts w:ascii="Arial" w:hAnsi="Arial" w:cs="Arial"/>
                <w:color w:val="000000"/>
                <w:sz w:val="24"/>
                <w:szCs w:val="24"/>
                <w:lang w:val="es-CO"/>
              </w:rPr>
            </w:pPr>
            <w:r w:rsidRPr="00E93472">
              <w:rPr>
                <w:rFonts w:ascii="Arial" w:hAnsi="Arial" w:cs="Arial"/>
                <w:color w:val="000000"/>
                <w:sz w:val="24"/>
                <w:szCs w:val="24"/>
                <w:lang w:val="es-CO"/>
              </w:rPr>
              <w:t>4 colombinas de naranja</w:t>
            </w:r>
          </w:p>
        </w:tc>
        <w:tc>
          <w:tcPr>
            <w:tcW w:w="0" w:type="auto"/>
            <w:vAlign w:val="center"/>
          </w:tcPr>
          <w:p w14:paraId="3593A4EC" w14:textId="23F429D0" w:rsidR="00F67508" w:rsidRPr="00E93472" w:rsidRDefault="006E5379" w:rsidP="00DA54F9">
            <w:pPr>
              <w:jc w:val="center"/>
              <w:rPr>
                <w:rFonts w:ascii="Arial" w:hAnsi="Arial" w:cs="Arial"/>
                <w:color w:val="000000"/>
                <w:sz w:val="24"/>
                <w:szCs w:val="24"/>
                <w:lang w:val="es-CO"/>
              </w:rPr>
            </w:pPr>
            <w:r w:rsidRPr="00E93472">
              <w:rPr>
                <w:rFonts w:ascii="Arial" w:hAnsi="Arial" w:cs="Arial"/>
                <w:color w:val="000000"/>
                <w:sz w:val="24"/>
                <w:szCs w:val="24"/>
                <w:lang w:val="es-CO"/>
              </w:rPr>
              <w:t>6 colombinas de fresa</w:t>
            </w:r>
          </w:p>
        </w:tc>
      </w:tr>
    </w:tbl>
    <w:p w14:paraId="20B34FE8" w14:textId="77777777" w:rsidR="00F67508" w:rsidRPr="00E93472" w:rsidRDefault="00F67508" w:rsidP="004566C3">
      <w:pPr>
        <w:spacing w:after="0"/>
        <w:rPr>
          <w:rFonts w:ascii="Arial" w:hAnsi="Arial" w:cs="Arial"/>
          <w:color w:val="000000"/>
          <w:lang w:val="es-CO"/>
        </w:rPr>
      </w:pPr>
    </w:p>
    <w:p w14:paraId="64886433" w14:textId="2D42EF83" w:rsidR="009344AB" w:rsidRPr="00E93472" w:rsidRDefault="004515D8" w:rsidP="00066BA6">
      <w:pPr>
        <w:spacing w:after="0"/>
        <w:rPr>
          <w:rFonts w:ascii="Arial" w:hAnsi="Arial" w:cs="Arial"/>
          <w:color w:val="000000"/>
          <w:lang w:val="es-CO"/>
        </w:rPr>
      </w:pPr>
      <w:r w:rsidRPr="00E93472">
        <w:rPr>
          <w:rFonts w:ascii="Arial" w:hAnsi="Arial" w:cs="Arial"/>
          <w:color w:val="000000"/>
          <w:lang w:val="es-CO"/>
        </w:rPr>
        <w:t xml:space="preserve">Practica </w:t>
      </w:r>
      <w:r w:rsidR="00C00CB9" w:rsidRPr="00E93472">
        <w:rPr>
          <w:rFonts w:ascii="Arial" w:hAnsi="Arial" w:cs="Arial"/>
          <w:color w:val="000000"/>
          <w:lang w:val="es-CO"/>
        </w:rPr>
        <w:t xml:space="preserve">la fracción de un número desarrollando la siguiente actividad. </w:t>
      </w:r>
    </w:p>
    <w:p w14:paraId="7BEB3DB7" w14:textId="77777777" w:rsidR="00C00CB9" w:rsidRPr="00E93472" w:rsidRDefault="00C00CB9" w:rsidP="00066BA6">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1952"/>
        <w:gridCol w:w="6876"/>
      </w:tblGrid>
      <w:tr w:rsidR="00326DFE" w:rsidRPr="00E93472" w14:paraId="1D5ACE2E" w14:textId="77777777" w:rsidTr="007B6F08">
        <w:tc>
          <w:tcPr>
            <w:tcW w:w="9054" w:type="dxa"/>
            <w:gridSpan w:val="2"/>
            <w:shd w:val="clear" w:color="auto" w:fill="000000" w:themeFill="text1"/>
          </w:tcPr>
          <w:p w14:paraId="39B62FF6" w14:textId="77777777" w:rsidR="00326DFE" w:rsidRPr="00E93472" w:rsidRDefault="00326DFE" w:rsidP="007B6F08">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326DFE" w:rsidRPr="00E93472" w14:paraId="2B683162" w14:textId="77777777" w:rsidTr="007B6F08">
        <w:tc>
          <w:tcPr>
            <w:tcW w:w="2518" w:type="dxa"/>
          </w:tcPr>
          <w:p w14:paraId="3FA47E12" w14:textId="77777777" w:rsidR="00326DFE" w:rsidRPr="00E93472" w:rsidRDefault="00326DFE" w:rsidP="007B6F08">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24855DB2" w14:textId="5B9E8815" w:rsidR="00326DFE" w:rsidRPr="00E93472" w:rsidRDefault="00326DFE" w:rsidP="00326DFE">
            <w:pPr>
              <w:rPr>
                <w:rFonts w:ascii="Arial" w:hAnsi="Arial" w:cs="Arial"/>
                <w:b/>
                <w:color w:val="000000"/>
                <w:sz w:val="24"/>
                <w:szCs w:val="24"/>
              </w:rPr>
            </w:pPr>
            <w:r w:rsidRPr="00E93472">
              <w:rPr>
                <w:rFonts w:ascii="Arial" w:hAnsi="Arial" w:cs="Arial"/>
                <w:color w:val="000000"/>
                <w:sz w:val="24"/>
                <w:szCs w:val="24"/>
              </w:rPr>
              <w:t>MA_04_04_REC350</w:t>
            </w:r>
          </w:p>
        </w:tc>
      </w:tr>
      <w:tr w:rsidR="001929C4" w:rsidRPr="00E93472" w14:paraId="12D09F9C" w14:textId="77777777" w:rsidTr="007B6F08">
        <w:tc>
          <w:tcPr>
            <w:tcW w:w="2518" w:type="dxa"/>
          </w:tcPr>
          <w:p w14:paraId="573B4D86" w14:textId="77777777" w:rsidR="001929C4" w:rsidRPr="00E93472" w:rsidRDefault="001929C4" w:rsidP="007B6F08">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1919EE1D" w14:textId="5E594D0C" w:rsidR="001929C4" w:rsidRPr="00E93472" w:rsidRDefault="001929C4" w:rsidP="001929C4">
            <w:pPr>
              <w:rPr>
                <w:rFonts w:ascii="Arial" w:hAnsi="Arial" w:cs="Arial"/>
                <w:color w:val="000000"/>
                <w:sz w:val="24"/>
                <w:szCs w:val="24"/>
              </w:rPr>
            </w:pPr>
            <w:r w:rsidRPr="00E93472">
              <w:rPr>
                <w:rFonts w:ascii="Arial" w:hAnsi="Arial" w:cs="Arial"/>
                <w:color w:val="000000"/>
                <w:sz w:val="24"/>
                <w:szCs w:val="24"/>
              </w:rPr>
              <w:t xml:space="preserve">5°ESO/Matemáticas/Las fracciones / 5.2 </w:t>
            </w:r>
            <w:proofErr w:type="spellStart"/>
            <w:r w:rsidRPr="00E93472">
              <w:rPr>
                <w:rFonts w:ascii="Arial" w:hAnsi="Arial" w:cs="Arial"/>
                <w:color w:val="000000"/>
                <w:sz w:val="24"/>
                <w:szCs w:val="24"/>
              </w:rPr>
              <w:t>Multilicación</w:t>
            </w:r>
            <w:proofErr w:type="spellEnd"/>
            <w:r w:rsidRPr="00E93472">
              <w:rPr>
                <w:rFonts w:ascii="Arial" w:hAnsi="Arial" w:cs="Arial"/>
                <w:color w:val="000000"/>
                <w:sz w:val="24"/>
                <w:szCs w:val="24"/>
              </w:rPr>
              <w:t xml:space="preserve"> de un número por una fracción/ Practica: Calcula la fracción de un número</w:t>
            </w:r>
          </w:p>
        </w:tc>
      </w:tr>
      <w:tr w:rsidR="001929C4" w:rsidRPr="00E93472" w14:paraId="7D0ADDC0" w14:textId="77777777" w:rsidTr="007B6F08">
        <w:tc>
          <w:tcPr>
            <w:tcW w:w="2518" w:type="dxa"/>
          </w:tcPr>
          <w:p w14:paraId="6887EBAD" w14:textId="77777777" w:rsidR="001929C4" w:rsidRPr="00E93472" w:rsidRDefault="001929C4" w:rsidP="007B6F08">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10639AA0" w14:textId="77777777" w:rsidR="001929C4" w:rsidRPr="00E93472" w:rsidRDefault="00C81E4B" w:rsidP="007B6F08">
            <w:pPr>
              <w:rPr>
                <w:rFonts w:ascii="Arial" w:hAnsi="Arial" w:cs="Arial"/>
                <w:b/>
                <w:color w:val="FF0000"/>
                <w:sz w:val="24"/>
                <w:szCs w:val="24"/>
              </w:rPr>
            </w:pPr>
            <w:r w:rsidRPr="00E93472">
              <w:rPr>
                <w:rFonts w:ascii="Arial" w:hAnsi="Arial" w:cs="Arial"/>
                <w:b/>
                <w:color w:val="FF0000"/>
                <w:sz w:val="24"/>
                <w:szCs w:val="24"/>
              </w:rPr>
              <w:t>Cambiar la instrucción del ejercicio por:</w:t>
            </w:r>
          </w:p>
          <w:p w14:paraId="79DC0915" w14:textId="77777777" w:rsidR="00C81E4B" w:rsidRPr="00E93472" w:rsidRDefault="00C81E4B" w:rsidP="007B6F08">
            <w:pPr>
              <w:rPr>
                <w:rFonts w:ascii="Arial" w:hAnsi="Arial" w:cs="Arial"/>
                <w:b/>
                <w:color w:val="FF0000"/>
                <w:sz w:val="24"/>
                <w:szCs w:val="24"/>
              </w:rPr>
            </w:pPr>
            <w:r w:rsidRPr="00E93472">
              <w:rPr>
                <w:rFonts w:ascii="Arial" w:hAnsi="Arial" w:cs="Arial"/>
                <w:b/>
                <w:color w:val="FF0000"/>
                <w:sz w:val="24"/>
                <w:szCs w:val="24"/>
              </w:rPr>
              <w:t>“Halla el número natural que representa la fracción de cada número”</w:t>
            </w:r>
          </w:p>
          <w:p w14:paraId="0955539B" w14:textId="77777777" w:rsidR="00406F81" w:rsidRPr="00E93472" w:rsidRDefault="00406F81" w:rsidP="007B6F08">
            <w:pPr>
              <w:rPr>
                <w:rFonts w:ascii="Arial" w:hAnsi="Arial" w:cs="Arial"/>
                <w:b/>
                <w:color w:val="FF0000"/>
                <w:sz w:val="24"/>
                <w:szCs w:val="24"/>
              </w:rPr>
            </w:pPr>
          </w:p>
          <w:p w14:paraId="1E7993F0" w14:textId="12FCC20F" w:rsidR="00406F81" w:rsidRPr="00E93472" w:rsidRDefault="00406F81" w:rsidP="007B6F08">
            <w:pPr>
              <w:rPr>
                <w:rFonts w:ascii="Arial" w:hAnsi="Arial" w:cs="Arial"/>
                <w:b/>
                <w:color w:val="000000"/>
                <w:sz w:val="24"/>
                <w:szCs w:val="24"/>
              </w:rPr>
            </w:pPr>
            <w:r w:rsidRPr="00E93472">
              <w:rPr>
                <w:rFonts w:ascii="Arial" w:hAnsi="Arial" w:cs="Arial"/>
                <w:noProof/>
                <w:lang w:val="es-CO" w:eastAsia="es-CO"/>
              </w:rPr>
              <mc:AlternateContent>
                <mc:Choice Requires="wps">
                  <w:drawing>
                    <wp:anchor distT="0" distB="0" distL="114300" distR="114300" simplePos="0" relativeHeight="251750400" behindDoc="0" locked="0" layoutInCell="1" allowOverlap="1" wp14:anchorId="05AD7C70" wp14:editId="11E2D7FF">
                      <wp:simplePos x="0" y="0"/>
                      <wp:positionH relativeFrom="column">
                        <wp:posOffset>67383</wp:posOffset>
                      </wp:positionH>
                      <wp:positionV relativeFrom="paragraph">
                        <wp:posOffset>70928</wp:posOffset>
                      </wp:positionV>
                      <wp:extent cx="4104167" cy="276447"/>
                      <wp:effectExtent l="38100" t="38100" r="67945" b="85725"/>
                      <wp:wrapNone/>
                      <wp:docPr id="1035" name="1035 Conector recto"/>
                      <wp:cNvGraphicFramePr/>
                      <a:graphic xmlns:a="http://schemas.openxmlformats.org/drawingml/2006/main">
                        <a:graphicData uri="http://schemas.microsoft.com/office/word/2010/wordprocessingShape">
                          <wps:wsp>
                            <wps:cNvCnPr/>
                            <wps:spPr>
                              <a:xfrm>
                                <a:off x="0" y="0"/>
                                <a:ext cx="4104167" cy="27644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5537ECC" id="1035 Conector recto"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5.3pt,5.6pt" to="328.45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oIe2AEAAAsEAAAOAAAAZHJzL2Uyb0RvYy54bWysU9uO0zAQfUfiHyy/0ySltChqug9dlRcE&#10;FSwf4Drj1pJvGpte/p6xk2ZXgLQSIg+OL3POzDljrx+u1rAzYNTedbyZ1ZyBk77X7tjxH0+7dx85&#10;i0m4XhjvoOM3iPxh8/bN+hJamPuTNz0gIxIX20vo+Cml0FZVlCewIs58AEeHyqMViZZ4rHoUF2K3&#10;pprX9bK6eOwDegkx0u7jcMg3hV8pkOmrUhESMx2n2lIZsYyHPFabtWiPKMJJy7EM8Q9VWKEdJZ2o&#10;HkUS7CfqP6isluijV2kmva28UlpC0UBqmvo3Nd9PIkDRQubEMNkU/x+t/HLeI9M99a5+/4EzJyx1&#10;Kc/Zlhomk0eG+ZeduoTYEmDr9jiuYthjln1VaPOfBLFrcfc2uQvXxCRtLpp60SxXnEk6m6+Wi8Uq&#10;k1bP6IAxfQJvWZ503GiX1YtWnD/HNITeQ/K2cXmM3uh+p40pCzwetgbZWVC/d7uavjHHizDKmKFV&#10;ljMIKLN0MzDQfgNFllDJ85K+XEaYaIWU4FIz8hpH0RmmqIQJWL8OHOMzFMpFncDN6+AJUTJ7lyaw&#10;1c7j3wjS9V6yGuLvDgy6swUH399Ka4s1dONKd8bXka/0y3WBP7/hzS8AAAD//wMAUEsDBBQABgAI&#10;AAAAIQBvppRk3gAAAAgBAAAPAAAAZHJzL2Rvd25yZXYueG1sTI/BTsMwEETvSPyDtUjcqN1CAglx&#10;KoQEHHoiIFXc3HibRI3XUey06d+znOhpNZrR7JtiPbteHHEMnScNy4UCgVR721Gj4fvr7e4JRIiG&#10;rOk9oYYzBliX11eFya0/0Sceq9gILqGQGw1tjEMuZahbdCYs/IDE3t6PzkSWYyPtaE5c7nq5UiqV&#10;znTEH1oz4GuL9aGanIafTFVZnxy6KVNb2mzeP877+63WtzfzyzOIiHP8D8MfPqNDyUw7P5ENomet&#10;Uk7yXa5AsJ8maQZipyF5eARZFvJyQPkLAAD//wMAUEsBAi0AFAAGAAgAAAAhALaDOJL+AAAA4QEA&#10;ABMAAAAAAAAAAAAAAAAAAAAAAFtDb250ZW50X1R5cGVzXS54bWxQSwECLQAUAAYACAAAACEAOP0h&#10;/9YAAACUAQAACwAAAAAAAAAAAAAAAAAvAQAAX3JlbHMvLnJlbHNQSwECLQAUAAYACAAAACEA99qC&#10;HtgBAAALBAAADgAAAAAAAAAAAAAAAAAuAgAAZHJzL2Uyb0RvYy54bWxQSwECLQAUAAYACAAAACEA&#10;b6aUZN4AAAAIAQAADwAAAAAAAAAAAAAAAAAyBAAAZHJzL2Rvd25yZXYueG1sUEsFBgAAAAAEAAQA&#10;8wAAAD0FAAAAAA==&#10;" strokecolor="red" strokeweight="2pt">
                      <v:shadow on="t" color="black" opacity="24903f" origin=",.5" offset="0,.55556mm"/>
                    </v:line>
                  </w:pict>
                </mc:Fallback>
              </mc:AlternateContent>
            </w:r>
            <w:r w:rsidRPr="00E93472">
              <w:rPr>
                <w:rFonts w:ascii="Arial" w:hAnsi="Arial" w:cs="Arial"/>
                <w:noProof/>
                <w:lang w:val="es-CO" w:eastAsia="es-CO"/>
              </w:rPr>
              <w:drawing>
                <wp:inline distT="0" distB="0" distL="0" distR="0" wp14:anchorId="1885140E" wp14:editId="37003838">
                  <wp:extent cx="4221126" cy="353727"/>
                  <wp:effectExtent l="0" t="0" r="8255"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62503" t="35757" r="3594" b="59698"/>
                          <a:stretch/>
                        </pic:blipFill>
                        <pic:spPr bwMode="auto">
                          <a:xfrm>
                            <a:off x="0" y="0"/>
                            <a:ext cx="4221125" cy="353727"/>
                          </a:xfrm>
                          <a:prstGeom prst="rect">
                            <a:avLst/>
                          </a:prstGeom>
                          <a:ln>
                            <a:noFill/>
                          </a:ln>
                          <a:extLst>
                            <a:ext uri="{53640926-AAD7-44D8-BBD7-CCE9431645EC}">
                              <a14:shadowObscured xmlns:a14="http://schemas.microsoft.com/office/drawing/2010/main"/>
                            </a:ext>
                          </a:extLst>
                        </pic:spPr>
                      </pic:pic>
                    </a:graphicData>
                  </a:graphic>
                </wp:inline>
              </w:drawing>
            </w:r>
          </w:p>
          <w:p w14:paraId="41693B0B" w14:textId="178305E0" w:rsidR="00406F81" w:rsidRPr="00E93472" w:rsidRDefault="00406F81" w:rsidP="007B6F08">
            <w:pPr>
              <w:rPr>
                <w:rFonts w:ascii="Arial" w:hAnsi="Arial" w:cs="Arial"/>
                <w:b/>
                <w:color w:val="000000"/>
                <w:sz w:val="24"/>
                <w:szCs w:val="24"/>
              </w:rPr>
            </w:pPr>
          </w:p>
        </w:tc>
      </w:tr>
      <w:tr w:rsidR="001929C4" w:rsidRPr="00E93472" w14:paraId="4465A78D" w14:textId="77777777" w:rsidTr="007B6F08">
        <w:tc>
          <w:tcPr>
            <w:tcW w:w="2518" w:type="dxa"/>
          </w:tcPr>
          <w:p w14:paraId="24E9F6E7" w14:textId="582F9C01" w:rsidR="001929C4" w:rsidRPr="00E93472" w:rsidRDefault="001929C4" w:rsidP="007B6F08">
            <w:pPr>
              <w:rPr>
                <w:rFonts w:ascii="Arial" w:hAnsi="Arial" w:cs="Arial"/>
                <w:b/>
                <w:color w:val="000000"/>
                <w:sz w:val="24"/>
                <w:szCs w:val="24"/>
              </w:rPr>
            </w:pPr>
            <w:r w:rsidRPr="00E93472">
              <w:rPr>
                <w:rFonts w:ascii="Arial" w:hAnsi="Arial" w:cs="Arial"/>
                <w:b/>
                <w:color w:val="000000"/>
                <w:sz w:val="24"/>
                <w:szCs w:val="24"/>
              </w:rPr>
              <w:t>Título</w:t>
            </w:r>
          </w:p>
        </w:tc>
        <w:tc>
          <w:tcPr>
            <w:tcW w:w="6536" w:type="dxa"/>
          </w:tcPr>
          <w:p w14:paraId="3EB1C1D4" w14:textId="79B16FFA" w:rsidR="001929C4" w:rsidRPr="00E93472" w:rsidRDefault="001929C4" w:rsidP="007B6F08">
            <w:pPr>
              <w:rPr>
                <w:rFonts w:ascii="Arial" w:hAnsi="Arial" w:cs="Arial"/>
                <w:color w:val="000000"/>
                <w:sz w:val="24"/>
                <w:szCs w:val="24"/>
              </w:rPr>
            </w:pPr>
            <w:r w:rsidRPr="00E93472">
              <w:rPr>
                <w:rFonts w:ascii="Arial" w:hAnsi="Arial" w:cs="Arial"/>
                <w:color w:val="000000"/>
                <w:sz w:val="24"/>
                <w:szCs w:val="24"/>
              </w:rPr>
              <w:t>Calcular la fracción de un número</w:t>
            </w:r>
          </w:p>
        </w:tc>
      </w:tr>
      <w:tr w:rsidR="001929C4" w:rsidRPr="00E93472" w14:paraId="42A517EE" w14:textId="77777777" w:rsidTr="007B6F08">
        <w:tc>
          <w:tcPr>
            <w:tcW w:w="2518" w:type="dxa"/>
          </w:tcPr>
          <w:p w14:paraId="0AD99548" w14:textId="77777777" w:rsidR="001929C4" w:rsidRPr="00E93472" w:rsidRDefault="001929C4" w:rsidP="007B6F08">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5840A274" w14:textId="53515F63" w:rsidR="001929C4" w:rsidRPr="00E93472" w:rsidRDefault="00DD581E" w:rsidP="007B6F08">
            <w:pPr>
              <w:rPr>
                <w:rFonts w:ascii="Arial" w:hAnsi="Arial" w:cs="Arial"/>
                <w:color w:val="000000"/>
                <w:sz w:val="24"/>
                <w:szCs w:val="24"/>
              </w:rPr>
            </w:pPr>
            <w:r w:rsidRPr="00E93472">
              <w:rPr>
                <w:rFonts w:ascii="Arial" w:hAnsi="Arial" w:cs="Arial"/>
                <w:color w:val="000000"/>
                <w:sz w:val="24"/>
                <w:szCs w:val="24"/>
              </w:rPr>
              <w:t xml:space="preserve">Actividad para ejercitar el cálculo de la fracción de un número natural. </w:t>
            </w:r>
          </w:p>
        </w:tc>
      </w:tr>
    </w:tbl>
    <w:p w14:paraId="0AABA07A" w14:textId="77777777" w:rsidR="00C00CB9" w:rsidRPr="00E93472" w:rsidRDefault="00C00CB9" w:rsidP="00066BA6">
      <w:pPr>
        <w:spacing w:after="0"/>
        <w:rPr>
          <w:rFonts w:ascii="Arial" w:hAnsi="Arial" w:cs="Arial"/>
          <w:color w:val="000000"/>
          <w:lang w:val="es-CO"/>
        </w:rPr>
      </w:pPr>
    </w:p>
    <w:p w14:paraId="3EDF2E65" w14:textId="2F75296D" w:rsidR="002549ED" w:rsidRPr="00E93472" w:rsidRDefault="002549ED" w:rsidP="002549ED">
      <w:pPr>
        <w:spacing w:after="0"/>
        <w:rPr>
          <w:rFonts w:ascii="Arial" w:hAnsi="Arial" w:cs="Arial"/>
          <w:b/>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5.4 División de números fraccionarios</w:t>
      </w:r>
    </w:p>
    <w:p w14:paraId="56344CDA" w14:textId="77777777" w:rsidR="002549ED" w:rsidRPr="00E93472" w:rsidRDefault="002549ED" w:rsidP="002549ED">
      <w:pPr>
        <w:spacing w:after="0"/>
        <w:rPr>
          <w:rFonts w:ascii="Arial" w:hAnsi="Arial" w:cs="Arial"/>
          <w:b/>
        </w:rPr>
      </w:pPr>
    </w:p>
    <w:p w14:paraId="3CC31975" w14:textId="77A4A504" w:rsidR="002549ED" w:rsidRPr="00E93472" w:rsidRDefault="00F1506F" w:rsidP="002549ED">
      <w:pPr>
        <w:spacing w:after="0"/>
        <w:rPr>
          <w:rFonts w:ascii="Arial" w:hAnsi="Arial" w:cs="Arial"/>
        </w:rPr>
      </w:pPr>
      <w:r w:rsidRPr="00E93472">
        <w:rPr>
          <w:rFonts w:ascii="Arial" w:hAnsi="Arial" w:cs="Arial"/>
        </w:rPr>
        <w:t xml:space="preserve">Para </w:t>
      </w:r>
      <w:r w:rsidRPr="00E93472">
        <w:rPr>
          <w:rFonts w:ascii="Arial" w:hAnsi="Arial" w:cs="Arial"/>
          <w:b/>
        </w:rPr>
        <w:t>dividir</w:t>
      </w:r>
      <w:r w:rsidRPr="00E93472">
        <w:rPr>
          <w:rFonts w:ascii="Arial" w:hAnsi="Arial" w:cs="Arial"/>
        </w:rPr>
        <w:t xml:space="preserve"> números fraccionarios </w:t>
      </w:r>
      <w:r w:rsidR="008F75C1" w:rsidRPr="00E93472">
        <w:rPr>
          <w:rFonts w:ascii="Arial" w:hAnsi="Arial" w:cs="Arial"/>
        </w:rPr>
        <w:t xml:space="preserve">debemos realizar una multiplicación en cruz, observa la división </w:t>
      </w:r>
      <m:oMath>
        <m:f>
          <m:fPr>
            <m:ctrlPr>
              <w:rPr>
                <w:rFonts w:ascii="Cambria Math" w:hAnsi="Cambria Math" w:cs="Arial"/>
                <w:i/>
              </w:rPr>
            </m:ctrlPr>
          </m:fPr>
          <m:num>
            <m:r>
              <w:rPr>
                <w:rFonts w:ascii="Cambria Math" w:hAnsi="Cambria Math" w:cs="Arial"/>
              </w:rPr>
              <m:t>4</m:t>
            </m:r>
          </m:num>
          <m:den>
            <m:r>
              <w:rPr>
                <w:rFonts w:ascii="Cambria Math" w:hAnsi="Cambria Math" w:cs="Arial"/>
              </w:rPr>
              <m:t>7</m:t>
            </m:r>
          </m:den>
        </m:f>
        <m:r>
          <w:rPr>
            <w:rFonts w:ascii="Cambria Math" w:eastAsiaTheme="minorEastAsia" w:hAnsi="Cambria Math" w:cs="Arial"/>
          </w:rPr>
          <m:t>÷</m:t>
        </m:r>
        <m:f>
          <m:fPr>
            <m:ctrlPr>
              <w:rPr>
                <w:rFonts w:ascii="Cambria Math" w:hAnsi="Cambria Math" w:cs="Arial"/>
                <w:i/>
              </w:rPr>
            </m:ctrlPr>
          </m:fPr>
          <m:num>
            <m:r>
              <w:rPr>
                <w:rFonts w:ascii="Cambria Math" w:hAnsi="Cambria Math" w:cs="Arial"/>
              </w:rPr>
              <m:t>3</m:t>
            </m:r>
          </m:num>
          <m:den>
            <m:r>
              <w:rPr>
                <w:rFonts w:ascii="Cambria Math" w:hAnsi="Cambria Math" w:cs="Arial"/>
              </w:rPr>
              <m:t>5</m:t>
            </m:r>
          </m:den>
        </m:f>
      </m:oMath>
    </w:p>
    <w:p w14:paraId="3A8238DC" w14:textId="77777777" w:rsidR="008F75C1" w:rsidRPr="00E93472" w:rsidRDefault="008F75C1" w:rsidP="002549ED">
      <w:pPr>
        <w:spacing w:after="0"/>
        <w:rPr>
          <w:rFonts w:ascii="Arial" w:hAnsi="Arial" w:cs="Arial"/>
        </w:rPr>
      </w:pPr>
    </w:p>
    <w:tbl>
      <w:tblPr>
        <w:tblStyle w:val="Tablaconcuadrcula"/>
        <w:tblW w:w="0" w:type="auto"/>
        <w:tblLook w:val="04A0" w:firstRow="1" w:lastRow="0" w:firstColumn="1" w:lastColumn="0" w:noHBand="0" w:noVBand="1"/>
      </w:tblPr>
      <w:tblGrid>
        <w:gridCol w:w="2347"/>
        <w:gridCol w:w="6481"/>
      </w:tblGrid>
      <w:tr w:rsidR="005C563C" w:rsidRPr="00E93472" w14:paraId="63D200D2" w14:textId="77777777" w:rsidTr="007B6F08">
        <w:tc>
          <w:tcPr>
            <w:tcW w:w="9033" w:type="dxa"/>
            <w:gridSpan w:val="2"/>
            <w:shd w:val="clear" w:color="auto" w:fill="0D0D0D" w:themeFill="text1" w:themeFillTint="F2"/>
          </w:tcPr>
          <w:p w14:paraId="32E3AF8A" w14:textId="77777777" w:rsidR="005C563C" w:rsidRPr="00E93472" w:rsidRDefault="005C563C" w:rsidP="007B6F08">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Imagen (fotografía, gráfica o ilustración)</w:t>
            </w:r>
          </w:p>
        </w:tc>
      </w:tr>
      <w:tr w:rsidR="005C563C" w:rsidRPr="00E93472" w14:paraId="568BF3B2" w14:textId="77777777" w:rsidTr="007B6F08">
        <w:tc>
          <w:tcPr>
            <w:tcW w:w="2518" w:type="dxa"/>
          </w:tcPr>
          <w:p w14:paraId="0A766144" w14:textId="77777777" w:rsidR="005C563C" w:rsidRPr="00E93472" w:rsidRDefault="005C563C" w:rsidP="007B6F08">
            <w:pPr>
              <w:rPr>
                <w:rFonts w:ascii="Arial" w:hAnsi="Arial" w:cs="Arial"/>
                <w:b/>
                <w:color w:val="000000"/>
                <w:sz w:val="24"/>
                <w:szCs w:val="24"/>
              </w:rPr>
            </w:pPr>
            <w:r w:rsidRPr="00E93472">
              <w:rPr>
                <w:rFonts w:ascii="Arial" w:hAnsi="Arial" w:cs="Arial"/>
                <w:b/>
                <w:color w:val="000000"/>
                <w:sz w:val="24"/>
                <w:szCs w:val="24"/>
              </w:rPr>
              <w:t>Código</w:t>
            </w:r>
          </w:p>
        </w:tc>
        <w:tc>
          <w:tcPr>
            <w:tcW w:w="6515" w:type="dxa"/>
          </w:tcPr>
          <w:p w14:paraId="7A7E3388" w14:textId="7413CC58" w:rsidR="005C563C" w:rsidRPr="00E93472" w:rsidRDefault="005C563C" w:rsidP="005C563C">
            <w:pPr>
              <w:rPr>
                <w:rFonts w:ascii="Arial" w:hAnsi="Arial" w:cs="Arial"/>
                <w:b/>
                <w:color w:val="000000"/>
                <w:sz w:val="24"/>
                <w:szCs w:val="24"/>
              </w:rPr>
            </w:pPr>
            <w:r w:rsidRPr="00E93472">
              <w:rPr>
                <w:rFonts w:ascii="Arial" w:hAnsi="Arial" w:cs="Arial"/>
                <w:color w:val="000000"/>
                <w:sz w:val="24"/>
                <w:szCs w:val="24"/>
              </w:rPr>
              <w:t>MA_04_04_IMG2</w:t>
            </w:r>
            <w:ins w:id="192" w:author="Johana Montejo Rozo" w:date="2015-05-03T18:34:00Z">
              <w:r w:rsidR="00F274A6">
                <w:rPr>
                  <w:rFonts w:ascii="Arial" w:hAnsi="Arial" w:cs="Arial"/>
                  <w:color w:val="000000"/>
                  <w:sz w:val="24"/>
                  <w:szCs w:val="24"/>
                </w:rPr>
                <w:t>3</w:t>
              </w:r>
            </w:ins>
            <w:del w:id="193" w:author="Johana Montejo Rozo" w:date="2015-05-03T18:34:00Z">
              <w:r w:rsidRPr="00E93472" w:rsidDel="00F274A6">
                <w:rPr>
                  <w:rFonts w:ascii="Arial" w:hAnsi="Arial" w:cs="Arial"/>
                  <w:color w:val="000000"/>
                  <w:sz w:val="24"/>
                  <w:szCs w:val="24"/>
                </w:rPr>
                <w:delText>2</w:delText>
              </w:r>
            </w:del>
          </w:p>
        </w:tc>
      </w:tr>
      <w:tr w:rsidR="005C563C" w:rsidRPr="00E93472" w14:paraId="339B6E8C" w14:textId="77777777" w:rsidTr="007B6F08">
        <w:tc>
          <w:tcPr>
            <w:tcW w:w="2518" w:type="dxa"/>
          </w:tcPr>
          <w:p w14:paraId="5210E747" w14:textId="77777777" w:rsidR="005C563C" w:rsidRPr="00E93472" w:rsidRDefault="005C563C" w:rsidP="007B6F08">
            <w:pPr>
              <w:rPr>
                <w:rFonts w:ascii="Arial" w:hAnsi="Arial" w:cs="Arial"/>
                <w:color w:val="000000"/>
                <w:sz w:val="24"/>
                <w:szCs w:val="24"/>
              </w:rPr>
            </w:pPr>
            <w:r w:rsidRPr="00E93472">
              <w:rPr>
                <w:rFonts w:ascii="Arial" w:hAnsi="Arial" w:cs="Arial"/>
                <w:b/>
                <w:color w:val="000000"/>
                <w:sz w:val="24"/>
                <w:szCs w:val="24"/>
              </w:rPr>
              <w:lastRenderedPageBreak/>
              <w:t>Descripción</w:t>
            </w:r>
          </w:p>
        </w:tc>
        <w:tc>
          <w:tcPr>
            <w:tcW w:w="6515" w:type="dxa"/>
          </w:tcPr>
          <w:p w14:paraId="5AF17C18" w14:textId="77777777" w:rsidR="005C563C" w:rsidRPr="00E93472" w:rsidRDefault="005C563C" w:rsidP="007B6F08">
            <w:pPr>
              <w:rPr>
                <w:rFonts w:ascii="Arial" w:hAnsi="Arial" w:cs="Arial"/>
                <w:color w:val="000000"/>
                <w:sz w:val="24"/>
                <w:szCs w:val="24"/>
              </w:rPr>
            </w:pPr>
            <w:r w:rsidRPr="00E93472">
              <w:rPr>
                <w:rFonts w:ascii="Arial" w:hAnsi="Arial" w:cs="Arial"/>
                <w:color w:val="000000"/>
                <w:sz w:val="24"/>
                <w:szCs w:val="24"/>
              </w:rPr>
              <w:t>Desarrollo de la división entre las fracciones propuestas, resaltando el camino con flechas de diferentes colores (cada camino).</w:t>
            </w:r>
          </w:p>
          <w:p w14:paraId="6D85730B" w14:textId="3AD00894" w:rsidR="005C563C" w:rsidRPr="00E93472" w:rsidRDefault="005C563C" w:rsidP="005C563C">
            <w:pPr>
              <w:rPr>
                <w:rFonts w:ascii="Arial" w:hAnsi="Arial" w:cs="Arial"/>
                <w:color w:val="000000"/>
                <w:sz w:val="24"/>
                <w:szCs w:val="24"/>
              </w:rPr>
            </w:pPr>
            <w:r w:rsidRPr="00E93472">
              <w:rPr>
                <w:rFonts w:ascii="Arial" w:hAnsi="Arial" w:cs="Arial"/>
                <w:noProof/>
                <w:lang w:val="es-CO" w:eastAsia="es-CO"/>
              </w:rPr>
              <w:drawing>
                <wp:inline distT="0" distB="0" distL="0" distR="0" wp14:anchorId="121369E1" wp14:editId="0DD18B0C">
                  <wp:extent cx="3895725" cy="1176337"/>
                  <wp:effectExtent l="0" t="0" r="0" b="0"/>
                  <wp:docPr id="10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95725" cy="117633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E93472">
              <w:rPr>
                <w:rFonts w:ascii="Arial" w:hAnsi="Arial" w:cs="Arial"/>
                <w:color w:val="000000"/>
                <w:sz w:val="24"/>
                <w:szCs w:val="24"/>
              </w:rPr>
              <w:t xml:space="preserve"> </w:t>
            </w:r>
          </w:p>
        </w:tc>
      </w:tr>
      <w:tr w:rsidR="005C563C" w:rsidRPr="00E93472" w14:paraId="54334323" w14:textId="77777777" w:rsidTr="007B6F08">
        <w:tc>
          <w:tcPr>
            <w:tcW w:w="2518" w:type="dxa"/>
          </w:tcPr>
          <w:p w14:paraId="6CECCCF2" w14:textId="77777777" w:rsidR="005C563C" w:rsidRPr="00E93472" w:rsidRDefault="005C563C" w:rsidP="007B6F08">
            <w:pPr>
              <w:rPr>
                <w:rFonts w:ascii="Arial" w:hAnsi="Arial" w:cs="Arial"/>
                <w:color w:val="000000"/>
                <w:sz w:val="24"/>
                <w:szCs w:val="24"/>
              </w:rPr>
            </w:pPr>
            <w:r w:rsidRPr="00E93472">
              <w:rPr>
                <w:rFonts w:ascii="Arial" w:hAnsi="Arial" w:cs="Arial"/>
                <w:b/>
                <w:color w:val="000000"/>
                <w:sz w:val="24"/>
                <w:szCs w:val="24"/>
              </w:rPr>
              <w:t xml:space="preserve">Código </w:t>
            </w:r>
            <w:proofErr w:type="spellStart"/>
            <w:r w:rsidRPr="00E93472">
              <w:rPr>
                <w:rFonts w:ascii="Arial" w:hAnsi="Arial" w:cs="Arial"/>
                <w:b/>
                <w:color w:val="000000"/>
                <w:sz w:val="24"/>
                <w:szCs w:val="24"/>
              </w:rPr>
              <w:t>Shutterstock</w:t>
            </w:r>
            <w:proofErr w:type="spellEnd"/>
            <w:r w:rsidRPr="00E93472">
              <w:rPr>
                <w:rFonts w:ascii="Arial" w:hAnsi="Arial" w:cs="Arial"/>
                <w:b/>
                <w:color w:val="000000"/>
                <w:sz w:val="24"/>
                <w:szCs w:val="24"/>
              </w:rPr>
              <w:t xml:space="preserve"> (o URL o la ruta en </w:t>
            </w:r>
            <w:proofErr w:type="spellStart"/>
            <w:r w:rsidRPr="00E93472">
              <w:rPr>
                <w:rFonts w:ascii="Arial" w:hAnsi="Arial" w:cs="Arial"/>
                <w:b/>
                <w:color w:val="000000"/>
                <w:sz w:val="24"/>
                <w:szCs w:val="24"/>
              </w:rPr>
              <w:t>AulaPlaneta</w:t>
            </w:r>
            <w:proofErr w:type="spellEnd"/>
            <w:r w:rsidRPr="00E93472">
              <w:rPr>
                <w:rFonts w:ascii="Arial" w:hAnsi="Arial" w:cs="Arial"/>
                <w:b/>
                <w:color w:val="000000"/>
                <w:sz w:val="24"/>
                <w:szCs w:val="24"/>
              </w:rPr>
              <w:t>)</w:t>
            </w:r>
          </w:p>
        </w:tc>
        <w:tc>
          <w:tcPr>
            <w:tcW w:w="6515" w:type="dxa"/>
          </w:tcPr>
          <w:p w14:paraId="537F42D2" w14:textId="77777777" w:rsidR="005C563C" w:rsidRPr="00E93472" w:rsidRDefault="005C563C" w:rsidP="007B6F08">
            <w:pPr>
              <w:rPr>
                <w:rFonts w:ascii="Arial" w:hAnsi="Arial" w:cs="Arial"/>
                <w:color w:val="000000"/>
                <w:sz w:val="24"/>
                <w:szCs w:val="24"/>
              </w:rPr>
            </w:pPr>
          </w:p>
        </w:tc>
      </w:tr>
      <w:tr w:rsidR="005C563C" w:rsidRPr="00E93472" w14:paraId="4E14E7EA" w14:textId="77777777" w:rsidTr="007B6F08">
        <w:tc>
          <w:tcPr>
            <w:tcW w:w="2518" w:type="dxa"/>
          </w:tcPr>
          <w:p w14:paraId="4DA36F2E" w14:textId="77777777" w:rsidR="005C563C" w:rsidRPr="00E93472" w:rsidRDefault="005C563C" w:rsidP="007B6F08">
            <w:pPr>
              <w:rPr>
                <w:rFonts w:ascii="Arial" w:hAnsi="Arial" w:cs="Arial"/>
                <w:color w:val="000000"/>
                <w:sz w:val="24"/>
                <w:szCs w:val="24"/>
              </w:rPr>
            </w:pPr>
            <w:r w:rsidRPr="00E93472">
              <w:rPr>
                <w:rFonts w:ascii="Arial" w:hAnsi="Arial" w:cs="Arial"/>
                <w:b/>
                <w:color w:val="000000"/>
                <w:sz w:val="24"/>
                <w:szCs w:val="24"/>
              </w:rPr>
              <w:t>Pie de imagen</w:t>
            </w:r>
          </w:p>
        </w:tc>
        <w:tc>
          <w:tcPr>
            <w:tcW w:w="6515" w:type="dxa"/>
          </w:tcPr>
          <w:p w14:paraId="11ED0CE8" w14:textId="4EC37146" w:rsidR="005C563C" w:rsidRPr="00E93472" w:rsidRDefault="005C563C" w:rsidP="005C563C">
            <w:pPr>
              <w:rPr>
                <w:rFonts w:ascii="Arial" w:hAnsi="Arial" w:cs="Arial"/>
                <w:color w:val="000000"/>
                <w:sz w:val="24"/>
                <w:szCs w:val="24"/>
              </w:rPr>
            </w:pPr>
            <w:r w:rsidRPr="00E93472">
              <w:rPr>
                <w:rFonts w:ascii="Arial" w:hAnsi="Arial" w:cs="Arial"/>
                <w:color w:val="000000"/>
                <w:sz w:val="24"/>
                <w:szCs w:val="24"/>
              </w:rPr>
              <w:t xml:space="preserve">Multiplicación en cruz para dividir las fracciones </w:t>
            </w:r>
            <m:oMath>
              <m:f>
                <m:fPr>
                  <m:ctrlPr>
                    <w:rPr>
                      <w:rFonts w:ascii="Cambria Math" w:hAnsi="Cambria Math" w:cs="Arial"/>
                      <w:i/>
                      <w:sz w:val="24"/>
                      <w:szCs w:val="24"/>
                      <w:lang w:val="es-ES_tradnl"/>
                    </w:rPr>
                  </m:ctrlPr>
                </m:fPr>
                <m:num>
                  <m:r>
                    <w:rPr>
                      <w:rFonts w:ascii="Cambria Math" w:hAnsi="Cambria Math" w:cs="Arial"/>
                      <w:sz w:val="24"/>
                      <w:szCs w:val="24"/>
                    </w:rPr>
                    <m:t>4</m:t>
                  </m:r>
                </m:num>
                <m:den>
                  <m:r>
                    <w:rPr>
                      <w:rFonts w:ascii="Cambria Math" w:hAnsi="Cambria Math" w:cs="Arial"/>
                      <w:sz w:val="24"/>
                      <w:szCs w:val="24"/>
                    </w:rPr>
                    <m:t>7</m:t>
                  </m:r>
                </m:den>
              </m:f>
              <m:r>
                <w:rPr>
                  <w:rFonts w:ascii="Cambria Math" w:hAnsi="Cambria Math" w:cs="Arial"/>
                  <w:sz w:val="24"/>
                  <w:szCs w:val="24"/>
                  <w:lang w:val="es-ES_tradnl"/>
                </w:rPr>
                <m:t xml:space="preserve"> </m:t>
              </m:r>
            </m:oMath>
            <w:r w:rsidRPr="00E93472">
              <w:rPr>
                <w:rFonts w:ascii="Arial" w:eastAsiaTheme="minorEastAsia" w:hAnsi="Arial" w:cs="Arial"/>
                <w:sz w:val="24"/>
                <w:szCs w:val="24"/>
                <w:lang w:val="es-ES_tradnl"/>
              </w:rPr>
              <w:t xml:space="preserve"> y </w:t>
            </w:r>
            <m:oMath>
              <m:f>
                <m:fPr>
                  <m:ctrlPr>
                    <w:rPr>
                      <w:rFonts w:ascii="Cambria Math" w:hAnsi="Cambria Math" w:cs="Arial"/>
                      <w:i/>
                      <w:sz w:val="24"/>
                      <w:szCs w:val="24"/>
                      <w:lang w:val="es-ES_tradnl"/>
                    </w:rPr>
                  </m:ctrlPr>
                </m:fPr>
                <m:num>
                  <m:r>
                    <w:rPr>
                      <w:rFonts w:ascii="Cambria Math" w:hAnsi="Cambria Math" w:cs="Arial"/>
                      <w:sz w:val="24"/>
                      <w:szCs w:val="24"/>
                    </w:rPr>
                    <m:t>3</m:t>
                  </m:r>
                </m:num>
                <m:den>
                  <m:r>
                    <w:rPr>
                      <w:rFonts w:ascii="Cambria Math" w:hAnsi="Cambria Math" w:cs="Arial"/>
                      <w:sz w:val="24"/>
                      <w:szCs w:val="24"/>
                    </w:rPr>
                    <m:t>5</m:t>
                  </m:r>
                </m:den>
              </m:f>
            </m:oMath>
          </w:p>
        </w:tc>
      </w:tr>
    </w:tbl>
    <w:p w14:paraId="2B172B45" w14:textId="77777777" w:rsidR="005C563C" w:rsidRPr="00E93472" w:rsidRDefault="005C563C" w:rsidP="002549ED">
      <w:pPr>
        <w:spacing w:after="0"/>
        <w:rPr>
          <w:rFonts w:ascii="Arial" w:hAnsi="Arial" w:cs="Arial"/>
        </w:rPr>
      </w:pPr>
    </w:p>
    <w:p w14:paraId="025B86D7" w14:textId="30B795CB" w:rsidR="008F75C1" w:rsidRPr="00E93472" w:rsidRDefault="00C035E1" w:rsidP="002549ED">
      <w:pPr>
        <w:spacing w:after="0"/>
        <w:rPr>
          <w:rFonts w:ascii="Arial" w:hAnsi="Arial" w:cs="Arial"/>
        </w:rPr>
      </w:pPr>
      <w:r w:rsidRPr="00E93472">
        <w:rPr>
          <w:rFonts w:ascii="Arial" w:hAnsi="Arial" w:cs="Arial"/>
        </w:rPr>
        <w:t xml:space="preserve">De esta forma encontramos que: </w:t>
      </w:r>
    </w:p>
    <w:p w14:paraId="0753B0F0" w14:textId="77777777" w:rsidR="00C035E1" w:rsidRPr="00E93472" w:rsidRDefault="00C035E1" w:rsidP="002549ED">
      <w:pPr>
        <w:spacing w:after="0"/>
        <w:rPr>
          <w:rFonts w:ascii="Arial" w:hAnsi="Arial" w:cs="Arial"/>
        </w:rPr>
      </w:pPr>
    </w:p>
    <w:p w14:paraId="469BBE5F" w14:textId="7B95C452" w:rsidR="00C035E1" w:rsidRPr="00E93472" w:rsidRDefault="00C035E1" w:rsidP="00C035E1">
      <w:pPr>
        <w:spacing w:after="0"/>
        <w:rPr>
          <w:rFonts w:ascii="Arial" w:hAnsi="Arial" w:cs="Arial"/>
        </w:rPr>
      </w:pPr>
      <w:r w:rsidRPr="00E93472">
        <w:rPr>
          <w:rFonts w:ascii="Arial" w:hAnsi="Arial" w:cs="Arial"/>
        </w:rPr>
        <w:tab/>
      </w:r>
      <w:r w:rsidRPr="00E93472">
        <w:rPr>
          <w:rFonts w:ascii="Arial" w:hAnsi="Arial" w:cs="Arial"/>
        </w:rPr>
        <w:tab/>
      </w:r>
      <m:oMath>
        <m:f>
          <m:fPr>
            <m:ctrlPr>
              <w:rPr>
                <w:rFonts w:ascii="Cambria Math" w:hAnsi="Cambria Math" w:cs="Arial"/>
                <w:i/>
              </w:rPr>
            </m:ctrlPr>
          </m:fPr>
          <m:num>
            <m:r>
              <w:rPr>
                <w:rFonts w:ascii="Cambria Math" w:hAnsi="Cambria Math" w:cs="Arial"/>
              </w:rPr>
              <m:t>4</m:t>
            </m:r>
          </m:num>
          <m:den>
            <m:r>
              <w:rPr>
                <w:rFonts w:ascii="Cambria Math" w:hAnsi="Cambria Math" w:cs="Arial"/>
              </w:rPr>
              <m:t>7</m:t>
            </m:r>
          </m:den>
        </m:f>
        <m:r>
          <w:rPr>
            <w:rFonts w:ascii="Cambria Math" w:eastAsiaTheme="minorEastAsia" w:hAnsi="Cambria Math" w:cs="Arial"/>
          </w:rPr>
          <m:t>÷</m:t>
        </m:r>
        <m:f>
          <m:fPr>
            <m:ctrlPr>
              <w:rPr>
                <w:rFonts w:ascii="Cambria Math" w:hAnsi="Cambria Math" w:cs="Arial"/>
                <w:i/>
              </w:rPr>
            </m:ctrlPr>
          </m:fPr>
          <m:num>
            <m:r>
              <w:rPr>
                <w:rFonts w:ascii="Cambria Math" w:hAnsi="Cambria Math" w:cs="Arial"/>
              </w:rPr>
              <m:t>3</m:t>
            </m:r>
          </m:num>
          <m:den>
            <m:r>
              <w:rPr>
                <w:rFonts w:ascii="Cambria Math" w:hAnsi="Cambria Math" w:cs="Arial"/>
              </w:rPr>
              <m:t>5</m:t>
            </m:r>
          </m:den>
        </m:f>
        <m:r>
          <w:rPr>
            <w:rFonts w:ascii="Cambria Math" w:hAnsi="Cambria Math" w:cs="Arial"/>
          </w:rPr>
          <m:t xml:space="preserve">= </m:t>
        </m:r>
        <m:f>
          <m:fPr>
            <m:ctrlPr>
              <w:rPr>
                <w:rFonts w:ascii="Cambria Math" w:hAnsi="Cambria Math" w:cs="Arial"/>
                <w:i/>
              </w:rPr>
            </m:ctrlPr>
          </m:fPr>
          <m:num>
            <m:r>
              <w:rPr>
                <w:rFonts w:ascii="Cambria Math" w:hAnsi="Cambria Math" w:cs="Arial"/>
              </w:rPr>
              <m:t>20</m:t>
            </m:r>
          </m:num>
          <m:den>
            <m:r>
              <w:rPr>
                <w:rFonts w:ascii="Cambria Math" w:hAnsi="Cambria Math" w:cs="Arial"/>
              </w:rPr>
              <m:t>21</m:t>
            </m:r>
          </m:den>
        </m:f>
      </m:oMath>
    </w:p>
    <w:p w14:paraId="0DFA65D7" w14:textId="68B5ED80" w:rsidR="00C035E1" w:rsidRPr="00E93472" w:rsidRDefault="00C035E1" w:rsidP="002549ED">
      <w:pPr>
        <w:spacing w:after="0"/>
        <w:rPr>
          <w:rFonts w:ascii="Arial" w:hAnsi="Arial" w:cs="Arial"/>
        </w:rPr>
      </w:pPr>
    </w:p>
    <w:p w14:paraId="60C23B60" w14:textId="2BBF643F" w:rsidR="009872E7" w:rsidRPr="00E93472" w:rsidRDefault="009872E7" w:rsidP="002549ED">
      <w:pPr>
        <w:spacing w:after="0"/>
        <w:rPr>
          <w:rFonts w:ascii="Arial" w:hAnsi="Arial" w:cs="Arial"/>
        </w:rPr>
      </w:pPr>
      <w:r w:rsidRPr="00E93472">
        <w:rPr>
          <w:rFonts w:ascii="Arial" w:hAnsi="Arial" w:cs="Arial"/>
        </w:rPr>
        <w:t>Practica la división entre fracciones</w:t>
      </w:r>
      <w:r w:rsidR="00221780" w:rsidRPr="00E93472">
        <w:rPr>
          <w:rFonts w:ascii="Arial" w:hAnsi="Arial" w:cs="Arial"/>
        </w:rPr>
        <w:t xml:space="preserve"> desarrollando la siguiente actividad. </w:t>
      </w:r>
    </w:p>
    <w:p w14:paraId="68758759" w14:textId="77777777" w:rsidR="00221780" w:rsidRPr="00E93472" w:rsidRDefault="00221780" w:rsidP="002549ED">
      <w:pPr>
        <w:spacing w:after="0"/>
        <w:rPr>
          <w:rFonts w:ascii="Arial" w:hAnsi="Arial" w:cs="Arial"/>
        </w:rPr>
      </w:pPr>
    </w:p>
    <w:tbl>
      <w:tblPr>
        <w:tblStyle w:val="Tablaconcuadrcula"/>
        <w:tblW w:w="0" w:type="auto"/>
        <w:tblLook w:val="04A0" w:firstRow="1" w:lastRow="0" w:firstColumn="1" w:lastColumn="0" w:noHBand="0" w:noVBand="1"/>
      </w:tblPr>
      <w:tblGrid>
        <w:gridCol w:w="2480"/>
        <w:gridCol w:w="6348"/>
      </w:tblGrid>
      <w:tr w:rsidR="00221780" w:rsidRPr="00E93472" w14:paraId="3BDEE44C" w14:textId="77777777" w:rsidTr="007B6F08">
        <w:tc>
          <w:tcPr>
            <w:tcW w:w="9033" w:type="dxa"/>
            <w:gridSpan w:val="2"/>
            <w:shd w:val="clear" w:color="auto" w:fill="000000" w:themeFill="text1"/>
          </w:tcPr>
          <w:p w14:paraId="2BDF9835" w14:textId="77777777" w:rsidR="00221780" w:rsidRPr="00E93472" w:rsidRDefault="00221780" w:rsidP="007B6F08">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221780" w:rsidRPr="00E93472" w14:paraId="1D3647BC" w14:textId="77777777" w:rsidTr="007B6F08">
        <w:tc>
          <w:tcPr>
            <w:tcW w:w="2518" w:type="dxa"/>
          </w:tcPr>
          <w:p w14:paraId="70E9168A" w14:textId="77777777" w:rsidR="00221780" w:rsidRPr="00E93472" w:rsidRDefault="00221780" w:rsidP="007B6F08">
            <w:pPr>
              <w:rPr>
                <w:rFonts w:ascii="Arial" w:hAnsi="Arial" w:cs="Arial"/>
                <w:b/>
                <w:color w:val="000000"/>
                <w:sz w:val="24"/>
                <w:szCs w:val="24"/>
                <w:highlight w:val="cyan"/>
              </w:rPr>
            </w:pPr>
            <w:r w:rsidRPr="00E93472">
              <w:rPr>
                <w:rFonts w:ascii="Arial" w:hAnsi="Arial" w:cs="Arial"/>
                <w:b/>
                <w:color w:val="000000"/>
                <w:sz w:val="24"/>
                <w:szCs w:val="24"/>
                <w:highlight w:val="cyan"/>
              </w:rPr>
              <w:t>Código</w:t>
            </w:r>
          </w:p>
        </w:tc>
        <w:tc>
          <w:tcPr>
            <w:tcW w:w="6515" w:type="dxa"/>
          </w:tcPr>
          <w:p w14:paraId="3912B1A8" w14:textId="59B931C3" w:rsidR="00221780" w:rsidRPr="00E93472" w:rsidRDefault="00221780" w:rsidP="00221780">
            <w:pPr>
              <w:rPr>
                <w:rFonts w:ascii="Arial" w:hAnsi="Arial" w:cs="Arial"/>
                <w:b/>
                <w:color w:val="000000"/>
                <w:sz w:val="24"/>
                <w:szCs w:val="24"/>
                <w:highlight w:val="cyan"/>
              </w:rPr>
            </w:pPr>
            <w:r w:rsidRPr="00E93472">
              <w:rPr>
                <w:rFonts w:ascii="Arial" w:hAnsi="Arial" w:cs="Arial"/>
                <w:color w:val="000000"/>
                <w:sz w:val="24"/>
                <w:szCs w:val="24"/>
                <w:highlight w:val="cyan"/>
              </w:rPr>
              <w:t>MA_04_04_REC360</w:t>
            </w:r>
          </w:p>
        </w:tc>
      </w:tr>
      <w:tr w:rsidR="00221780" w:rsidRPr="00E93472" w14:paraId="5845561B" w14:textId="77777777" w:rsidTr="007B6F08">
        <w:tc>
          <w:tcPr>
            <w:tcW w:w="2518" w:type="dxa"/>
          </w:tcPr>
          <w:p w14:paraId="466AB8A2" w14:textId="77777777" w:rsidR="00221780" w:rsidRPr="00E93472" w:rsidRDefault="00221780" w:rsidP="007B6F08">
            <w:pPr>
              <w:rPr>
                <w:rFonts w:ascii="Arial" w:hAnsi="Arial" w:cs="Arial"/>
                <w:color w:val="000000"/>
                <w:sz w:val="24"/>
                <w:szCs w:val="24"/>
                <w:highlight w:val="cyan"/>
              </w:rPr>
            </w:pPr>
            <w:r w:rsidRPr="00E93472">
              <w:rPr>
                <w:rFonts w:ascii="Arial" w:hAnsi="Arial" w:cs="Arial"/>
                <w:b/>
                <w:color w:val="000000"/>
                <w:sz w:val="24"/>
                <w:szCs w:val="24"/>
                <w:highlight w:val="cyan"/>
              </w:rPr>
              <w:t>Título</w:t>
            </w:r>
          </w:p>
        </w:tc>
        <w:tc>
          <w:tcPr>
            <w:tcW w:w="6515" w:type="dxa"/>
          </w:tcPr>
          <w:p w14:paraId="073A07AE" w14:textId="30B6E8BF" w:rsidR="00221780" w:rsidRPr="00E93472" w:rsidRDefault="00221780" w:rsidP="007B6F08">
            <w:pPr>
              <w:rPr>
                <w:rFonts w:ascii="Arial" w:hAnsi="Arial" w:cs="Arial"/>
                <w:color w:val="000000"/>
                <w:sz w:val="24"/>
                <w:szCs w:val="24"/>
                <w:highlight w:val="cyan"/>
              </w:rPr>
            </w:pPr>
            <w:r w:rsidRPr="00E93472">
              <w:rPr>
                <w:rFonts w:ascii="Arial" w:hAnsi="Arial" w:cs="Arial"/>
                <w:color w:val="000000"/>
                <w:sz w:val="24"/>
                <w:szCs w:val="24"/>
                <w:highlight w:val="cyan"/>
              </w:rPr>
              <w:t>Dividir fracciones</w:t>
            </w:r>
          </w:p>
        </w:tc>
      </w:tr>
      <w:tr w:rsidR="00221780" w:rsidRPr="00E93472" w14:paraId="0DFFD001" w14:textId="77777777" w:rsidTr="007B6F08">
        <w:tc>
          <w:tcPr>
            <w:tcW w:w="2518" w:type="dxa"/>
          </w:tcPr>
          <w:p w14:paraId="770536FA" w14:textId="77777777" w:rsidR="00221780" w:rsidRPr="00E93472" w:rsidRDefault="00221780" w:rsidP="007B6F08">
            <w:pPr>
              <w:rPr>
                <w:rFonts w:ascii="Arial" w:hAnsi="Arial" w:cs="Arial"/>
                <w:color w:val="000000"/>
                <w:sz w:val="24"/>
                <w:szCs w:val="24"/>
                <w:highlight w:val="cyan"/>
              </w:rPr>
            </w:pPr>
            <w:r w:rsidRPr="00E93472">
              <w:rPr>
                <w:rFonts w:ascii="Arial" w:hAnsi="Arial" w:cs="Arial"/>
                <w:b/>
                <w:color w:val="000000"/>
                <w:sz w:val="24"/>
                <w:szCs w:val="24"/>
                <w:highlight w:val="cyan"/>
              </w:rPr>
              <w:t>Descripción</w:t>
            </w:r>
          </w:p>
        </w:tc>
        <w:tc>
          <w:tcPr>
            <w:tcW w:w="6515" w:type="dxa"/>
          </w:tcPr>
          <w:p w14:paraId="1E1B079D" w14:textId="3865B967" w:rsidR="00221780" w:rsidRPr="00E93472" w:rsidRDefault="00221780" w:rsidP="00221780">
            <w:pPr>
              <w:rPr>
                <w:rFonts w:ascii="Arial" w:hAnsi="Arial" w:cs="Arial"/>
                <w:color w:val="000000"/>
                <w:sz w:val="24"/>
                <w:szCs w:val="24"/>
                <w:highlight w:val="cyan"/>
              </w:rPr>
            </w:pPr>
            <w:r w:rsidRPr="00E93472">
              <w:rPr>
                <w:rFonts w:ascii="Arial" w:hAnsi="Arial" w:cs="Arial"/>
                <w:color w:val="000000"/>
                <w:sz w:val="24"/>
                <w:szCs w:val="24"/>
                <w:highlight w:val="cyan"/>
              </w:rPr>
              <w:t>Actividad que propone diferentes divisiones entre números fraccionarios</w:t>
            </w:r>
          </w:p>
        </w:tc>
      </w:tr>
    </w:tbl>
    <w:p w14:paraId="572B1C0A" w14:textId="77777777" w:rsidR="00221780" w:rsidRPr="00E93472" w:rsidRDefault="00221780" w:rsidP="002549ED">
      <w:pPr>
        <w:spacing w:after="0"/>
        <w:rPr>
          <w:rFonts w:ascii="Arial" w:hAnsi="Arial" w:cs="Arial"/>
        </w:rPr>
      </w:pPr>
    </w:p>
    <w:p w14:paraId="7FD63F97" w14:textId="77777777" w:rsidR="00221780" w:rsidRPr="00E93472" w:rsidRDefault="00221780" w:rsidP="002549ED">
      <w:pPr>
        <w:spacing w:after="0"/>
        <w:rPr>
          <w:rFonts w:ascii="Arial" w:hAnsi="Arial" w:cs="Arial"/>
        </w:rPr>
      </w:pPr>
    </w:p>
    <w:p w14:paraId="5B3C9562" w14:textId="288E5BBA" w:rsidR="00221780" w:rsidRPr="00E93472" w:rsidRDefault="00221780" w:rsidP="00221780">
      <w:pPr>
        <w:spacing w:after="0"/>
        <w:rPr>
          <w:rFonts w:ascii="Arial" w:hAnsi="Arial" w:cs="Arial"/>
          <w:highlight w:val="yellow"/>
        </w:rPr>
      </w:pPr>
      <w:r w:rsidRPr="00E93472">
        <w:rPr>
          <w:rFonts w:ascii="Arial" w:hAnsi="Arial" w:cs="Arial"/>
          <w:highlight w:val="yellow"/>
        </w:rPr>
        <w:t>[SECCIÓN 2]</w:t>
      </w:r>
      <w:r w:rsidRPr="00E93472">
        <w:rPr>
          <w:rFonts w:ascii="Arial" w:hAnsi="Arial" w:cs="Arial"/>
        </w:rPr>
        <w:t xml:space="preserve"> </w:t>
      </w:r>
      <w:r w:rsidRPr="00E93472">
        <w:rPr>
          <w:rFonts w:ascii="Arial" w:hAnsi="Arial" w:cs="Arial"/>
          <w:b/>
        </w:rPr>
        <w:t xml:space="preserve">5.5 Consolidación </w:t>
      </w:r>
    </w:p>
    <w:p w14:paraId="0C50874D" w14:textId="10E3FAB9" w:rsidR="008F75C1" w:rsidRPr="00E93472" w:rsidRDefault="008F75C1" w:rsidP="002549ED">
      <w:pPr>
        <w:spacing w:after="0"/>
        <w:rPr>
          <w:rFonts w:ascii="Arial" w:hAnsi="Arial" w:cs="Arial"/>
        </w:rPr>
      </w:pPr>
    </w:p>
    <w:p w14:paraId="7861B2C0" w14:textId="4C1E73AC" w:rsidR="00221780" w:rsidRPr="00E93472" w:rsidRDefault="00221780" w:rsidP="002549ED">
      <w:pPr>
        <w:spacing w:after="0"/>
        <w:rPr>
          <w:rFonts w:ascii="Arial" w:hAnsi="Arial" w:cs="Arial"/>
        </w:rPr>
      </w:pPr>
      <w:r w:rsidRPr="00E93472">
        <w:rPr>
          <w:rFonts w:ascii="Arial" w:hAnsi="Arial" w:cs="Arial"/>
        </w:rPr>
        <w:t xml:space="preserve">Pon a prueba el conocimiento que desarrollaste acerca de las operaciones con números fraccionarios, solucionando las siguientes actividades. </w:t>
      </w:r>
    </w:p>
    <w:p w14:paraId="5CF8EF98" w14:textId="77777777" w:rsidR="00B81C96" w:rsidRPr="00E93472" w:rsidRDefault="00B81C96" w:rsidP="002549ED">
      <w:pPr>
        <w:spacing w:after="0"/>
        <w:rPr>
          <w:rFonts w:ascii="Arial" w:hAnsi="Arial" w:cs="Arial"/>
        </w:rPr>
      </w:pPr>
    </w:p>
    <w:tbl>
      <w:tblPr>
        <w:tblStyle w:val="Tablaconcuadrcula"/>
        <w:tblW w:w="0" w:type="auto"/>
        <w:tblLook w:val="04A0" w:firstRow="1" w:lastRow="0" w:firstColumn="1" w:lastColumn="0" w:noHBand="0" w:noVBand="1"/>
      </w:tblPr>
      <w:tblGrid>
        <w:gridCol w:w="2206"/>
        <w:gridCol w:w="6622"/>
      </w:tblGrid>
      <w:tr w:rsidR="00B81C96" w:rsidRPr="00E93472" w14:paraId="0ED4CB1E" w14:textId="77777777" w:rsidTr="007B6F08">
        <w:tc>
          <w:tcPr>
            <w:tcW w:w="9054" w:type="dxa"/>
            <w:gridSpan w:val="2"/>
            <w:shd w:val="clear" w:color="auto" w:fill="000000" w:themeFill="text1"/>
          </w:tcPr>
          <w:p w14:paraId="71D83777" w14:textId="77777777" w:rsidR="00B81C96" w:rsidRPr="00E93472" w:rsidRDefault="00B81C96" w:rsidP="007B6F08">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Profundiza: recurso aprovechado</w:t>
            </w:r>
          </w:p>
        </w:tc>
      </w:tr>
      <w:tr w:rsidR="00B81C96" w:rsidRPr="00E93472" w14:paraId="787EC75E" w14:textId="77777777" w:rsidTr="007B6F08">
        <w:tc>
          <w:tcPr>
            <w:tcW w:w="2518" w:type="dxa"/>
          </w:tcPr>
          <w:p w14:paraId="1480ED2E" w14:textId="77777777" w:rsidR="00B81C96" w:rsidRPr="00E93472" w:rsidRDefault="00B81C96" w:rsidP="007B6F08">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3117C8CA" w14:textId="3B6EF573" w:rsidR="00B81C96" w:rsidRPr="00E93472" w:rsidRDefault="00B81C96" w:rsidP="00B81C96">
            <w:pPr>
              <w:rPr>
                <w:rFonts w:ascii="Arial" w:hAnsi="Arial" w:cs="Arial"/>
                <w:b/>
                <w:color w:val="000000"/>
                <w:sz w:val="24"/>
                <w:szCs w:val="24"/>
              </w:rPr>
            </w:pPr>
            <w:r w:rsidRPr="00E93472">
              <w:rPr>
                <w:rFonts w:ascii="Arial" w:hAnsi="Arial" w:cs="Arial"/>
                <w:color w:val="000000"/>
                <w:sz w:val="24"/>
                <w:szCs w:val="24"/>
              </w:rPr>
              <w:t>MA_04_04_REC370</w:t>
            </w:r>
          </w:p>
        </w:tc>
      </w:tr>
      <w:tr w:rsidR="00B81C96" w:rsidRPr="00E93472" w14:paraId="22DF481F" w14:textId="77777777" w:rsidTr="007B6F08">
        <w:tc>
          <w:tcPr>
            <w:tcW w:w="2518" w:type="dxa"/>
          </w:tcPr>
          <w:p w14:paraId="32B3671F" w14:textId="77777777" w:rsidR="00B81C96" w:rsidRPr="00E93472" w:rsidRDefault="00B81C96" w:rsidP="007B6F08">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2787E169" w14:textId="443C5009" w:rsidR="00B81C96" w:rsidRPr="00E93472" w:rsidRDefault="00DC315B" w:rsidP="00DC315B">
            <w:pPr>
              <w:rPr>
                <w:rFonts w:ascii="Arial" w:hAnsi="Arial" w:cs="Arial"/>
                <w:color w:val="000000"/>
                <w:sz w:val="24"/>
                <w:szCs w:val="24"/>
              </w:rPr>
            </w:pPr>
            <w:r w:rsidRPr="00E93472">
              <w:rPr>
                <w:rFonts w:ascii="Arial" w:hAnsi="Arial" w:cs="Arial"/>
                <w:color w:val="000000"/>
                <w:sz w:val="24"/>
                <w:szCs w:val="24"/>
              </w:rPr>
              <w:t xml:space="preserve">5°ESO/Matemáticas/Las fracciones / 5.3 Consolidación/ Practica: Refuerza tu aprendizaje: Operaciones con fracciones. </w:t>
            </w:r>
          </w:p>
        </w:tc>
      </w:tr>
      <w:tr w:rsidR="00B81C96" w:rsidRPr="00E93472" w14:paraId="54D94D1F" w14:textId="77777777" w:rsidTr="007B6F08">
        <w:tc>
          <w:tcPr>
            <w:tcW w:w="2518" w:type="dxa"/>
          </w:tcPr>
          <w:p w14:paraId="6ADE91F8" w14:textId="77777777" w:rsidR="00B81C96" w:rsidRPr="00E93472" w:rsidRDefault="00B81C96" w:rsidP="007B6F08">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0A2E4520" w14:textId="77777777" w:rsidR="00B81C96" w:rsidRPr="00E93472" w:rsidRDefault="007B6F08" w:rsidP="007B6F08">
            <w:pPr>
              <w:rPr>
                <w:rFonts w:ascii="Arial" w:hAnsi="Arial" w:cs="Arial"/>
                <w:b/>
                <w:color w:val="FF0000"/>
                <w:sz w:val="24"/>
                <w:szCs w:val="24"/>
              </w:rPr>
            </w:pPr>
            <w:r w:rsidRPr="00E93472">
              <w:rPr>
                <w:rFonts w:ascii="Arial" w:hAnsi="Arial" w:cs="Arial"/>
                <w:b/>
                <w:color w:val="FF0000"/>
                <w:sz w:val="24"/>
                <w:szCs w:val="24"/>
              </w:rPr>
              <w:t xml:space="preserve">Cambios: </w:t>
            </w:r>
          </w:p>
          <w:p w14:paraId="31FD92A7" w14:textId="77777777" w:rsidR="00993528" w:rsidRPr="00E93472" w:rsidRDefault="00993528" w:rsidP="007B6F08">
            <w:pPr>
              <w:rPr>
                <w:rFonts w:ascii="Arial" w:hAnsi="Arial" w:cs="Arial"/>
                <w:b/>
                <w:color w:val="FF0000"/>
                <w:sz w:val="24"/>
                <w:szCs w:val="24"/>
              </w:rPr>
            </w:pPr>
          </w:p>
          <w:p w14:paraId="6341A111" w14:textId="77777777" w:rsidR="00562E22" w:rsidRPr="00E93472" w:rsidRDefault="00562E22" w:rsidP="007B6F08">
            <w:pPr>
              <w:rPr>
                <w:rFonts w:ascii="Arial" w:hAnsi="Arial" w:cs="Arial"/>
                <w:b/>
                <w:color w:val="FF0000"/>
                <w:sz w:val="24"/>
                <w:szCs w:val="24"/>
              </w:rPr>
            </w:pPr>
            <w:r w:rsidRPr="00E93472">
              <w:rPr>
                <w:rFonts w:ascii="Arial" w:hAnsi="Arial" w:cs="Arial"/>
                <w:b/>
                <w:color w:val="FF0000"/>
                <w:sz w:val="24"/>
                <w:szCs w:val="24"/>
              </w:rPr>
              <w:t>Cambiar títulos de las pestañas</w:t>
            </w:r>
          </w:p>
          <w:p w14:paraId="7C9DF80E" w14:textId="77777777" w:rsidR="00562E22" w:rsidRPr="00E93472" w:rsidRDefault="00562E22" w:rsidP="007B6F08">
            <w:pPr>
              <w:rPr>
                <w:rFonts w:ascii="Arial" w:hAnsi="Arial" w:cs="Arial"/>
                <w:b/>
                <w:color w:val="FF0000"/>
                <w:sz w:val="24"/>
                <w:szCs w:val="24"/>
              </w:rPr>
            </w:pPr>
          </w:p>
          <w:p w14:paraId="7A7C9E68" w14:textId="32CCF9F5" w:rsidR="00562E22" w:rsidRPr="00E93472" w:rsidRDefault="00562E22" w:rsidP="007B6F08">
            <w:pPr>
              <w:rPr>
                <w:rFonts w:ascii="Arial" w:hAnsi="Arial" w:cs="Arial"/>
                <w:b/>
                <w:color w:val="FF0000"/>
                <w:sz w:val="24"/>
                <w:szCs w:val="24"/>
              </w:rPr>
            </w:pPr>
            <w:r w:rsidRPr="00E93472">
              <w:rPr>
                <w:rFonts w:ascii="Arial" w:hAnsi="Arial" w:cs="Arial"/>
                <w:b/>
                <w:color w:val="FF0000"/>
                <w:sz w:val="24"/>
                <w:szCs w:val="24"/>
              </w:rPr>
              <w:t>1. Adición de fracciones homogéneas</w:t>
            </w:r>
          </w:p>
          <w:p w14:paraId="534218F0" w14:textId="67700646" w:rsidR="00562E22" w:rsidRPr="00E93472" w:rsidRDefault="00562E22" w:rsidP="007B6F08">
            <w:pPr>
              <w:rPr>
                <w:rFonts w:ascii="Arial" w:hAnsi="Arial" w:cs="Arial"/>
                <w:b/>
                <w:color w:val="FF0000"/>
                <w:sz w:val="24"/>
                <w:szCs w:val="24"/>
              </w:rPr>
            </w:pPr>
            <w:r w:rsidRPr="00E93472">
              <w:rPr>
                <w:rFonts w:ascii="Arial" w:hAnsi="Arial" w:cs="Arial"/>
                <w:b/>
                <w:color w:val="FF0000"/>
                <w:sz w:val="24"/>
                <w:szCs w:val="24"/>
              </w:rPr>
              <w:t>2. Adición de fracciones heterogéneas</w:t>
            </w:r>
          </w:p>
          <w:p w14:paraId="4FAD8678" w14:textId="2ACA54EF" w:rsidR="00562E22" w:rsidRPr="00E93472" w:rsidRDefault="00562E22" w:rsidP="007B6F08">
            <w:pPr>
              <w:rPr>
                <w:rFonts w:ascii="Arial" w:hAnsi="Arial" w:cs="Arial"/>
                <w:b/>
                <w:color w:val="FF0000"/>
                <w:sz w:val="24"/>
                <w:szCs w:val="24"/>
              </w:rPr>
            </w:pPr>
            <w:r w:rsidRPr="00E93472">
              <w:rPr>
                <w:rFonts w:ascii="Arial" w:hAnsi="Arial" w:cs="Arial"/>
                <w:b/>
                <w:color w:val="FF0000"/>
                <w:sz w:val="24"/>
                <w:szCs w:val="24"/>
              </w:rPr>
              <w:lastRenderedPageBreak/>
              <w:t>3. Sustracción de fracciones homogéneas</w:t>
            </w:r>
          </w:p>
          <w:p w14:paraId="67CCE9E8" w14:textId="042D9E4D" w:rsidR="00562E22" w:rsidRPr="00E93472" w:rsidRDefault="00562E22" w:rsidP="007B6F08">
            <w:pPr>
              <w:rPr>
                <w:rFonts w:ascii="Arial" w:hAnsi="Arial" w:cs="Arial"/>
                <w:b/>
                <w:color w:val="FF0000"/>
                <w:sz w:val="24"/>
                <w:szCs w:val="24"/>
              </w:rPr>
            </w:pPr>
            <w:r w:rsidRPr="00E93472">
              <w:rPr>
                <w:rFonts w:ascii="Arial" w:hAnsi="Arial" w:cs="Arial"/>
                <w:b/>
                <w:color w:val="FF0000"/>
                <w:sz w:val="24"/>
                <w:szCs w:val="24"/>
              </w:rPr>
              <w:t>4. Sustracción de fracciones heterogéneas</w:t>
            </w:r>
          </w:p>
          <w:p w14:paraId="3B36563A" w14:textId="125B314F" w:rsidR="00562E22" w:rsidRPr="00E93472" w:rsidRDefault="00AD1EB4" w:rsidP="007B6F08">
            <w:pPr>
              <w:rPr>
                <w:rFonts w:ascii="Arial" w:hAnsi="Arial" w:cs="Arial"/>
                <w:b/>
                <w:color w:val="FF0000"/>
                <w:sz w:val="24"/>
                <w:szCs w:val="24"/>
              </w:rPr>
            </w:pPr>
            <w:r w:rsidRPr="00E93472">
              <w:rPr>
                <w:rFonts w:ascii="Arial" w:hAnsi="Arial" w:cs="Arial"/>
                <w:noProof/>
                <w:lang w:val="es-CO" w:eastAsia="es-CO"/>
              </w:rPr>
              <mc:AlternateContent>
                <mc:Choice Requires="wps">
                  <w:drawing>
                    <wp:anchor distT="0" distB="0" distL="114300" distR="114300" simplePos="0" relativeHeight="251757568" behindDoc="0" locked="0" layoutInCell="1" allowOverlap="1" wp14:anchorId="6CD1DC20" wp14:editId="25521DD7">
                      <wp:simplePos x="0" y="0"/>
                      <wp:positionH relativeFrom="column">
                        <wp:posOffset>1860550</wp:posOffset>
                      </wp:positionH>
                      <wp:positionV relativeFrom="paragraph">
                        <wp:posOffset>624205</wp:posOffset>
                      </wp:positionV>
                      <wp:extent cx="350520" cy="244475"/>
                      <wp:effectExtent l="0" t="0" r="11430" b="22225"/>
                      <wp:wrapNone/>
                      <wp:docPr id="1048" name="1048 Cuadro de texto"/>
                      <wp:cNvGraphicFramePr/>
                      <a:graphic xmlns:a="http://schemas.openxmlformats.org/drawingml/2006/main">
                        <a:graphicData uri="http://schemas.microsoft.com/office/word/2010/wordprocessingShape">
                          <wps:wsp>
                            <wps:cNvSpPr txBox="1"/>
                            <wps:spPr>
                              <a:xfrm>
                                <a:off x="0" y="0"/>
                                <a:ext cx="350520" cy="2444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9FA3FE4" w14:textId="01B21BB9" w:rsidR="00A8151A" w:rsidRPr="00AD1EB4" w:rsidRDefault="00A8151A" w:rsidP="00AD1EB4">
                                  <w:pPr>
                                    <w:jc w:val="center"/>
                                    <w:rPr>
                                      <w:b/>
                                      <w:color w:val="FF0000"/>
                                      <w:lang w:val="es-CO"/>
                                    </w:rPr>
                                  </w:pPr>
                                  <w:r>
                                    <w:rPr>
                                      <w:b/>
                                      <w:color w:val="FF0000"/>
                                      <w:lang w:val="es-CO"/>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1DC20" id="1048 Cuadro de texto" o:spid="_x0000_s1037" type="#_x0000_t202" style="position:absolute;margin-left:146.5pt;margin-top:49.15pt;width:27.6pt;height:19.2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I4rmAIAAKAFAAAOAAAAZHJzL2Uyb0RvYy54bWysVN1v0zAQf0fif7D8zpJ2KbBq6VQ6FSFN&#10;28SG9uw6dhvh+Izttil/PXdO0pXByxB5cM6+331/XF61jWE75UMNtuSjs5wzZSVUtV2X/Nvj8t1H&#10;zkIUthIGrCr5QQV+NXv75nLvpmoMGzCV8gyV2DDdu5JvYnTTLAtyoxoRzsApi0wNvhERr36dVV7s&#10;UXtjsnGev8/24CvnQaoQ8PW6Y/JZ0q+1kvFO66AiMyVH32I6fTpXdGazSzFde+E2tezdEP/gRSNq&#10;i0aPqq5FFGzr6z9UNbX0EEDHMwlNBlrXUqUYMJpR/iKah41wKsWCyQnumKbw/9TK2929Z3WFtcsL&#10;rJUVDVaJaLbYisoDqxSLqo1Aqdq7MEWJB4cysf0ELUKH94CPlIFW+4b+GBtDPib9cEw06mESH88n&#10;+WSMHImscVEUHyakJXsWdj7EzwoaRkTJPdYxpVfsbkLsoAOEbFlY1sakWhrL9ujVRT7Jk0QAU1fE&#10;JVzw69XCeLYT2A7LZY5fb/gEhm4YS2iV+qc3SKF3ISYqHowijLFflcb8pUiTCepcdTQipFQ2piQl&#10;vYgmlEaHXiPY45+9eo1wF8dgGWw8Cje1Bd+l6Xe3q++Dy7rDY3VO4iYytqu2a5zzoQVWUB2wMzx0&#10;YxacXNZYvxsR4r3wOFdYctwV8Q4PbQDrBD3F2Qb8z7+9Ex7bHbmc7XFOSx5+bIVXnJkvFgfhYlQU&#10;NNjpUkw+UFv5U87qlGO3zQKw9iPcSk4mkvDRDKT20DzhSpmTVWQJK9F2yeNALmK3PXAlSTWfJxCO&#10;shPxxj44SaqpStSdj+2T8K5vYZqhWxgmWkxfdHKHJUkL820EXac2p0R3We0LgGsgDUq/smjPnN4T&#10;6nmxzn4BAAD//wMAUEsDBBQABgAIAAAAIQAeKRPA4QAAAAoBAAAPAAAAZHJzL2Rvd25yZXYueG1s&#10;TI9BS8NAEIXvgv9hGcGb3ZjUksRsigi1UOzB6KG9TbPTJJidDdltm/5715Meh/l473vFcjK9ONPo&#10;OssKHmcRCOLa6o4bBV+fq4cUhPPIGnvLpOBKDpbl7U2BubYX/qBz5RsRQtjlqKD1fsildHVLBt3M&#10;DsThd7SjQR/OsZF6xEsIN72Mo2ghDXYcGloc6LWl+rs6GQW0njer9X6bRfrtfbN7OlYbvHZK3d9N&#10;L88gPE3+D4Zf/aAOZXA62BNrJ3oFcZaELV5BliYgApDM0xjEIZDJIgVZFvL/hPIHAAD//wMAUEsB&#10;Ai0AFAAGAAgAAAAhALaDOJL+AAAA4QEAABMAAAAAAAAAAAAAAAAAAAAAAFtDb250ZW50X1R5cGVz&#10;XS54bWxQSwECLQAUAAYACAAAACEAOP0h/9YAAACUAQAACwAAAAAAAAAAAAAAAAAvAQAAX3JlbHMv&#10;LnJlbHNQSwECLQAUAAYACAAAACEA+ryOK5gCAACgBQAADgAAAAAAAAAAAAAAAAAuAgAAZHJzL2Uy&#10;b0RvYy54bWxQSwECLQAUAAYACAAAACEAHikTwOEAAAAKAQAADwAAAAAAAAAAAAAAAADyBAAAZHJz&#10;L2Rvd25yZXYueG1sUEsFBgAAAAAEAAQA8wAAAAAGAAAAAA==&#10;" filled="f" strokecolor="red" strokeweight="1.5pt">
                      <v:textbox>
                        <w:txbxContent>
                          <w:p w14:paraId="79FA3FE4" w14:textId="01B21BB9" w:rsidR="00A8151A" w:rsidRPr="00AD1EB4" w:rsidRDefault="00A8151A" w:rsidP="00AD1EB4">
                            <w:pPr>
                              <w:jc w:val="center"/>
                              <w:rPr>
                                <w:b/>
                                <w:color w:val="FF0000"/>
                                <w:lang w:val="es-CO"/>
                              </w:rPr>
                            </w:pPr>
                            <w:r>
                              <w:rPr>
                                <w:b/>
                                <w:color w:val="FF0000"/>
                                <w:lang w:val="es-CO"/>
                              </w:rPr>
                              <w:t>4</w:t>
                            </w:r>
                          </w:p>
                        </w:txbxContent>
                      </v:textbox>
                    </v:shape>
                  </w:pict>
                </mc:Fallback>
              </mc:AlternateContent>
            </w:r>
            <w:r w:rsidRPr="00E93472">
              <w:rPr>
                <w:rFonts w:ascii="Arial" w:hAnsi="Arial" w:cs="Arial"/>
                <w:noProof/>
                <w:lang w:val="es-CO" w:eastAsia="es-CO"/>
              </w:rPr>
              <mc:AlternateContent>
                <mc:Choice Requires="wps">
                  <w:drawing>
                    <wp:anchor distT="0" distB="0" distL="114300" distR="114300" simplePos="0" relativeHeight="251755520" behindDoc="0" locked="0" layoutInCell="1" allowOverlap="1" wp14:anchorId="67C068D1" wp14:editId="4400275E">
                      <wp:simplePos x="0" y="0"/>
                      <wp:positionH relativeFrom="column">
                        <wp:posOffset>1860550</wp:posOffset>
                      </wp:positionH>
                      <wp:positionV relativeFrom="paragraph">
                        <wp:posOffset>92710</wp:posOffset>
                      </wp:positionV>
                      <wp:extent cx="350520" cy="244475"/>
                      <wp:effectExtent l="0" t="0" r="11430" b="22225"/>
                      <wp:wrapNone/>
                      <wp:docPr id="1039" name="1039 Cuadro de texto"/>
                      <wp:cNvGraphicFramePr/>
                      <a:graphic xmlns:a="http://schemas.openxmlformats.org/drawingml/2006/main">
                        <a:graphicData uri="http://schemas.microsoft.com/office/word/2010/wordprocessingShape">
                          <wps:wsp>
                            <wps:cNvSpPr txBox="1"/>
                            <wps:spPr>
                              <a:xfrm>
                                <a:off x="0" y="0"/>
                                <a:ext cx="350520" cy="2444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FC8CD66" w14:textId="4CC40ACC" w:rsidR="00A8151A" w:rsidRPr="00AD1EB4" w:rsidRDefault="00A8151A" w:rsidP="00AD1EB4">
                                  <w:pPr>
                                    <w:jc w:val="center"/>
                                    <w:rPr>
                                      <w:b/>
                                      <w:color w:val="FF0000"/>
                                      <w:lang w:val="es-CO"/>
                                    </w:rPr>
                                  </w:pPr>
                                  <w:r>
                                    <w:rPr>
                                      <w:b/>
                                      <w:color w:val="FF0000"/>
                                      <w:lang w:val="es-CO"/>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C068D1" id="1039 Cuadro de texto" o:spid="_x0000_s1038" type="#_x0000_t202" style="position:absolute;margin-left:146.5pt;margin-top:7.3pt;width:27.6pt;height:19.2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SYnmAIAAKAFAAAOAAAAZHJzL2Uyb0RvYy54bWysVN1v0zAQf0fif7D8zpJ2KbBq6VQ6FSFN&#10;28SG9uw6dhvh+Izttil/PXdO0pXByxB5cM6+331/XF61jWE75UMNtuSjs5wzZSVUtV2X/Nvj8t1H&#10;zkIUthIGrCr5QQV+NXv75nLvpmoMGzCV8gyV2DDdu5JvYnTTLAtyoxoRzsApi0wNvhERr36dVV7s&#10;UXtjsnGev8/24CvnQaoQ8PW6Y/JZ0q+1kvFO66AiMyVH32I6fTpXdGazSzFde+E2tezdEP/gRSNq&#10;i0aPqq5FFGzr6z9UNbX0EEDHMwlNBlrXUqUYMJpR/iKah41wKsWCyQnumKbw/9TK2929Z3WFtcvP&#10;LzizosEqEc0WW1F5YJViUbURKFV7F6Yo8eBQJrafoEXo8B7wkTLQat/QH2NjyMekH46JRj1M4uP5&#10;JJ+MkSORNS6K4sOEtGTPws6H+FlBw4goucc6pvSK3U2IHXSAkC0Ly9qYVEtj2R69usgneZIIYOqK&#10;uIQLfr1aGM92Atthuczx6w2fwNANYwmtUv/0Bin0LsRExYNRhDH2q9KYvxRpMkGdq45GhJTKxpSk&#10;pBfRhNLo0GsEe/yzV68R7uIYLIONR+GmtuC7NP3udvV9cFl3eKzOSdxExnbVdo1TDC2wguqAneGh&#10;G7Pg5LLG+t2IEO+Fx7nCkuOuiHd4aANYJ+gpzjbgf/7tnfDY7sjlbI9zWvLwYyu84sx8sTgIF6Oi&#10;oMFOl2LygdrKn3JWpxy7bRaAtR/hVnIykYSPZiC1h+YJV8qcrCJLWIm2Sx4HchG77YErSar5PIFw&#10;lJ2IN/bBSVJNVaLufGyfhHd9C9MM3cIw0WL6opM7LElamG8j6Dq1OSW6y2pfAFwDaVD6lUV75vSe&#10;UM+LdfYLAAD//wMAUEsDBBQABgAIAAAAIQAB6tKm4QAAAAkBAAAPAAAAZHJzL2Rvd25yZXYueG1s&#10;TI9BT8JAFITvJv6HzTPxJlvaQqB2S4wJkhA5WD3A7dF9tI3dt013gfLvXU96nMxk5pt8NZpOXGhw&#10;rWUF00kEgriyuuVawdfn+mkBwnlkjZ1lUnAjB6vi/i7HTNsrf9Cl9LUIJewyVNB432dSuqohg25i&#10;e+Lgnexg0Ac51FIPeA3lppNxFM2lwZbDQoM9vTZUfZdno4A2ab3eHHbLSL+9b/ezU7nFW6vU48P4&#10;8gzC0+j/wvCLH9ChCExHe2btRKcgXibhiw9GOgcRAkm6iEEcFcySKcgil/8fFD8AAAD//wMAUEsB&#10;Ai0AFAAGAAgAAAAhALaDOJL+AAAA4QEAABMAAAAAAAAAAAAAAAAAAAAAAFtDb250ZW50X1R5cGVz&#10;XS54bWxQSwECLQAUAAYACAAAACEAOP0h/9YAAACUAQAACwAAAAAAAAAAAAAAAAAvAQAAX3JlbHMv&#10;LnJlbHNQSwECLQAUAAYACAAAACEAN/EmJ5gCAACgBQAADgAAAAAAAAAAAAAAAAAuAgAAZHJzL2Uy&#10;b0RvYy54bWxQSwECLQAUAAYACAAAACEAAerSpuEAAAAJAQAADwAAAAAAAAAAAAAAAADyBAAAZHJz&#10;L2Rvd25yZXYueG1sUEsFBgAAAAAEAAQA8wAAAAAGAAAAAA==&#10;" filled="f" strokecolor="red" strokeweight="1.5pt">
                      <v:textbox>
                        <w:txbxContent>
                          <w:p w14:paraId="0FC8CD66" w14:textId="4CC40ACC" w:rsidR="00A8151A" w:rsidRPr="00AD1EB4" w:rsidRDefault="00A8151A" w:rsidP="00AD1EB4">
                            <w:pPr>
                              <w:jc w:val="center"/>
                              <w:rPr>
                                <w:b/>
                                <w:color w:val="FF0000"/>
                                <w:lang w:val="es-CO"/>
                              </w:rPr>
                            </w:pPr>
                            <w:r>
                              <w:rPr>
                                <w:b/>
                                <w:color w:val="FF0000"/>
                                <w:lang w:val="es-CO"/>
                              </w:rPr>
                              <w:t>3</w:t>
                            </w:r>
                          </w:p>
                        </w:txbxContent>
                      </v:textbox>
                    </v:shape>
                  </w:pict>
                </mc:Fallback>
              </mc:AlternateContent>
            </w:r>
            <w:r w:rsidRPr="00E93472">
              <w:rPr>
                <w:rFonts w:ascii="Arial" w:hAnsi="Arial" w:cs="Arial"/>
                <w:noProof/>
                <w:lang w:val="es-CO" w:eastAsia="es-CO"/>
              </w:rPr>
              <mc:AlternateContent>
                <mc:Choice Requires="wps">
                  <w:drawing>
                    <wp:anchor distT="0" distB="0" distL="114300" distR="114300" simplePos="0" relativeHeight="251751424" behindDoc="0" locked="0" layoutInCell="1" allowOverlap="1" wp14:anchorId="03A11BCF" wp14:editId="66E49AC0">
                      <wp:simplePos x="0" y="0"/>
                      <wp:positionH relativeFrom="column">
                        <wp:posOffset>318770</wp:posOffset>
                      </wp:positionH>
                      <wp:positionV relativeFrom="paragraph">
                        <wp:posOffset>104140</wp:posOffset>
                      </wp:positionV>
                      <wp:extent cx="350520" cy="244475"/>
                      <wp:effectExtent l="0" t="0" r="11430" b="22225"/>
                      <wp:wrapNone/>
                      <wp:docPr id="1037" name="1037 Cuadro de texto"/>
                      <wp:cNvGraphicFramePr/>
                      <a:graphic xmlns:a="http://schemas.openxmlformats.org/drawingml/2006/main">
                        <a:graphicData uri="http://schemas.microsoft.com/office/word/2010/wordprocessingShape">
                          <wps:wsp>
                            <wps:cNvSpPr txBox="1"/>
                            <wps:spPr>
                              <a:xfrm>
                                <a:off x="0" y="0"/>
                                <a:ext cx="350520" cy="2444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E5D14DC" w14:textId="2E6EE657" w:rsidR="00A8151A" w:rsidRPr="00AD1EB4" w:rsidRDefault="00A8151A" w:rsidP="00AD1EB4">
                                  <w:pPr>
                                    <w:jc w:val="center"/>
                                    <w:rPr>
                                      <w:b/>
                                      <w:color w:val="FF0000"/>
                                      <w:lang w:val="es-CO"/>
                                    </w:rPr>
                                  </w:pPr>
                                  <w:r w:rsidRPr="00AD1EB4">
                                    <w:rPr>
                                      <w:b/>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A11BCF" id="1037 Cuadro de texto" o:spid="_x0000_s1039" type="#_x0000_t202" style="position:absolute;margin-left:25.1pt;margin-top:8.2pt;width:27.6pt;height:19.2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gOlwIAAKAFAAAOAAAAZHJzL2Uyb0RvYy54bWysVN1v2jAQf5+0/8Hy+5pAYV1RQ8WomCZV&#10;bbV26rNxbIjm+DzbQNhf3zsnAdbtpdN4MJe7331/XF03tWFb5UMFtuCDs5wzZSWUlV0V/PvT4sMn&#10;zkIUthQGrCr4XgV+PX3/7mrnJmoIazCl8gyN2DDZuYKvY3STLAtyrWoRzsApi0INvhYRP/0qK73Y&#10;ofXaZMM8/5jtwJfOg1QhIPemFfJpsq+1kvFe66AiMwXH2GJ6fXqX9GbTKzFZeeHWlezCEP8QRS0q&#10;i04Ppm5EFGzjqz9M1ZX0EEDHMwl1BlpXUqUcMJtB/iqbx7VwKuWCxQnuUKbw/8zKu+2DZ1WJvcvP&#10;LzizosYuEc3mG1F6YKViUTURqFQ7Fyao8ehQJzafoUFozw/IpAo02tf0j7kxlGPR94dCox0mkXk+&#10;zsdDlEgUDUej0cWYrGRHZedD/KKgZkQU3GMfU3nF9jbEFtpDyJeFRWVM6qWxbIdRXebjPGkEMFVJ&#10;UsIFv1rOjWdbgeOwWOT46xyfwDAMYwmt0vx0Din1NsVExb1RhDH2m9JYv5RpckGTqw5OhJTKxlSk&#10;ZBfRhNIY0FsUO/wxqrcot3n0nsHGg3JdWfBtmX4Pu/zRh6xbPHbnJG8iY7Ns2sFJzSPWEso9ToaH&#10;ds2Ck4sK+3crQnwQHvcKW463It7jow1gn6CjOFuD//U3PuFx3FHK2Q73tODh50Z4xZn5anERLgej&#10;ES12+hiNL2is/KlkeSqxm3oO2PsBXiUnE0n4aHpSe6if8aTMyCuKhJXou+CxJ+exvR54kqSazRII&#10;V9mJeGsfnSTT1CWazqfmWXjXjTDt0B30Gy0mrya5xZKmhdkmgq7SmB+r2jUAz0BalO5k0Z05/U6o&#10;42GdvgAAAP//AwBQSwMEFAAGAAgAAAAhAE1sm8LeAAAACAEAAA8AAABkcnMvZG93bnJldi54bWxM&#10;j0FvwjAMhe9I/IfIk3YbyVCLRtcUoUkMCW2HdTtst9CYtlrjVE2A8u9nTuNm+z09fy9fja4TJxxC&#10;60nD40yBQKq8banW8PW5eXgCEaIhazpPqOGCAVbFdJKbzPozfeCpjLXgEAqZ0dDE2GdShqpBZ8LM&#10;90isHfzgTOR1qKUdzJnDXSfnSi2kMy3xh8b0+NJg9VsenQbcJvVm+/O+VPb1bfedHsqdubRa39+N&#10;62cQEcf4b4YrPqNDwUx7fyQbRKchVXN28n2RgLjqKuVhz0KyBFnk8rZA8QcAAP//AwBQSwECLQAU&#10;AAYACAAAACEAtoM4kv4AAADhAQAAEwAAAAAAAAAAAAAAAAAAAAAAW0NvbnRlbnRfVHlwZXNdLnht&#10;bFBLAQItABQABgAIAAAAIQA4/SH/1gAAAJQBAAALAAAAAAAAAAAAAAAAAC8BAABfcmVscy8ucmVs&#10;c1BLAQItABQABgAIAAAAIQCww/gOlwIAAKAFAAAOAAAAAAAAAAAAAAAAAC4CAABkcnMvZTJvRG9j&#10;LnhtbFBLAQItABQABgAIAAAAIQBNbJvC3gAAAAgBAAAPAAAAAAAAAAAAAAAAAPEEAABkcnMvZG93&#10;bnJldi54bWxQSwUGAAAAAAQABADzAAAA/AUAAAAA&#10;" filled="f" strokecolor="red" strokeweight="1.5pt">
                      <v:textbox>
                        <w:txbxContent>
                          <w:p w14:paraId="6E5D14DC" w14:textId="2E6EE657" w:rsidR="00A8151A" w:rsidRPr="00AD1EB4" w:rsidRDefault="00A8151A" w:rsidP="00AD1EB4">
                            <w:pPr>
                              <w:jc w:val="center"/>
                              <w:rPr>
                                <w:b/>
                                <w:color w:val="FF0000"/>
                                <w:lang w:val="es-CO"/>
                              </w:rPr>
                            </w:pPr>
                            <w:r w:rsidRPr="00AD1EB4">
                              <w:rPr>
                                <w:b/>
                                <w:color w:val="FF0000"/>
                                <w:lang w:val="es-CO"/>
                              </w:rPr>
                              <w:t>1</w:t>
                            </w:r>
                          </w:p>
                        </w:txbxContent>
                      </v:textbox>
                    </v:shape>
                  </w:pict>
                </mc:Fallback>
              </mc:AlternateContent>
            </w:r>
            <w:r w:rsidRPr="00E93472">
              <w:rPr>
                <w:rFonts w:ascii="Arial" w:hAnsi="Arial" w:cs="Arial"/>
                <w:noProof/>
                <w:lang w:val="es-CO" w:eastAsia="es-CO"/>
              </w:rPr>
              <mc:AlternateContent>
                <mc:Choice Requires="wps">
                  <w:drawing>
                    <wp:anchor distT="0" distB="0" distL="114300" distR="114300" simplePos="0" relativeHeight="251753472" behindDoc="0" locked="0" layoutInCell="1" allowOverlap="1" wp14:anchorId="1E9960D8" wp14:editId="4F7F6D34">
                      <wp:simplePos x="0" y="0"/>
                      <wp:positionH relativeFrom="column">
                        <wp:posOffset>318770</wp:posOffset>
                      </wp:positionH>
                      <wp:positionV relativeFrom="paragraph">
                        <wp:posOffset>624840</wp:posOffset>
                      </wp:positionV>
                      <wp:extent cx="350520" cy="244475"/>
                      <wp:effectExtent l="0" t="0" r="11430" b="22225"/>
                      <wp:wrapNone/>
                      <wp:docPr id="1038" name="1038 Cuadro de texto"/>
                      <wp:cNvGraphicFramePr/>
                      <a:graphic xmlns:a="http://schemas.openxmlformats.org/drawingml/2006/main">
                        <a:graphicData uri="http://schemas.microsoft.com/office/word/2010/wordprocessingShape">
                          <wps:wsp>
                            <wps:cNvSpPr txBox="1"/>
                            <wps:spPr>
                              <a:xfrm>
                                <a:off x="0" y="0"/>
                                <a:ext cx="350520" cy="2444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559515C" w14:textId="59D95330" w:rsidR="00A8151A" w:rsidRPr="00AD1EB4" w:rsidRDefault="00A8151A" w:rsidP="00AD1EB4">
                                  <w:pPr>
                                    <w:jc w:val="center"/>
                                    <w:rPr>
                                      <w:b/>
                                      <w:color w:val="FF0000"/>
                                      <w:lang w:val="es-CO"/>
                                    </w:rPr>
                                  </w:pPr>
                                  <w:r>
                                    <w:rPr>
                                      <w:b/>
                                      <w:color w:val="FF0000"/>
                                      <w:lang w:val="es-CO"/>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9960D8" id="1038 Cuadro de texto" o:spid="_x0000_s1040" type="#_x0000_t202" style="position:absolute;margin-left:25.1pt;margin-top:49.2pt;width:27.6pt;height:19.2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tBEmAIAAKAFAAAOAAAAZHJzL2Uyb0RvYy54bWysVN1v2jAQf5+0/8Hy+5pAoV1RQ8WomCZV&#10;bTU69dk4NkRzfJ5tIOyv352TUNbtpdPy4Jx9v/v+uL5pasN2yocKbMEHZzlnykooK7su+LenxYeP&#10;nIUobCkMWFXwgwr8Zvr+3fXeTdQQNmBK5RkqsWGydwXfxOgmWRbkRtUinIFTFpkafC0iXv06K73Y&#10;o/baZMM8v8j24EvnQaoQ8PW2ZfJp0q+1kvFB66AiMwVH32I6fTpXdGbTazFZe+E2lezcEP/gRS0q&#10;i0aPqm5FFGzrqz9U1ZX0EEDHMwl1BlpXUqUYMJpB/iqa5UY4lWLB5AR3TFP4f2rl/e7Rs6rE2uXn&#10;WCsraqwS0Wy+FaUHVioWVROBUrV3YYISS4cysfkEDUL794CPlIFG+5r+GBtDPib9cEw06mESH8/H&#10;+XiIHIms4Wg0uhyTluxF2PkQPyuoGREF91jHlF6xuwuxhfYQsmVhURmTamks26NXV/k4TxIBTFUS&#10;l3DBr1dz49lOYDssFjl+neETGLphLKFV6p/OIIXehpioeDCKMMZ+VRrzlyJNJqhz1dGIkFLZmJKU&#10;9CKaUBodeotgh3/x6i3CbRy9ZbDxKFxXFnybpt/dLr/3LusWj9U5iZvI2KyatnEu+hZYQXnAzvDQ&#10;jllwclFh/e5EiI/C41xhyXFXxAc8tAGsE3QUZxvwP//2Tnhsd+Rytsc5LXj4sRVecWa+WByEq8Fo&#10;RIOdLqPxJbWVP+WsTjl2W88Baz/AreRkIgkfTU9qD/UzrpQZWUWWsBJtFzz25Dy22wNXklSzWQLh&#10;KDsR7+zSSVJNVaLufGqehXddC9MM3UM/0WLyqpNbLElamG0j6Cq1OSW6zWpXAFwDaVC6lUV75vSe&#10;UC+LdfoLAAD//wMAUEsDBBQABgAIAAAAIQC0AQCy4AAAAAkBAAAPAAAAZHJzL2Rvd25yZXYueG1s&#10;TI/BTsMwEETvSPyDtUjcqE1pqibEqRBSqVTBgdBDuW3jbRIRr6PYbdO/xz3BbVYzmn2TL0fbiRMN&#10;vnWs4XGiQBBXzrRca9h+rR4WIHxANtg5Jg0X8rAsbm9yzIw78yedylCLWMI+Qw1NCH0mpa8asugn&#10;rieO3sENFkM8h1qaAc+x3HZyqtRcWmw5fmiwp9eGqp/yaDXQelav1t8fqTJv75tdcig3eGm1vr8b&#10;X55BBBrDXxiu+BEdisi0d0c2XnQaEjWNSQ3pYgbi6qskin0UT/MUZJHL/wuKXwAAAP//AwBQSwEC&#10;LQAUAAYACAAAACEAtoM4kv4AAADhAQAAEwAAAAAAAAAAAAAAAAAAAAAAW0NvbnRlbnRfVHlwZXNd&#10;LnhtbFBLAQItABQABgAIAAAAIQA4/SH/1gAAAJQBAAALAAAAAAAAAAAAAAAAAC8BAABfcmVscy8u&#10;cmVsc1BLAQItABQABgAIAAAAIQAsvtBEmAIAAKAFAAAOAAAAAAAAAAAAAAAAAC4CAABkcnMvZTJv&#10;RG9jLnhtbFBLAQItABQABgAIAAAAIQC0AQCy4AAAAAkBAAAPAAAAAAAAAAAAAAAAAPIEAABkcnMv&#10;ZG93bnJldi54bWxQSwUGAAAAAAQABADzAAAA/wUAAAAA&#10;" filled="f" strokecolor="red" strokeweight="1.5pt">
                      <v:textbox>
                        <w:txbxContent>
                          <w:p w14:paraId="7559515C" w14:textId="59D95330" w:rsidR="00A8151A" w:rsidRPr="00AD1EB4" w:rsidRDefault="00A8151A" w:rsidP="00AD1EB4">
                            <w:pPr>
                              <w:jc w:val="center"/>
                              <w:rPr>
                                <w:b/>
                                <w:color w:val="FF0000"/>
                                <w:lang w:val="es-CO"/>
                              </w:rPr>
                            </w:pPr>
                            <w:r>
                              <w:rPr>
                                <w:b/>
                                <w:color w:val="FF0000"/>
                                <w:lang w:val="es-CO"/>
                              </w:rPr>
                              <w:t>2</w:t>
                            </w:r>
                          </w:p>
                        </w:txbxContent>
                      </v:textbox>
                    </v:shape>
                  </w:pict>
                </mc:Fallback>
              </mc:AlternateContent>
            </w:r>
            <w:r w:rsidR="00562E22" w:rsidRPr="00E93472">
              <w:rPr>
                <w:rFonts w:ascii="Arial" w:hAnsi="Arial" w:cs="Arial"/>
                <w:noProof/>
                <w:lang w:val="es-CO" w:eastAsia="es-CO"/>
              </w:rPr>
              <w:drawing>
                <wp:inline distT="0" distB="0" distL="0" distR="0" wp14:anchorId="25DA5EAB" wp14:editId="2A2989E8">
                  <wp:extent cx="3795822" cy="112705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65723" t="58846" r="5109" b="27297"/>
                          <a:stretch/>
                        </pic:blipFill>
                        <pic:spPr bwMode="auto">
                          <a:xfrm>
                            <a:off x="0" y="0"/>
                            <a:ext cx="3794737" cy="1126729"/>
                          </a:xfrm>
                          <a:prstGeom prst="rect">
                            <a:avLst/>
                          </a:prstGeom>
                          <a:ln>
                            <a:noFill/>
                          </a:ln>
                          <a:extLst>
                            <a:ext uri="{53640926-AAD7-44D8-BBD7-CCE9431645EC}">
                              <a14:shadowObscured xmlns:a14="http://schemas.microsoft.com/office/drawing/2010/main"/>
                            </a:ext>
                          </a:extLst>
                        </pic:spPr>
                      </pic:pic>
                    </a:graphicData>
                  </a:graphic>
                </wp:inline>
              </w:drawing>
            </w:r>
          </w:p>
          <w:p w14:paraId="2E96CCF5" w14:textId="77777777" w:rsidR="00562E22" w:rsidRPr="00E93472" w:rsidRDefault="00562E22" w:rsidP="007B6F08">
            <w:pPr>
              <w:rPr>
                <w:rFonts w:ascii="Arial" w:hAnsi="Arial" w:cs="Arial"/>
                <w:b/>
                <w:color w:val="FF0000"/>
                <w:sz w:val="24"/>
                <w:szCs w:val="24"/>
              </w:rPr>
            </w:pPr>
          </w:p>
          <w:p w14:paraId="6A419D55" w14:textId="23F17DDE" w:rsidR="00562E22" w:rsidRPr="00E93472" w:rsidRDefault="00390579" w:rsidP="007B6F08">
            <w:pPr>
              <w:rPr>
                <w:rFonts w:ascii="Arial" w:hAnsi="Arial" w:cs="Arial"/>
                <w:b/>
                <w:color w:val="FF0000"/>
                <w:sz w:val="24"/>
                <w:szCs w:val="24"/>
              </w:rPr>
            </w:pPr>
            <w:r w:rsidRPr="00E93472">
              <w:rPr>
                <w:rFonts w:ascii="Arial" w:hAnsi="Arial" w:cs="Arial"/>
                <w:b/>
                <w:color w:val="FF0000"/>
                <w:sz w:val="24"/>
                <w:szCs w:val="24"/>
              </w:rPr>
              <w:t xml:space="preserve">Corregir </w:t>
            </w:r>
            <w:r w:rsidR="0040337B" w:rsidRPr="00E93472">
              <w:rPr>
                <w:rFonts w:ascii="Arial" w:hAnsi="Arial" w:cs="Arial"/>
                <w:b/>
                <w:color w:val="FF0000"/>
                <w:sz w:val="24"/>
                <w:szCs w:val="24"/>
              </w:rPr>
              <w:t xml:space="preserve">error </w:t>
            </w:r>
            <w:r w:rsidRPr="00E93472">
              <w:rPr>
                <w:rFonts w:ascii="Arial" w:hAnsi="Arial" w:cs="Arial"/>
                <w:b/>
                <w:color w:val="FF0000"/>
                <w:sz w:val="24"/>
                <w:szCs w:val="24"/>
              </w:rPr>
              <w:t>conceptual:</w:t>
            </w:r>
          </w:p>
          <w:p w14:paraId="4AF56A73" w14:textId="77777777" w:rsidR="00390579" w:rsidRPr="00E93472" w:rsidRDefault="00390579" w:rsidP="007B6F08">
            <w:pPr>
              <w:rPr>
                <w:rFonts w:ascii="Arial" w:hAnsi="Arial" w:cs="Arial"/>
                <w:b/>
                <w:color w:val="FF0000"/>
                <w:sz w:val="24"/>
                <w:szCs w:val="24"/>
              </w:rPr>
            </w:pPr>
          </w:p>
          <w:p w14:paraId="44018DE0" w14:textId="3CD0B036" w:rsidR="00390579" w:rsidRPr="00E93472" w:rsidRDefault="002007A1" w:rsidP="007B6F08">
            <w:pPr>
              <w:rPr>
                <w:rFonts w:ascii="Arial" w:hAnsi="Arial" w:cs="Arial"/>
                <w:b/>
                <w:color w:val="FF0000"/>
                <w:sz w:val="24"/>
                <w:szCs w:val="24"/>
              </w:rPr>
            </w:pPr>
            <w:r w:rsidRPr="00E93472">
              <w:rPr>
                <w:rFonts w:ascii="Arial" w:hAnsi="Arial" w:cs="Arial"/>
                <w:noProof/>
                <w:lang w:val="es-CO" w:eastAsia="es-CO"/>
              </w:rPr>
              <mc:AlternateContent>
                <mc:Choice Requires="wps">
                  <w:drawing>
                    <wp:anchor distT="0" distB="0" distL="114300" distR="114300" simplePos="0" relativeHeight="251759616" behindDoc="0" locked="0" layoutInCell="1" allowOverlap="1" wp14:anchorId="2D04D2FF" wp14:editId="7AE659A8">
                      <wp:simplePos x="0" y="0"/>
                      <wp:positionH relativeFrom="column">
                        <wp:posOffset>1787</wp:posOffset>
                      </wp:positionH>
                      <wp:positionV relativeFrom="paragraph">
                        <wp:posOffset>1758965</wp:posOffset>
                      </wp:positionV>
                      <wp:extent cx="4072211" cy="478465"/>
                      <wp:effectExtent l="0" t="0" r="24130" b="17145"/>
                      <wp:wrapNone/>
                      <wp:docPr id="1050" name="1050 Cuadro de texto"/>
                      <wp:cNvGraphicFramePr/>
                      <a:graphic xmlns:a="http://schemas.openxmlformats.org/drawingml/2006/main">
                        <a:graphicData uri="http://schemas.microsoft.com/office/word/2010/wordprocessingShape">
                          <wps:wsp>
                            <wps:cNvSpPr txBox="1"/>
                            <wps:spPr>
                              <a:xfrm>
                                <a:off x="0" y="0"/>
                                <a:ext cx="4072211" cy="47846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FB4FC18" w14:textId="6867B8A3" w:rsidR="00A8151A" w:rsidRPr="00AD1EB4" w:rsidRDefault="00A8151A" w:rsidP="00AD1EB4">
                                  <w:pPr>
                                    <w:jc w:val="center"/>
                                    <w:rPr>
                                      <w:b/>
                                      <w:color w:val="FF0000"/>
                                      <w:lang w:val="es-CO"/>
                                    </w:rPr>
                                  </w:pPr>
                                  <w:r>
                                    <w:rPr>
                                      <w:b/>
                                      <w:color w:val="FF0000"/>
                                      <w:lang w:val="es-CO"/>
                                    </w:rPr>
                                    <w:t xml:space="preserve">Para restar fracciones de igual denominador, se restan los </w:t>
                                  </w:r>
                                  <w:r w:rsidRPr="00231880">
                                    <w:rPr>
                                      <w:b/>
                                      <w:color w:val="FF0000"/>
                                      <w:u w:val="single"/>
                                      <w:lang w:val="es-CO"/>
                                    </w:rPr>
                                    <w:t>numeradores</w:t>
                                  </w:r>
                                  <w:r>
                                    <w:rPr>
                                      <w:b/>
                                      <w:color w:val="FF0000"/>
                                      <w:lang w:val="es-CO"/>
                                    </w:rPr>
                                    <w:t xml:space="preserve"> y el denominador queda igual.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4D2FF" id="1050 Cuadro de texto" o:spid="_x0000_s1041" type="#_x0000_t202" style="position:absolute;margin-left:.15pt;margin-top:138.5pt;width:320.65pt;height:37.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ADZmAIAAKEFAAAOAAAAZHJzL2Uyb0RvYy54bWysVN1v0zAQf0fif7D8zpJW3bpVS6fSqQhp&#10;GhMb2rPr2G2E4zO226T89dw5SVcGL0PkwTn7fvf9cX3T1obtlQ8V2IKPznLOlJVQVnZT8G9Pqw+X&#10;nIUobCkMWFXwgwr8Zv7+3XXjZmoMWzCl8gyV2DBrXMG3MbpZlgW5VbUIZ+CURaYGX4uIV7/JSi8a&#10;1F6bbJznF1kDvnQepAoBX287Jp8n/VorGb9oHVRkpuDoW0ynT+eazmx+LWYbL9y2kr0b4h+8qEVl&#10;0ehR1a2Igu189YequpIeAuh4JqHOQOtKqhQDRjPKX0XzuBVOpVgwOcEd0xT+n1p5v3/wrCqxdvk5&#10;JsiKGqtENFvuROmBlYpF1UagVDUuzFDi0aFMbD9Ci9DhPeAjZaDVvqY/xsaQjzoPx0SjHibxcZJP&#10;x+PRiDOJvMn0cnJxTmqyF2nnQ/ykoGZEFNxjIVN+xf4uxA46QMiYhVVlTCqmsaxBt64oHGIFMFVJ&#10;3HTxm/XSeLYX2A+rVY5fb/gEhm4YS2iVGqg3SLF3MSYqHowijLFflcYEplCTCWpddTQipFQ2piwl&#10;vYgmlEaH3iLY41+8eotwF8dgGWw8CteVBd+l6Xe3y++Dy7rDY3VO4iYytuu265zp0ANrKA/YGh66&#10;OQtOriqs350I8UF4HCzsBlwW8Qse2gDWCXqKsy34n397Jzz2O3I5a3BQCx5+7IRXnJnPFifhajSZ&#10;0GSny+R8OsaLP+WsTzl2Vy8Ba4+9h94lkvDRDKT2UD/jTlmQVWQJK9F2weNALmO3PnAnSbVYJBDO&#10;shPxzj46SaqpStSdT+2z8K5vYRqiexhGWsxedXKHJUkLi10EXaU2p0R3We0LgHsgDUq/s2jRnN4T&#10;6mWzzn8BAAD//wMAUEsDBBQABgAIAAAAIQD/2U9V4AAAAAgBAAAPAAAAZHJzL2Rvd25yZXYueG1s&#10;TI9BT8JAEIXvJvyHzZB4ky0FitZuCTFBEoIHqwe9Ld2hbejONt0Fyr93POlx3nt5871sNdhWXLD3&#10;jSMF00kEAql0pqFKwefH5uERhA+ajG4doYIbeljlo7tMp8Zd6R0vRagEl5BPtYI6hC6V0pc1Wu0n&#10;rkNi7+h6qwOffSVNr69cblsZR1EirW6IP9S6w5cay1NxtgpwO6822++3p8i87ndfi2Ox07dGqfvx&#10;sH4GEXAIf2H4xWd0yJnp4M5kvGgVzDinIF4ueRHbyXyagDiwvohnIPNM/h+Q/wAAAP//AwBQSwEC&#10;LQAUAAYACAAAACEAtoM4kv4AAADhAQAAEwAAAAAAAAAAAAAAAAAAAAAAW0NvbnRlbnRfVHlwZXNd&#10;LnhtbFBLAQItABQABgAIAAAAIQA4/SH/1gAAAJQBAAALAAAAAAAAAAAAAAAAAC8BAABfcmVscy8u&#10;cmVsc1BLAQItABQABgAIAAAAIQAQ5ADZmAIAAKEFAAAOAAAAAAAAAAAAAAAAAC4CAABkcnMvZTJv&#10;RG9jLnhtbFBLAQItABQABgAIAAAAIQD/2U9V4AAAAAgBAAAPAAAAAAAAAAAAAAAAAPIEAABkcnMv&#10;ZG93bnJldi54bWxQSwUGAAAAAAQABADzAAAA/wUAAAAA&#10;" filled="f" strokecolor="red" strokeweight="1.5pt">
                      <v:textbox>
                        <w:txbxContent>
                          <w:p w14:paraId="6FB4FC18" w14:textId="6867B8A3" w:rsidR="00A8151A" w:rsidRPr="00AD1EB4" w:rsidRDefault="00A8151A" w:rsidP="00AD1EB4">
                            <w:pPr>
                              <w:jc w:val="center"/>
                              <w:rPr>
                                <w:b/>
                                <w:color w:val="FF0000"/>
                                <w:lang w:val="es-CO"/>
                              </w:rPr>
                            </w:pPr>
                            <w:r>
                              <w:rPr>
                                <w:b/>
                                <w:color w:val="FF0000"/>
                                <w:lang w:val="es-CO"/>
                              </w:rPr>
                              <w:t xml:space="preserve">Para restar fracciones de igual denominador, se restan los </w:t>
                            </w:r>
                            <w:r w:rsidRPr="00231880">
                              <w:rPr>
                                <w:b/>
                                <w:color w:val="FF0000"/>
                                <w:u w:val="single"/>
                                <w:lang w:val="es-CO"/>
                              </w:rPr>
                              <w:t>numeradores</w:t>
                            </w:r>
                            <w:r>
                              <w:rPr>
                                <w:b/>
                                <w:color w:val="FF0000"/>
                                <w:lang w:val="es-CO"/>
                              </w:rPr>
                              <w:t xml:space="preserve"> y el denominador queda igual. </w:t>
                            </w:r>
                          </w:p>
                        </w:txbxContent>
                      </v:textbox>
                    </v:shape>
                  </w:pict>
                </mc:Fallback>
              </mc:AlternateContent>
            </w:r>
            <w:r w:rsidR="00A34179" w:rsidRPr="00E93472">
              <w:rPr>
                <w:rFonts w:ascii="Arial" w:hAnsi="Arial" w:cs="Arial"/>
                <w:noProof/>
                <w:lang w:val="es-CO" w:eastAsia="es-CO"/>
              </w:rPr>
              <w:drawing>
                <wp:inline distT="0" distB="0" distL="0" distR="0" wp14:anchorId="35864421" wp14:editId="70A0DB15">
                  <wp:extent cx="4068084" cy="1881962"/>
                  <wp:effectExtent l="0" t="0" r="0" b="4445"/>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7842" t="37879" r="31626" b="32121"/>
                          <a:stretch/>
                        </pic:blipFill>
                        <pic:spPr bwMode="auto">
                          <a:xfrm>
                            <a:off x="0" y="0"/>
                            <a:ext cx="4066924" cy="1881425"/>
                          </a:xfrm>
                          <a:prstGeom prst="rect">
                            <a:avLst/>
                          </a:prstGeom>
                          <a:ln>
                            <a:noFill/>
                          </a:ln>
                          <a:extLst>
                            <a:ext uri="{53640926-AAD7-44D8-BBD7-CCE9431645EC}">
                              <a14:shadowObscured xmlns:a14="http://schemas.microsoft.com/office/drawing/2010/main"/>
                            </a:ext>
                          </a:extLst>
                        </pic:spPr>
                      </pic:pic>
                    </a:graphicData>
                  </a:graphic>
                </wp:inline>
              </w:drawing>
            </w:r>
          </w:p>
          <w:p w14:paraId="0AACAAE3" w14:textId="77777777" w:rsidR="00390579" w:rsidRPr="00E93472" w:rsidRDefault="00390579" w:rsidP="007B6F08">
            <w:pPr>
              <w:rPr>
                <w:rFonts w:ascii="Arial" w:hAnsi="Arial" w:cs="Arial"/>
                <w:b/>
                <w:color w:val="FF0000"/>
                <w:sz w:val="24"/>
                <w:szCs w:val="24"/>
              </w:rPr>
            </w:pPr>
          </w:p>
          <w:p w14:paraId="1D247825" w14:textId="77777777" w:rsidR="00390579" w:rsidRPr="00E93472" w:rsidRDefault="00390579" w:rsidP="007B6F08">
            <w:pPr>
              <w:rPr>
                <w:rFonts w:ascii="Arial" w:hAnsi="Arial" w:cs="Arial"/>
                <w:b/>
                <w:color w:val="FF0000"/>
                <w:sz w:val="24"/>
                <w:szCs w:val="24"/>
              </w:rPr>
            </w:pPr>
          </w:p>
          <w:p w14:paraId="31381B10" w14:textId="77777777" w:rsidR="00390579" w:rsidRPr="00E93472" w:rsidRDefault="00390579" w:rsidP="007B6F08">
            <w:pPr>
              <w:rPr>
                <w:rFonts w:ascii="Arial" w:hAnsi="Arial" w:cs="Arial"/>
                <w:b/>
                <w:sz w:val="24"/>
                <w:szCs w:val="24"/>
              </w:rPr>
            </w:pPr>
          </w:p>
          <w:p w14:paraId="723DA6E9" w14:textId="77777777" w:rsidR="00562E22" w:rsidRPr="00E93472" w:rsidRDefault="00562E22" w:rsidP="007B6F08">
            <w:pPr>
              <w:rPr>
                <w:rFonts w:ascii="Arial" w:hAnsi="Arial" w:cs="Arial"/>
                <w:b/>
                <w:sz w:val="24"/>
                <w:szCs w:val="24"/>
              </w:rPr>
            </w:pPr>
          </w:p>
          <w:p w14:paraId="42391B1A" w14:textId="3D8C009A" w:rsidR="00562E22" w:rsidRPr="00E93472" w:rsidRDefault="008009DB" w:rsidP="007B6F08">
            <w:pPr>
              <w:rPr>
                <w:rFonts w:ascii="Arial" w:hAnsi="Arial" w:cs="Arial"/>
                <w:sz w:val="24"/>
                <w:szCs w:val="24"/>
                <w:u w:val="single"/>
              </w:rPr>
            </w:pPr>
            <w:r w:rsidRPr="00E93472">
              <w:rPr>
                <w:rFonts w:ascii="Arial" w:hAnsi="Arial" w:cs="Arial"/>
                <w:sz w:val="24"/>
                <w:szCs w:val="24"/>
                <w:u w:val="single"/>
              </w:rPr>
              <w:t>Ficha del docente:</w:t>
            </w:r>
          </w:p>
          <w:p w14:paraId="175A4E18" w14:textId="77777777" w:rsidR="00CB466C" w:rsidRPr="00E93472" w:rsidRDefault="00CB466C" w:rsidP="00CB466C">
            <w:pPr>
              <w:rPr>
                <w:rFonts w:ascii="Arial" w:hAnsi="Arial" w:cs="Arial"/>
                <w:b/>
                <w:sz w:val="24"/>
                <w:szCs w:val="24"/>
                <w:lang w:val="es-CO"/>
              </w:rPr>
            </w:pPr>
            <w:r w:rsidRPr="00E93472">
              <w:rPr>
                <w:rFonts w:ascii="Arial" w:hAnsi="Arial" w:cs="Arial"/>
                <w:b/>
                <w:sz w:val="24"/>
                <w:szCs w:val="24"/>
                <w:lang w:val="es-CO"/>
              </w:rPr>
              <w:t>Objetivo</w:t>
            </w:r>
          </w:p>
          <w:p w14:paraId="7E729DFF" w14:textId="4B75033D" w:rsidR="00CB466C" w:rsidRPr="00E93472" w:rsidRDefault="0077096D" w:rsidP="00CB466C">
            <w:pPr>
              <w:rPr>
                <w:rFonts w:ascii="Arial" w:hAnsi="Arial" w:cs="Arial"/>
                <w:sz w:val="24"/>
                <w:szCs w:val="24"/>
                <w:lang w:val="es-CO"/>
              </w:rPr>
            </w:pPr>
            <w:r w:rsidRPr="00E93472">
              <w:rPr>
                <w:rFonts w:ascii="Arial" w:hAnsi="Arial" w:cs="Arial"/>
                <w:sz w:val="24"/>
                <w:szCs w:val="24"/>
                <w:lang w:val="es-CO"/>
              </w:rPr>
              <w:t xml:space="preserve">Este interactivo </w:t>
            </w:r>
            <w:r w:rsidR="00325F2C" w:rsidRPr="00E93472">
              <w:rPr>
                <w:rFonts w:ascii="Arial" w:hAnsi="Arial" w:cs="Arial"/>
                <w:sz w:val="24"/>
                <w:szCs w:val="24"/>
                <w:lang w:val="es-CO"/>
              </w:rPr>
              <w:t>resume</w:t>
            </w:r>
            <w:r w:rsidR="00CB466C" w:rsidRPr="00E93472">
              <w:rPr>
                <w:rFonts w:ascii="Arial" w:hAnsi="Arial" w:cs="Arial"/>
                <w:sz w:val="24"/>
                <w:szCs w:val="24"/>
                <w:lang w:val="es-CO"/>
              </w:rPr>
              <w:t xml:space="preserve">, paso a paso, </w:t>
            </w:r>
            <w:r w:rsidR="00325F2C" w:rsidRPr="00E93472">
              <w:rPr>
                <w:rFonts w:ascii="Arial" w:hAnsi="Arial" w:cs="Arial"/>
                <w:sz w:val="24"/>
                <w:szCs w:val="24"/>
                <w:lang w:val="es-CO"/>
              </w:rPr>
              <w:t xml:space="preserve">los algoritmos para sumar </w:t>
            </w:r>
            <w:r w:rsidR="00CB466C" w:rsidRPr="00E93472">
              <w:rPr>
                <w:rFonts w:ascii="Arial" w:hAnsi="Arial" w:cs="Arial"/>
                <w:sz w:val="24"/>
                <w:szCs w:val="24"/>
                <w:lang w:val="es-CO"/>
              </w:rPr>
              <w:t>y resta</w:t>
            </w:r>
            <w:r w:rsidR="00325F2C" w:rsidRPr="00E93472">
              <w:rPr>
                <w:rFonts w:ascii="Arial" w:hAnsi="Arial" w:cs="Arial"/>
                <w:sz w:val="24"/>
                <w:szCs w:val="24"/>
                <w:lang w:val="es-CO"/>
              </w:rPr>
              <w:t>r</w:t>
            </w:r>
            <w:r w:rsidR="00CB466C" w:rsidRPr="00E93472">
              <w:rPr>
                <w:rFonts w:ascii="Arial" w:hAnsi="Arial" w:cs="Arial"/>
                <w:sz w:val="24"/>
                <w:szCs w:val="24"/>
                <w:lang w:val="es-CO"/>
              </w:rPr>
              <w:t xml:space="preserve"> fracciones</w:t>
            </w:r>
            <w:r w:rsidR="00325F2C" w:rsidRPr="00E93472">
              <w:rPr>
                <w:rFonts w:ascii="Arial" w:hAnsi="Arial" w:cs="Arial"/>
                <w:sz w:val="24"/>
                <w:szCs w:val="24"/>
                <w:lang w:val="es-CO"/>
              </w:rPr>
              <w:t xml:space="preserve">, homogéneas y heterogéneas. </w:t>
            </w:r>
          </w:p>
          <w:p w14:paraId="0E243115" w14:textId="77777777" w:rsidR="00CB466C" w:rsidRPr="00E93472" w:rsidRDefault="00CB466C" w:rsidP="00CB466C">
            <w:pPr>
              <w:rPr>
                <w:rFonts w:ascii="Arial" w:hAnsi="Arial" w:cs="Arial"/>
                <w:sz w:val="24"/>
                <w:szCs w:val="24"/>
                <w:lang w:val="es-CO"/>
              </w:rPr>
            </w:pPr>
          </w:p>
          <w:p w14:paraId="2BA5EB39" w14:textId="77777777" w:rsidR="00CB466C" w:rsidRPr="00E93472" w:rsidRDefault="00CB466C" w:rsidP="00CB466C">
            <w:pPr>
              <w:rPr>
                <w:rFonts w:ascii="Arial" w:hAnsi="Arial" w:cs="Arial"/>
                <w:b/>
                <w:sz w:val="24"/>
                <w:szCs w:val="24"/>
                <w:lang w:val="es-CO"/>
              </w:rPr>
            </w:pPr>
            <w:r w:rsidRPr="00E93472">
              <w:rPr>
                <w:rFonts w:ascii="Arial" w:hAnsi="Arial" w:cs="Arial"/>
                <w:b/>
                <w:sz w:val="24"/>
                <w:szCs w:val="24"/>
                <w:lang w:val="es-CO"/>
              </w:rPr>
              <w:t>Durante la presentación</w:t>
            </w:r>
          </w:p>
          <w:p w14:paraId="75CF0D1F" w14:textId="1624D362" w:rsidR="00325F2C" w:rsidRPr="00E93472" w:rsidRDefault="00325F2C" w:rsidP="00CB466C">
            <w:pPr>
              <w:rPr>
                <w:rFonts w:ascii="Arial" w:hAnsi="Arial" w:cs="Arial"/>
                <w:sz w:val="24"/>
                <w:szCs w:val="24"/>
                <w:lang w:val="es-CO"/>
              </w:rPr>
            </w:pPr>
            <w:r w:rsidRPr="00E93472">
              <w:rPr>
                <w:rFonts w:ascii="Arial" w:hAnsi="Arial" w:cs="Arial"/>
                <w:sz w:val="24"/>
                <w:szCs w:val="24"/>
                <w:lang w:val="es-CO"/>
              </w:rPr>
              <w:t>El recurso interactivo propone</w:t>
            </w:r>
            <w:r w:rsidR="00554137" w:rsidRPr="00E93472">
              <w:rPr>
                <w:rFonts w:ascii="Arial" w:hAnsi="Arial" w:cs="Arial"/>
                <w:sz w:val="24"/>
                <w:szCs w:val="24"/>
                <w:lang w:val="es-CO"/>
              </w:rPr>
              <w:t xml:space="preserve"> cuatro pestañas donde se divi</w:t>
            </w:r>
            <w:r w:rsidRPr="00E93472">
              <w:rPr>
                <w:rFonts w:ascii="Arial" w:hAnsi="Arial" w:cs="Arial"/>
                <w:sz w:val="24"/>
                <w:szCs w:val="24"/>
                <w:lang w:val="es-CO"/>
              </w:rPr>
              <w:t xml:space="preserve">de la explicación por operaciones (adición y sustracción) y por tipo de fracciones (homogéneas y heterogéneas), es importante </w:t>
            </w:r>
            <w:r w:rsidR="00554137" w:rsidRPr="00E93472">
              <w:rPr>
                <w:rFonts w:ascii="Arial" w:hAnsi="Arial" w:cs="Arial"/>
                <w:sz w:val="24"/>
                <w:szCs w:val="24"/>
                <w:lang w:val="es-CO"/>
              </w:rPr>
              <w:t xml:space="preserve">guiar en un primer momento, la navegación de los estudiantes, en busca de repasar los algoritmos y despejar dudas. Así mismo, se recomienda </w:t>
            </w:r>
            <w:r w:rsidRPr="00E93472">
              <w:rPr>
                <w:rFonts w:ascii="Arial" w:hAnsi="Arial" w:cs="Arial"/>
                <w:sz w:val="24"/>
                <w:szCs w:val="24"/>
                <w:lang w:val="es-CO"/>
              </w:rPr>
              <w:t>permitir a los</w:t>
            </w:r>
            <w:r w:rsidR="00554137" w:rsidRPr="00E93472">
              <w:rPr>
                <w:rFonts w:ascii="Arial" w:hAnsi="Arial" w:cs="Arial"/>
                <w:sz w:val="24"/>
                <w:szCs w:val="24"/>
                <w:lang w:val="es-CO"/>
              </w:rPr>
              <w:t xml:space="preserve"> estudiantes navegar libremente, en un segundo momento, proponiendo diferentes operaciones, con el fin de que se realice una comparación entre los algoritmos y una mayor apropiación de cada uno. </w:t>
            </w:r>
          </w:p>
          <w:p w14:paraId="4F5D8CDA" w14:textId="77777777" w:rsidR="00554137" w:rsidRPr="00B37F94" w:rsidRDefault="00554137" w:rsidP="00CB466C">
            <w:pPr>
              <w:rPr>
                <w:rFonts w:ascii="Arial" w:hAnsi="Arial" w:cs="Arial"/>
                <w:sz w:val="24"/>
                <w:szCs w:val="24"/>
                <w:lang w:val="es-CO"/>
              </w:rPr>
            </w:pPr>
          </w:p>
          <w:p w14:paraId="0E74BEEE" w14:textId="77777777" w:rsidR="00CB466C" w:rsidRPr="00B37F94" w:rsidRDefault="00CB466C" w:rsidP="00CB466C">
            <w:pPr>
              <w:rPr>
                <w:rFonts w:ascii="Arial" w:hAnsi="Arial" w:cs="Arial"/>
                <w:b/>
                <w:sz w:val="24"/>
                <w:szCs w:val="24"/>
                <w:lang w:val="es-CO"/>
              </w:rPr>
            </w:pPr>
            <w:r w:rsidRPr="00B37F94">
              <w:rPr>
                <w:rFonts w:ascii="Arial" w:hAnsi="Arial" w:cs="Arial"/>
                <w:b/>
                <w:sz w:val="24"/>
                <w:szCs w:val="24"/>
                <w:lang w:val="es-CO"/>
              </w:rPr>
              <w:t>Después de la presentación</w:t>
            </w:r>
          </w:p>
          <w:p w14:paraId="23D181D9" w14:textId="0EF93D33" w:rsidR="00562E22" w:rsidRPr="00B37F94" w:rsidRDefault="00483858" w:rsidP="00CB466C">
            <w:pPr>
              <w:rPr>
                <w:rFonts w:ascii="Arial" w:hAnsi="Arial" w:cs="Arial"/>
                <w:sz w:val="24"/>
                <w:szCs w:val="24"/>
                <w:lang w:val="es-CO"/>
              </w:rPr>
            </w:pPr>
            <w:r w:rsidRPr="00B37F94">
              <w:rPr>
                <w:rFonts w:ascii="Arial" w:hAnsi="Arial" w:cs="Arial"/>
                <w:sz w:val="24"/>
                <w:szCs w:val="24"/>
                <w:lang w:val="es-CO"/>
              </w:rPr>
              <w:t xml:space="preserve">En cada apartado del recurso </w:t>
            </w:r>
            <w:r w:rsidR="00A15A27" w:rsidRPr="00B37F94">
              <w:rPr>
                <w:rFonts w:ascii="Arial" w:hAnsi="Arial" w:cs="Arial"/>
                <w:sz w:val="24"/>
                <w:szCs w:val="24"/>
                <w:lang w:val="es-CO"/>
              </w:rPr>
              <w:t xml:space="preserve">se proponen ejercicios de práctica que se pueden utilizar como actividad de </w:t>
            </w:r>
            <w:r w:rsidR="00A15A27" w:rsidRPr="00B37F94">
              <w:rPr>
                <w:rFonts w:ascii="Arial" w:hAnsi="Arial" w:cs="Arial"/>
                <w:sz w:val="24"/>
                <w:szCs w:val="24"/>
                <w:lang w:val="es-CO"/>
              </w:rPr>
              <w:lastRenderedPageBreak/>
              <w:t>ejercitación y/o evaluación del tema desarrollado</w:t>
            </w:r>
            <w:r w:rsidR="00536901" w:rsidRPr="00B37F94">
              <w:rPr>
                <w:rFonts w:ascii="Arial" w:hAnsi="Arial" w:cs="Arial"/>
                <w:sz w:val="24"/>
                <w:szCs w:val="24"/>
                <w:lang w:val="es-CO"/>
              </w:rPr>
              <w:t>, permitiendo que se socialicen los resultados entre los estudiantes</w:t>
            </w:r>
            <w:r w:rsidR="00A15A27" w:rsidRPr="00B37F94">
              <w:rPr>
                <w:rFonts w:ascii="Arial" w:hAnsi="Arial" w:cs="Arial"/>
                <w:sz w:val="24"/>
                <w:szCs w:val="24"/>
                <w:lang w:val="es-CO"/>
              </w:rPr>
              <w:t xml:space="preserve">. </w:t>
            </w:r>
          </w:p>
          <w:p w14:paraId="149A1C6B" w14:textId="77777777" w:rsidR="00536901" w:rsidRPr="00B37F94" w:rsidRDefault="00536901" w:rsidP="00CB466C">
            <w:pPr>
              <w:rPr>
                <w:rFonts w:ascii="Arial" w:hAnsi="Arial" w:cs="Arial"/>
                <w:sz w:val="24"/>
                <w:szCs w:val="24"/>
                <w:lang w:val="es-CO"/>
              </w:rPr>
            </w:pPr>
          </w:p>
          <w:p w14:paraId="0AAD7EE9" w14:textId="77777777" w:rsidR="00536901" w:rsidRPr="00B37F94" w:rsidRDefault="00536901" w:rsidP="00CB466C">
            <w:pPr>
              <w:rPr>
                <w:rFonts w:ascii="Arial" w:hAnsi="Arial" w:cs="Arial"/>
                <w:sz w:val="24"/>
                <w:szCs w:val="24"/>
                <w:u w:val="single"/>
                <w:lang w:val="es-CO"/>
              </w:rPr>
            </w:pPr>
            <w:r w:rsidRPr="00B37F94">
              <w:rPr>
                <w:rFonts w:ascii="Arial" w:hAnsi="Arial" w:cs="Arial"/>
                <w:sz w:val="24"/>
                <w:szCs w:val="24"/>
                <w:u w:val="single"/>
                <w:lang w:val="es-CO"/>
              </w:rPr>
              <w:t>Ficha del estudiante:</w:t>
            </w:r>
          </w:p>
          <w:p w14:paraId="5B30BA87" w14:textId="77777777" w:rsidR="00E93472" w:rsidRPr="00B37F94" w:rsidRDefault="00E93472" w:rsidP="00E93472">
            <w:pPr>
              <w:pStyle w:val="cabecera2"/>
              <w:shd w:val="clear" w:color="auto" w:fill="FFFFFF"/>
              <w:spacing w:before="150" w:beforeAutospacing="0" w:after="150" w:afterAutospacing="0" w:line="270" w:lineRule="atLeast"/>
              <w:rPr>
                <w:rFonts w:ascii="Arial" w:hAnsi="Arial" w:cs="Arial"/>
                <w:b/>
                <w:sz w:val="24"/>
                <w:szCs w:val="24"/>
              </w:rPr>
            </w:pPr>
            <w:r w:rsidRPr="00B37F94">
              <w:rPr>
                <w:rFonts w:ascii="Arial" w:hAnsi="Arial" w:cs="Arial"/>
                <w:b/>
                <w:sz w:val="24"/>
                <w:szCs w:val="24"/>
              </w:rPr>
              <w:t>La suma de fracciones</w:t>
            </w:r>
          </w:p>
          <w:p w14:paraId="7770AFF2" w14:textId="55F0D6C5" w:rsidR="00E93472" w:rsidRPr="00B37F94" w:rsidRDefault="00E93472" w:rsidP="00E93472">
            <w:pPr>
              <w:pStyle w:val="Normal6"/>
              <w:shd w:val="clear" w:color="auto" w:fill="FFFFFF"/>
              <w:spacing w:before="150" w:beforeAutospacing="0" w:after="150" w:afterAutospacing="0" w:line="270" w:lineRule="atLeast"/>
              <w:rPr>
                <w:rFonts w:ascii="Arial" w:hAnsi="Arial" w:cs="Arial"/>
                <w:sz w:val="24"/>
                <w:szCs w:val="24"/>
              </w:rPr>
            </w:pPr>
            <w:r w:rsidRPr="00B37F94">
              <w:rPr>
                <w:rFonts w:ascii="Arial" w:hAnsi="Arial" w:cs="Arial"/>
                <w:sz w:val="24"/>
                <w:szCs w:val="24"/>
              </w:rPr>
              <w:t xml:space="preserve">Se pueden dar dos situaciones cuando queremos </w:t>
            </w:r>
            <w:r w:rsidRPr="00B37F94">
              <w:rPr>
                <w:rStyle w:val="negrita"/>
                <w:rFonts w:ascii="Arial" w:hAnsi="Arial" w:cs="Arial"/>
                <w:b/>
                <w:bCs/>
                <w:sz w:val="24"/>
                <w:szCs w:val="24"/>
              </w:rPr>
              <w:t>sumar fracciones</w:t>
            </w:r>
            <w:r w:rsidRPr="00B37F94">
              <w:rPr>
                <w:rFonts w:ascii="Arial" w:hAnsi="Arial" w:cs="Arial"/>
                <w:sz w:val="24"/>
                <w:szCs w:val="24"/>
              </w:rPr>
              <w:t>:</w:t>
            </w:r>
          </w:p>
          <w:p w14:paraId="391ACE20" w14:textId="67E930A3" w:rsidR="00E93472" w:rsidRPr="00B37F94" w:rsidRDefault="00E93472" w:rsidP="00E93472">
            <w:pPr>
              <w:pStyle w:val="Normal6"/>
              <w:shd w:val="clear" w:color="auto" w:fill="FFFFFF"/>
              <w:spacing w:before="150" w:beforeAutospacing="0" w:after="150" w:afterAutospacing="0" w:line="270" w:lineRule="atLeast"/>
              <w:rPr>
                <w:rFonts w:ascii="Arial" w:hAnsi="Arial" w:cs="Arial"/>
                <w:sz w:val="24"/>
                <w:szCs w:val="24"/>
              </w:rPr>
            </w:pPr>
            <w:r w:rsidRPr="00B37F94">
              <w:rPr>
                <w:rFonts w:ascii="Arial" w:hAnsi="Arial" w:cs="Arial"/>
                <w:sz w:val="24"/>
                <w:szCs w:val="24"/>
              </w:rPr>
              <w:t>1. Si las fracciones son homogéneas, se suman los numeradores y el denominador no cambia:</w:t>
            </w:r>
          </w:p>
          <w:p w14:paraId="54627B2A" w14:textId="37206D0A" w:rsidR="00E93472" w:rsidRPr="00B37F94" w:rsidRDefault="00A8151A" w:rsidP="00E93472">
            <w:pPr>
              <w:pStyle w:val="Normal6"/>
              <w:shd w:val="clear" w:color="auto" w:fill="FFFFFF"/>
              <w:spacing w:before="150" w:beforeAutospacing="0" w:after="150" w:afterAutospacing="0" w:line="270" w:lineRule="atLeast"/>
              <w:rPr>
                <w:rFonts w:ascii="Arial" w:hAnsi="Arial" w:cs="Arial"/>
                <w:sz w:val="24"/>
                <w:szCs w:val="24"/>
              </w:rPr>
            </w:pPr>
            <m:oMathPara>
              <m:oMath>
                <m:f>
                  <m:fPr>
                    <m:ctrlPr>
                      <w:rPr>
                        <w:rFonts w:ascii="Cambria Math" w:hAnsi="Cambria Math" w:cs="Arial"/>
                        <w:i/>
                        <w:sz w:val="24"/>
                        <w:szCs w:val="24"/>
                      </w:rPr>
                    </m:ctrlPr>
                  </m:fPr>
                  <m:num>
                    <m:r>
                      <w:rPr>
                        <w:rFonts w:ascii="Cambria Math" w:hAnsi="Cambria Math" w:cs="Arial"/>
                        <w:sz w:val="24"/>
                        <w:szCs w:val="24"/>
                      </w:rPr>
                      <m:t>2</m:t>
                    </m:r>
                  </m:num>
                  <m:den>
                    <m:r>
                      <w:rPr>
                        <w:rFonts w:ascii="Cambria Math" w:hAnsi="Cambria Math" w:cs="Arial"/>
                        <w:sz w:val="24"/>
                        <w:szCs w:val="24"/>
                      </w:rPr>
                      <m:t>8</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5</m:t>
                    </m:r>
                  </m:num>
                  <m:den>
                    <m:r>
                      <w:rPr>
                        <w:rFonts w:ascii="Cambria Math" w:hAnsi="Cambria Math" w:cs="Arial"/>
                        <w:sz w:val="24"/>
                        <w:szCs w:val="24"/>
                      </w:rPr>
                      <m:t>8</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7</m:t>
                    </m:r>
                  </m:num>
                  <m:den>
                    <m:r>
                      <w:rPr>
                        <w:rFonts w:ascii="Cambria Math" w:hAnsi="Cambria Math" w:cs="Arial"/>
                        <w:sz w:val="24"/>
                        <w:szCs w:val="24"/>
                      </w:rPr>
                      <m:t>8</m:t>
                    </m:r>
                  </m:den>
                </m:f>
              </m:oMath>
            </m:oMathPara>
          </w:p>
          <w:p w14:paraId="611BD66B" w14:textId="7A59FBFE" w:rsidR="00E93472" w:rsidRPr="00B37F94" w:rsidRDefault="00E93472" w:rsidP="00E93472">
            <w:pPr>
              <w:pStyle w:val="Normal6"/>
              <w:shd w:val="clear" w:color="auto" w:fill="FFFFFF"/>
              <w:spacing w:before="150" w:beforeAutospacing="0" w:after="150" w:afterAutospacing="0" w:line="270" w:lineRule="atLeast"/>
              <w:rPr>
                <w:rFonts w:ascii="Arial" w:hAnsi="Arial" w:cs="Arial"/>
                <w:sz w:val="24"/>
                <w:szCs w:val="24"/>
              </w:rPr>
            </w:pPr>
            <w:r w:rsidRPr="00B37F94">
              <w:rPr>
                <w:rFonts w:ascii="Arial" w:hAnsi="Arial" w:cs="Arial"/>
                <w:sz w:val="24"/>
                <w:szCs w:val="24"/>
              </w:rPr>
              <w:t>2. Si las dos fracciones son heterogéneas, no se pueden sumar directamente. Así, para sumar estas fracciones, primero hay que encontrar fracciones que sean equivalentes</w:t>
            </w:r>
            <w:r w:rsidR="007578E4" w:rsidRPr="00B37F94">
              <w:rPr>
                <w:rFonts w:ascii="Arial" w:hAnsi="Arial" w:cs="Arial"/>
                <w:sz w:val="24"/>
                <w:szCs w:val="24"/>
              </w:rPr>
              <w:t xml:space="preserve"> homogéneas</w:t>
            </w:r>
            <w:r w:rsidRPr="00B37F94">
              <w:rPr>
                <w:rFonts w:ascii="Arial" w:hAnsi="Arial" w:cs="Arial"/>
                <w:sz w:val="24"/>
                <w:szCs w:val="24"/>
              </w:rPr>
              <w:t>. Por ejemplo:</w:t>
            </w:r>
          </w:p>
          <w:p w14:paraId="03FDB0C0" w14:textId="2FA94316" w:rsidR="00E93472" w:rsidRPr="00B37F94" w:rsidRDefault="00A8151A" w:rsidP="00E93472">
            <w:pPr>
              <w:pStyle w:val="Normal6"/>
              <w:shd w:val="clear" w:color="auto" w:fill="FFFFFF"/>
              <w:spacing w:before="150" w:beforeAutospacing="0" w:after="150" w:afterAutospacing="0" w:line="270" w:lineRule="atLeast"/>
              <w:rPr>
                <w:rFonts w:ascii="Arial" w:hAnsi="Arial" w:cs="Arial"/>
                <w:sz w:val="24"/>
                <w:szCs w:val="24"/>
              </w:rPr>
            </w:pPr>
            <m:oMathPara>
              <m:oMath>
                <m:f>
                  <m:fPr>
                    <m:ctrlPr>
                      <w:rPr>
                        <w:rFonts w:ascii="Cambria Math" w:hAnsi="Cambria Math" w:cs="Arial"/>
                        <w:i/>
                        <w:sz w:val="24"/>
                        <w:szCs w:val="24"/>
                      </w:rPr>
                    </m:ctrlPr>
                  </m:fPr>
                  <m:num>
                    <m:r>
                      <w:rPr>
                        <w:rFonts w:ascii="Cambria Math" w:hAnsi="Cambria Math" w:cs="Arial"/>
                        <w:sz w:val="24"/>
                        <w:szCs w:val="24"/>
                      </w:rPr>
                      <m:t>2</m:t>
                    </m:r>
                  </m:num>
                  <m:den>
                    <m:r>
                      <w:rPr>
                        <w:rFonts w:ascii="Cambria Math" w:hAnsi="Cambria Math" w:cs="Arial"/>
                        <w:sz w:val="24"/>
                        <w:szCs w:val="24"/>
                      </w:rPr>
                      <m:t>5</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3</m:t>
                    </m:r>
                  </m:num>
                  <m:den>
                    <m:r>
                      <w:rPr>
                        <w:rFonts w:ascii="Cambria Math" w:hAnsi="Cambria Math" w:cs="Arial"/>
                        <w:sz w:val="24"/>
                        <w:szCs w:val="24"/>
                      </w:rPr>
                      <m:t>7</m:t>
                    </m:r>
                  </m:den>
                </m:f>
              </m:oMath>
            </m:oMathPara>
          </w:p>
          <w:p w14:paraId="36725C1D" w14:textId="5ABE4DE4" w:rsidR="00E93472" w:rsidRPr="00B37F94" w:rsidRDefault="007578E4" w:rsidP="00E93472">
            <w:pPr>
              <w:pStyle w:val="Normal6"/>
              <w:shd w:val="clear" w:color="auto" w:fill="FFFFFF"/>
              <w:spacing w:before="150" w:beforeAutospacing="0" w:after="150" w:afterAutospacing="0" w:line="270" w:lineRule="atLeast"/>
              <w:rPr>
                <w:rFonts w:ascii="Arial" w:hAnsi="Arial" w:cs="Arial"/>
                <w:sz w:val="24"/>
                <w:szCs w:val="24"/>
              </w:rPr>
            </w:pPr>
            <w:r w:rsidRPr="00B37F94">
              <w:rPr>
                <w:rFonts w:ascii="Arial" w:hAnsi="Arial" w:cs="Arial"/>
                <w:sz w:val="24"/>
                <w:szCs w:val="24"/>
              </w:rPr>
              <w:t>a) C</w:t>
            </w:r>
            <w:r w:rsidR="00E93472" w:rsidRPr="00B37F94">
              <w:rPr>
                <w:rFonts w:ascii="Arial" w:hAnsi="Arial" w:cs="Arial"/>
                <w:sz w:val="24"/>
                <w:szCs w:val="24"/>
              </w:rPr>
              <w:t>alcular el común denominador</w:t>
            </w:r>
            <w:r w:rsidRPr="00B37F94">
              <w:rPr>
                <w:rFonts w:ascii="Arial" w:hAnsi="Arial" w:cs="Arial"/>
                <w:sz w:val="24"/>
                <w:szCs w:val="24"/>
              </w:rPr>
              <w:t xml:space="preserve"> significa calcular el mínimo común múltiplo (</w:t>
            </w:r>
            <w:proofErr w:type="spellStart"/>
            <w:r w:rsidRPr="00B37F94">
              <w:rPr>
                <w:rFonts w:ascii="Arial" w:hAnsi="Arial" w:cs="Arial"/>
                <w:sz w:val="24"/>
                <w:szCs w:val="24"/>
              </w:rPr>
              <w:t>m.c.m</w:t>
            </w:r>
            <w:proofErr w:type="spellEnd"/>
            <w:r w:rsidRPr="00B37F94">
              <w:rPr>
                <w:rFonts w:ascii="Arial" w:hAnsi="Arial" w:cs="Arial"/>
                <w:sz w:val="24"/>
                <w:szCs w:val="24"/>
              </w:rPr>
              <w:t xml:space="preserve">.) de los denominadores. </w:t>
            </w:r>
            <w:r w:rsidR="00E93472" w:rsidRPr="00B37F94">
              <w:rPr>
                <w:rFonts w:ascii="Arial" w:hAnsi="Arial" w:cs="Arial"/>
                <w:sz w:val="24"/>
                <w:szCs w:val="24"/>
              </w:rPr>
              <w:t xml:space="preserve"> </w:t>
            </w:r>
          </w:p>
          <w:p w14:paraId="5C449E5F" w14:textId="77777777" w:rsidR="00E93472" w:rsidRPr="00B37F94" w:rsidRDefault="00E93472" w:rsidP="00E93472">
            <w:pPr>
              <w:pStyle w:val="Normal6"/>
              <w:shd w:val="clear" w:color="auto" w:fill="FFFFFF"/>
              <w:spacing w:before="150" w:beforeAutospacing="0" w:after="150" w:afterAutospacing="0" w:line="270" w:lineRule="atLeast"/>
              <w:rPr>
                <w:rFonts w:ascii="Arial" w:hAnsi="Arial" w:cs="Arial"/>
                <w:sz w:val="24"/>
                <w:szCs w:val="24"/>
              </w:rPr>
            </w:pPr>
            <w:proofErr w:type="spellStart"/>
            <w:r w:rsidRPr="00B37F94">
              <w:rPr>
                <w:rFonts w:ascii="Arial" w:hAnsi="Arial" w:cs="Arial"/>
                <w:sz w:val="24"/>
                <w:szCs w:val="24"/>
              </w:rPr>
              <w:t>m.c.m</w:t>
            </w:r>
            <w:proofErr w:type="spellEnd"/>
            <w:r w:rsidRPr="00B37F94">
              <w:rPr>
                <w:rFonts w:ascii="Arial" w:hAnsi="Arial" w:cs="Arial"/>
                <w:sz w:val="24"/>
                <w:szCs w:val="24"/>
              </w:rPr>
              <w:t xml:space="preserve">. (5 y 7) = </w:t>
            </w:r>
            <w:r w:rsidRPr="00B37F94">
              <w:rPr>
                <w:rFonts w:ascii="Arial" w:hAnsi="Arial" w:cs="Arial"/>
                <w:b/>
                <w:sz w:val="24"/>
                <w:szCs w:val="24"/>
              </w:rPr>
              <w:t>35</w:t>
            </w:r>
          </w:p>
          <w:p w14:paraId="4F7C9A8C" w14:textId="275E3790" w:rsidR="00E93472" w:rsidRPr="00B37F94" w:rsidRDefault="00E93472" w:rsidP="00E93472">
            <w:pPr>
              <w:pStyle w:val="Normal6"/>
              <w:shd w:val="clear" w:color="auto" w:fill="FFFFFF"/>
              <w:spacing w:before="150" w:beforeAutospacing="0" w:after="150" w:afterAutospacing="0" w:line="270" w:lineRule="atLeast"/>
              <w:rPr>
                <w:rFonts w:ascii="Arial" w:hAnsi="Arial" w:cs="Arial"/>
                <w:sz w:val="24"/>
                <w:szCs w:val="24"/>
              </w:rPr>
            </w:pPr>
            <w:r w:rsidRPr="00B37F94">
              <w:rPr>
                <w:rFonts w:ascii="Arial" w:hAnsi="Arial" w:cs="Arial"/>
                <w:sz w:val="24"/>
                <w:szCs w:val="24"/>
              </w:rPr>
              <w:t xml:space="preserve">Este </w:t>
            </w:r>
            <w:r w:rsidR="007578E4" w:rsidRPr="00B37F94">
              <w:rPr>
                <w:rFonts w:ascii="Arial" w:hAnsi="Arial" w:cs="Arial"/>
                <w:sz w:val="24"/>
                <w:szCs w:val="24"/>
              </w:rPr>
              <w:t xml:space="preserve">mínimo </w:t>
            </w:r>
            <w:r w:rsidRPr="00B37F94">
              <w:rPr>
                <w:rFonts w:ascii="Arial" w:hAnsi="Arial" w:cs="Arial"/>
                <w:sz w:val="24"/>
                <w:szCs w:val="24"/>
              </w:rPr>
              <w:t>común denominador es el número por el que hay que multiplicar los numeradores de las fracciones iniciales.</w:t>
            </w:r>
          </w:p>
          <w:p w14:paraId="7A41C63F" w14:textId="623244E3" w:rsidR="00E93472" w:rsidRPr="00B37F94" w:rsidRDefault="007578E4" w:rsidP="008C5D65">
            <w:pPr>
              <w:pStyle w:val="Normal6"/>
              <w:numPr>
                <w:ilvl w:val="0"/>
                <w:numId w:val="36"/>
              </w:numPr>
              <w:shd w:val="clear" w:color="auto" w:fill="FFFFFF"/>
              <w:spacing w:before="150" w:beforeAutospacing="0" w:after="150" w:afterAutospacing="0" w:line="270" w:lineRule="atLeast"/>
              <w:rPr>
                <w:rFonts w:ascii="Arial" w:hAnsi="Arial" w:cs="Arial"/>
                <w:sz w:val="24"/>
                <w:szCs w:val="24"/>
              </w:rPr>
            </w:pPr>
            <w:r w:rsidRPr="00B37F94">
              <w:rPr>
                <w:rFonts w:ascii="Arial" w:hAnsi="Arial" w:cs="Arial"/>
                <w:sz w:val="24"/>
                <w:szCs w:val="24"/>
              </w:rPr>
              <w:t>35 ÷</w:t>
            </w:r>
            <w:r w:rsidR="00E93472" w:rsidRPr="00B37F94">
              <w:rPr>
                <w:rFonts w:ascii="Arial" w:hAnsi="Arial" w:cs="Arial"/>
                <w:sz w:val="24"/>
                <w:szCs w:val="24"/>
              </w:rPr>
              <w:t xml:space="preserve"> 5 = 7</w:t>
            </w:r>
          </w:p>
          <w:p w14:paraId="5EC458DC" w14:textId="2417AEEE" w:rsidR="008C5D65" w:rsidRPr="00B37F94" w:rsidRDefault="00A8151A" w:rsidP="008C5D65">
            <w:pPr>
              <w:pStyle w:val="Normal6"/>
              <w:shd w:val="clear" w:color="auto" w:fill="FFFFFF"/>
              <w:spacing w:before="150" w:beforeAutospacing="0" w:after="150" w:afterAutospacing="0" w:line="270" w:lineRule="atLeast"/>
              <w:jc w:val="center"/>
              <w:rPr>
                <w:rFonts w:ascii="Arial" w:hAnsi="Arial" w:cs="Arial"/>
                <w:b/>
                <w:sz w:val="24"/>
                <w:szCs w:val="24"/>
              </w:rPr>
            </w:pPr>
            <m:oMathPara>
              <m:oMath>
                <m:f>
                  <m:fPr>
                    <m:ctrlPr>
                      <w:rPr>
                        <w:rFonts w:ascii="Cambria Math" w:hAnsi="Cambria Math" w:cs="Arial"/>
                        <w:i/>
                        <w:sz w:val="24"/>
                        <w:szCs w:val="24"/>
                      </w:rPr>
                    </m:ctrlPr>
                  </m:fPr>
                  <m:num>
                    <m:r>
                      <w:rPr>
                        <w:rFonts w:ascii="Cambria Math" w:hAnsi="Cambria Math" w:cs="Arial"/>
                        <w:sz w:val="24"/>
                        <w:szCs w:val="24"/>
                      </w:rPr>
                      <m:t>2</m:t>
                    </m:r>
                  </m:num>
                  <m:den>
                    <m:r>
                      <w:rPr>
                        <w:rFonts w:ascii="Cambria Math" w:hAnsi="Cambria Math" w:cs="Arial"/>
                        <w:sz w:val="24"/>
                        <w:szCs w:val="24"/>
                      </w:rPr>
                      <m:t>5</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2</m:t>
                    </m:r>
                    <m:r>
                      <m:rPr>
                        <m:sty m:val="p"/>
                      </m:rPr>
                      <w:rPr>
                        <w:rFonts w:ascii="Cambria Math" w:hAnsi="Cambria Math" w:cs="Arial"/>
                        <w:sz w:val="24"/>
                        <w:szCs w:val="24"/>
                      </w:rPr>
                      <m:t>x</m:t>
                    </m:r>
                    <m:r>
                      <w:rPr>
                        <w:rFonts w:ascii="Cambria Math" w:hAnsi="Cambria Math" w:cs="Arial"/>
                        <w:sz w:val="24"/>
                        <w:szCs w:val="24"/>
                      </w:rPr>
                      <m:t>7</m:t>
                    </m:r>
                  </m:num>
                  <m:den>
                    <m:r>
                      <w:rPr>
                        <w:rFonts w:ascii="Cambria Math" w:hAnsi="Cambria Math" w:cs="Arial"/>
                        <w:sz w:val="24"/>
                        <w:szCs w:val="24"/>
                      </w:rPr>
                      <m:t>35</m:t>
                    </m:r>
                  </m:den>
                </m:f>
                <m:r>
                  <w:rPr>
                    <w:rFonts w:ascii="Cambria Math" w:hAnsi="Cambria Math" w:cs="Arial"/>
                    <w:sz w:val="24"/>
                    <w:szCs w:val="24"/>
                  </w:rPr>
                  <m:t>=</m:t>
                </m:r>
                <m:f>
                  <m:fPr>
                    <m:ctrlPr>
                      <w:rPr>
                        <w:rFonts w:ascii="Cambria Math" w:hAnsi="Cambria Math" w:cs="Arial"/>
                        <w:b/>
                        <w:i/>
                        <w:sz w:val="24"/>
                        <w:szCs w:val="24"/>
                      </w:rPr>
                    </m:ctrlPr>
                  </m:fPr>
                  <m:num>
                    <m:r>
                      <m:rPr>
                        <m:sty m:val="bi"/>
                      </m:rPr>
                      <w:rPr>
                        <w:rFonts w:ascii="Cambria Math" w:hAnsi="Cambria Math" w:cs="Arial"/>
                        <w:sz w:val="24"/>
                        <w:szCs w:val="24"/>
                      </w:rPr>
                      <m:t>14</m:t>
                    </m:r>
                  </m:num>
                  <m:den>
                    <m:r>
                      <m:rPr>
                        <m:sty m:val="bi"/>
                      </m:rPr>
                      <w:rPr>
                        <w:rFonts w:ascii="Cambria Math" w:hAnsi="Cambria Math" w:cs="Arial"/>
                        <w:sz w:val="24"/>
                        <w:szCs w:val="24"/>
                      </w:rPr>
                      <m:t>35</m:t>
                    </m:r>
                  </m:den>
                </m:f>
              </m:oMath>
            </m:oMathPara>
          </w:p>
          <w:p w14:paraId="3B9E94E9" w14:textId="77777777" w:rsidR="008C5D65" w:rsidRPr="00B37F94" w:rsidRDefault="008C5D65" w:rsidP="00E93472">
            <w:pPr>
              <w:pStyle w:val="Normal6"/>
              <w:shd w:val="clear" w:color="auto" w:fill="FFFFFF"/>
              <w:spacing w:before="150" w:beforeAutospacing="0" w:after="150" w:afterAutospacing="0" w:line="270" w:lineRule="atLeast"/>
              <w:rPr>
                <w:rFonts w:ascii="Arial" w:hAnsi="Arial" w:cs="Arial"/>
                <w:sz w:val="24"/>
                <w:szCs w:val="24"/>
              </w:rPr>
            </w:pPr>
          </w:p>
          <w:p w14:paraId="0C123B14" w14:textId="74BFF9BB" w:rsidR="00E93472" w:rsidRPr="00B37F94" w:rsidRDefault="00E93472" w:rsidP="008C5D65">
            <w:pPr>
              <w:pStyle w:val="Normal6"/>
              <w:numPr>
                <w:ilvl w:val="0"/>
                <w:numId w:val="36"/>
              </w:numPr>
              <w:shd w:val="clear" w:color="auto" w:fill="FFFFFF"/>
              <w:spacing w:before="150" w:beforeAutospacing="0" w:after="150" w:afterAutospacing="0" w:line="270" w:lineRule="atLeast"/>
              <w:rPr>
                <w:rFonts w:ascii="Arial" w:hAnsi="Arial" w:cs="Arial"/>
                <w:sz w:val="24"/>
                <w:szCs w:val="24"/>
              </w:rPr>
            </w:pPr>
            <w:r w:rsidRPr="00B37F94">
              <w:rPr>
                <w:rFonts w:ascii="Arial" w:hAnsi="Arial" w:cs="Arial"/>
                <w:sz w:val="24"/>
                <w:szCs w:val="24"/>
              </w:rPr>
              <w:t xml:space="preserve">35 </w:t>
            </w:r>
            <w:r w:rsidR="008C5D65" w:rsidRPr="00B37F94">
              <w:rPr>
                <w:rFonts w:ascii="Arial" w:hAnsi="Arial" w:cs="Arial"/>
                <w:sz w:val="24"/>
                <w:szCs w:val="24"/>
              </w:rPr>
              <w:t>÷</w:t>
            </w:r>
            <w:r w:rsidRPr="00B37F94">
              <w:rPr>
                <w:rFonts w:ascii="Arial" w:hAnsi="Arial" w:cs="Arial"/>
                <w:sz w:val="24"/>
                <w:szCs w:val="24"/>
              </w:rPr>
              <w:t xml:space="preserve"> 7 = 5</w:t>
            </w:r>
          </w:p>
          <w:p w14:paraId="2D454609" w14:textId="7B92427E" w:rsidR="008C5D65" w:rsidRPr="00B37F94" w:rsidRDefault="00A8151A" w:rsidP="008C5D65">
            <w:pPr>
              <w:pStyle w:val="Normal6"/>
              <w:shd w:val="clear" w:color="auto" w:fill="FFFFFF"/>
              <w:spacing w:before="150" w:beforeAutospacing="0" w:after="150" w:afterAutospacing="0" w:line="270" w:lineRule="atLeast"/>
              <w:jc w:val="center"/>
              <w:rPr>
                <w:rFonts w:ascii="Arial" w:hAnsi="Arial" w:cs="Arial"/>
                <w:b/>
                <w:sz w:val="24"/>
                <w:szCs w:val="24"/>
              </w:rPr>
            </w:pPr>
            <m:oMathPara>
              <m:oMath>
                <m:f>
                  <m:fPr>
                    <m:ctrlPr>
                      <w:rPr>
                        <w:rFonts w:ascii="Cambria Math" w:hAnsi="Cambria Math" w:cs="Arial"/>
                        <w:i/>
                        <w:sz w:val="24"/>
                        <w:szCs w:val="24"/>
                      </w:rPr>
                    </m:ctrlPr>
                  </m:fPr>
                  <m:num>
                    <m:r>
                      <w:rPr>
                        <w:rFonts w:ascii="Cambria Math" w:hAnsi="Cambria Math" w:cs="Arial"/>
                        <w:sz w:val="24"/>
                        <w:szCs w:val="24"/>
                      </w:rPr>
                      <m:t>3</m:t>
                    </m:r>
                  </m:num>
                  <m:den>
                    <m:r>
                      <w:rPr>
                        <w:rFonts w:ascii="Cambria Math" w:hAnsi="Cambria Math" w:cs="Arial"/>
                        <w:sz w:val="24"/>
                        <w:szCs w:val="24"/>
                      </w:rPr>
                      <m:t>7</m:t>
                    </m:r>
                  </m:den>
                </m:f>
                <m:r>
                  <w:rPr>
                    <w:rFonts w:ascii="Cambria Math" w:hAnsi="Cambria Math" w:cs="Arial"/>
                    <w:sz w:val="24"/>
                    <w:szCs w:val="24"/>
                  </w:rPr>
                  <m:t>=</m:t>
                </m:r>
                <m:f>
                  <m:fPr>
                    <m:ctrlPr>
                      <w:rPr>
                        <w:rFonts w:ascii="Cambria Math" w:hAnsi="Cambria Math" w:cs="Arial"/>
                        <w:i/>
                        <w:sz w:val="24"/>
                        <w:szCs w:val="24"/>
                      </w:rPr>
                    </m:ctrlPr>
                  </m:fPr>
                  <m:num>
                    <m:r>
                      <m:rPr>
                        <m:sty m:val="p"/>
                      </m:rPr>
                      <w:rPr>
                        <w:rFonts w:ascii="Cambria Math" w:hAnsi="Cambria Math" w:cs="Arial"/>
                        <w:sz w:val="24"/>
                        <w:szCs w:val="24"/>
                      </w:rPr>
                      <m:t>3x5</m:t>
                    </m:r>
                  </m:num>
                  <m:den>
                    <m:r>
                      <w:rPr>
                        <w:rFonts w:ascii="Cambria Math" w:hAnsi="Cambria Math" w:cs="Arial"/>
                        <w:sz w:val="24"/>
                        <w:szCs w:val="24"/>
                      </w:rPr>
                      <m:t>35</m:t>
                    </m:r>
                  </m:den>
                </m:f>
                <m:r>
                  <w:rPr>
                    <w:rFonts w:ascii="Cambria Math" w:hAnsi="Cambria Math" w:cs="Arial"/>
                    <w:sz w:val="24"/>
                    <w:szCs w:val="24"/>
                  </w:rPr>
                  <m:t>=</m:t>
                </m:r>
                <m:f>
                  <m:fPr>
                    <m:ctrlPr>
                      <w:rPr>
                        <w:rFonts w:ascii="Cambria Math" w:hAnsi="Cambria Math" w:cs="Arial"/>
                        <w:b/>
                        <w:i/>
                        <w:sz w:val="24"/>
                        <w:szCs w:val="24"/>
                      </w:rPr>
                    </m:ctrlPr>
                  </m:fPr>
                  <m:num>
                    <m:r>
                      <m:rPr>
                        <m:sty m:val="bi"/>
                      </m:rPr>
                      <w:rPr>
                        <w:rFonts w:ascii="Cambria Math" w:hAnsi="Cambria Math" w:cs="Arial"/>
                        <w:sz w:val="24"/>
                        <w:szCs w:val="24"/>
                      </w:rPr>
                      <m:t>15</m:t>
                    </m:r>
                  </m:num>
                  <m:den>
                    <m:r>
                      <m:rPr>
                        <m:sty m:val="bi"/>
                      </m:rPr>
                      <w:rPr>
                        <w:rFonts w:ascii="Cambria Math" w:hAnsi="Cambria Math" w:cs="Arial"/>
                        <w:sz w:val="24"/>
                        <w:szCs w:val="24"/>
                      </w:rPr>
                      <m:t>35</m:t>
                    </m:r>
                  </m:den>
                </m:f>
              </m:oMath>
            </m:oMathPara>
          </w:p>
          <w:p w14:paraId="2870CB48" w14:textId="1AA77E7B" w:rsidR="00E93472" w:rsidRPr="00B37F94" w:rsidRDefault="001B449C" w:rsidP="00E93472">
            <w:pPr>
              <w:pStyle w:val="Normal6"/>
              <w:shd w:val="clear" w:color="auto" w:fill="FFFFFF"/>
              <w:spacing w:before="150" w:beforeAutospacing="0" w:after="150" w:afterAutospacing="0" w:line="270" w:lineRule="atLeast"/>
              <w:rPr>
                <w:rFonts w:ascii="Arial" w:hAnsi="Arial" w:cs="Arial"/>
                <w:sz w:val="24"/>
                <w:szCs w:val="24"/>
              </w:rPr>
            </w:pPr>
            <w:r w:rsidRPr="00B37F94">
              <w:rPr>
                <w:rFonts w:ascii="Arial" w:hAnsi="Arial" w:cs="Arial"/>
                <w:sz w:val="24"/>
                <w:szCs w:val="24"/>
              </w:rPr>
              <w:t>C</w:t>
            </w:r>
            <w:r w:rsidR="00E93472" w:rsidRPr="00B37F94">
              <w:rPr>
                <w:rFonts w:ascii="Arial" w:hAnsi="Arial" w:cs="Arial"/>
                <w:sz w:val="24"/>
                <w:szCs w:val="24"/>
              </w:rPr>
              <w:t xml:space="preserve">uando se tienen las dos fracciones equivalentes </w:t>
            </w:r>
            <w:r w:rsidRPr="00B37F94">
              <w:rPr>
                <w:rFonts w:ascii="Arial" w:hAnsi="Arial" w:cs="Arial"/>
                <w:sz w:val="24"/>
                <w:szCs w:val="24"/>
              </w:rPr>
              <w:t xml:space="preserve">homogéneas, </w:t>
            </w:r>
            <w:r w:rsidR="00E93472" w:rsidRPr="00B37F94">
              <w:rPr>
                <w:rFonts w:ascii="Arial" w:hAnsi="Arial" w:cs="Arial"/>
                <w:sz w:val="24"/>
                <w:szCs w:val="24"/>
              </w:rPr>
              <w:t>se suman los numeradores y el denominador queda igual.</w:t>
            </w:r>
          </w:p>
          <w:p w14:paraId="30266E54" w14:textId="706C6976" w:rsidR="001B449C" w:rsidRPr="00B37F94" w:rsidRDefault="00A8151A" w:rsidP="001B449C">
            <w:pPr>
              <w:pStyle w:val="Normal6"/>
              <w:shd w:val="clear" w:color="auto" w:fill="FFFFFF"/>
              <w:spacing w:before="150" w:beforeAutospacing="0" w:after="150" w:afterAutospacing="0" w:line="270" w:lineRule="atLeast"/>
              <w:jc w:val="center"/>
              <w:rPr>
                <w:rFonts w:ascii="Arial" w:hAnsi="Arial" w:cs="Arial"/>
                <w:sz w:val="24"/>
                <w:szCs w:val="24"/>
              </w:rPr>
            </w:pPr>
            <m:oMathPara>
              <m:oMath>
                <m:f>
                  <m:fPr>
                    <m:ctrlPr>
                      <w:rPr>
                        <w:rFonts w:ascii="Cambria Math" w:hAnsi="Cambria Math" w:cs="Arial"/>
                        <w:i/>
                        <w:sz w:val="24"/>
                        <w:szCs w:val="24"/>
                      </w:rPr>
                    </m:ctrlPr>
                  </m:fPr>
                  <m:num>
                    <m:r>
                      <w:rPr>
                        <w:rFonts w:ascii="Cambria Math" w:hAnsi="Cambria Math" w:cs="Arial"/>
                        <w:sz w:val="24"/>
                        <w:szCs w:val="24"/>
                      </w:rPr>
                      <m:t>14</m:t>
                    </m:r>
                  </m:num>
                  <m:den>
                    <m:r>
                      <w:rPr>
                        <w:rFonts w:ascii="Cambria Math" w:hAnsi="Cambria Math" w:cs="Arial"/>
                        <w:sz w:val="24"/>
                        <w:szCs w:val="24"/>
                      </w:rPr>
                      <m:t>35</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15</m:t>
                    </m:r>
                  </m:num>
                  <m:den>
                    <m:r>
                      <w:rPr>
                        <w:rFonts w:ascii="Cambria Math" w:hAnsi="Cambria Math" w:cs="Arial"/>
                        <w:sz w:val="24"/>
                        <w:szCs w:val="24"/>
                      </w:rPr>
                      <m:t>35</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14+15</m:t>
                    </m:r>
                  </m:num>
                  <m:den>
                    <m:r>
                      <w:rPr>
                        <w:rFonts w:ascii="Cambria Math" w:hAnsi="Cambria Math" w:cs="Arial"/>
                        <w:sz w:val="24"/>
                        <w:szCs w:val="24"/>
                      </w:rPr>
                      <m:t>35</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29</m:t>
                    </m:r>
                  </m:num>
                  <m:den>
                    <m:r>
                      <w:rPr>
                        <w:rFonts w:ascii="Cambria Math" w:hAnsi="Cambria Math" w:cs="Arial"/>
                        <w:sz w:val="24"/>
                        <w:szCs w:val="24"/>
                      </w:rPr>
                      <m:t>35</m:t>
                    </m:r>
                  </m:den>
                </m:f>
              </m:oMath>
            </m:oMathPara>
          </w:p>
          <w:p w14:paraId="6FC8A98C" w14:textId="77777777" w:rsidR="00E93472" w:rsidRPr="00B37F94" w:rsidRDefault="00E93472" w:rsidP="00E93472">
            <w:pPr>
              <w:pStyle w:val="cabecera2"/>
              <w:shd w:val="clear" w:color="auto" w:fill="FFFFFF"/>
              <w:spacing w:before="150" w:beforeAutospacing="0" w:after="150" w:afterAutospacing="0" w:line="270" w:lineRule="atLeast"/>
              <w:rPr>
                <w:rFonts w:ascii="Arial" w:hAnsi="Arial" w:cs="Arial"/>
                <w:b/>
                <w:sz w:val="24"/>
                <w:szCs w:val="24"/>
              </w:rPr>
            </w:pPr>
            <w:r w:rsidRPr="00B37F94">
              <w:rPr>
                <w:rFonts w:ascii="Arial" w:hAnsi="Arial" w:cs="Arial"/>
                <w:b/>
                <w:sz w:val="24"/>
                <w:szCs w:val="24"/>
              </w:rPr>
              <w:t>La resta de fracciones</w:t>
            </w:r>
          </w:p>
          <w:p w14:paraId="7792C695" w14:textId="3EF163AC" w:rsidR="00562E22" w:rsidRPr="004B11CB" w:rsidRDefault="00E93472" w:rsidP="00750563">
            <w:pPr>
              <w:pStyle w:val="Normal6"/>
              <w:shd w:val="clear" w:color="auto" w:fill="FFFFFF"/>
              <w:spacing w:before="150" w:beforeAutospacing="0" w:after="150" w:afterAutospacing="0" w:line="270" w:lineRule="atLeast"/>
              <w:rPr>
                <w:rFonts w:ascii="Arial" w:hAnsi="Arial" w:cs="Arial"/>
                <w:color w:val="333333"/>
                <w:sz w:val="24"/>
                <w:szCs w:val="24"/>
              </w:rPr>
            </w:pPr>
            <w:r w:rsidRPr="00B37F94">
              <w:rPr>
                <w:rFonts w:ascii="Arial" w:hAnsi="Arial" w:cs="Arial"/>
                <w:sz w:val="24"/>
                <w:szCs w:val="24"/>
              </w:rPr>
              <w:lastRenderedPageBreak/>
              <w:t>Para</w:t>
            </w:r>
            <w:r w:rsidRPr="00B37F94">
              <w:rPr>
                <w:rStyle w:val="apple-converted-space"/>
                <w:rFonts w:ascii="Arial" w:hAnsi="Arial" w:cs="Arial"/>
                <w:sz w:val="24"/>
                <w:szCs w:val="24"/>
              </w:rPr>
              <w:t> </w:t>
            </w:r>
            <w:r w:rsidRPr="00B37F94">
              <w:rPr>
                <w:rStyle w:val="negrita"/>
                <w:rFonts w:ascii="Arial" w:hAnsi="Arial" w:cs="Arial"/>
                <w:b/>
                <w:bCs/>
                <w:sz w:val="24"/>
                <w:szCs w:val="24"/>
              </w:rPr>
              <w:t>restar fracciones</w:t>
            </w:r>
            <w:r w:rsidRPr="00B37F94">
              <w:rPr>
                <w:rStyle w:val="apple-converted-space"/>
                <w:rFonts w:ascii="Arial" w:hAnsi="Arial" w:cs="Arial"/>
                <w:b/>
                <w:bCs/>
                <w:sz w:val="24"/>
                <w:szCs w:val="24"/>
              </w:rPr>
              <w:t> </w:t>
            </w:r>
            <w:r w:rsidRPr="00B37F94">
              <w:rPr>
                <w:rFonts w:ascii="Arial" w:hAnsi="Arial" w:cs="Arial"/>
                <w:sz w:val="24"/>
                <w:szCs w:val="24"/>
              </w:rPr>
              <w:t>el procedimiento es exactamente el mismo</w:t>
            </w:r>
            <w:r w:rsidR="00B37F94">
              <w:rPr>
                <w:rFonts w:ascii="Arial" w:hAnsi="Arial" w:cs="Arial"/>
                <w:sz w:val="24"/>
                <w:szCs w:val="24"/>
              </w:rPr>
              <w:t xml:space="preserve"> al de la suma de fracciones</w:t>
            </w:r>
            <w:r w:rsidRPr="00B37F94">
              <w:rPr>
                <w:rFonts w:ascii="Arial" w:hAnsi="Arial" w:cs="Arial"/>
                <w:sz w:val="24"/>
                <w:szCs w:val="24"/>
              </w:rPr>
              <w:t>,</w:t>
            </w:r>
            <w:r w:rsidR="00750563">
              <w:rPr>
                <w:rFonts w:ascii="Arial" w:hAnsi="Arial" w:cs="Arial"/>
                <w:sz w:val="24"/>
                <w:szCs w:val="24"/>
              </w:rPr>
              <w:t xml:space="preserve"> sin embargo, no se suma sino se restan. </w:t>
            </w:r>
            <w:ins w:id="194" w:author="Johana Montejo Rozo" w:date="2015-05-03T17:35:00Z">
              <w:r w:rsidR="00231880">
                <w:rPr>
                  <w:rFonts w:ascii="Arial" w:hAnsi="Arial" w:cs="Arial"/>
                  <w:sz w:val="24"/>
                  <w:szCs w:val="24"/>
                </w:rPr>
                <w:t xml:space="preserve">Se debe tener en cuenta que por el momento, </w:t>
              </w:r>
            </w:ins>
            <w:ins w:id="195" w:author="Johana Montejo Rozo" w:date="2015-05-03T17:38:00Z">
              <w:r w:rsidR="007F2BB1">
                <w:rPr>
                  <w:rFonts w:ascii="Arial" w:hAnsi="Arial" w:cs="Arial"/>
                  <w:sz w:val="24"/>
                  <w:szCs w:val="24"/>
                </w:rPr>
                <w:t>la sustracción entre fracciones ha de realizarse con el minuendo mayor que el sustraendo.</w:t>
              </w:r>
            </w:ins>
          </w:p>
        </w:tc>
      </w:tr>
      <w:tr w:rsidR="00B81C96" w:rsidRPr="00E93472" w14:paraId="2B80765A" w14:textId="77777777" w:rsidTr="007B6F08">
        <w:tc>
          <w:tcPr>
            <w:tcW w:w="2518" w:type="dxa"/>
          </w:tcPr>
          <w:p w14:paraId="2F707601" w14:textId="0557FEB9" w:rsidR="00B81C96" w:rsidRPr="00E93472" w:rsidRDefault="00B81C96" w:rsidP="007B6F08">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086BD2BE" w14:textId="4D772E54" w:rsidR="00B81C96" w:rsidRPr="00E93472" w:rsidRDefault="00B81C96" w:rsidP="007B6F08">
            <w:pPr>
              <w:rPr>
                <w:rFonts w:ascii="Arial" w:hAnsi="Arial" w:cs="Arial"/>
                <w:color w:val="000000"/>
                <w:sz w:val="24"/>
                <w:szCs w:val="24"/>
              </w:rPr>
            </w:pPr>
            <w:r w:rsidRPr="00E93472">
              <w:rPr>
                <w:rFonts w:ascii="Arial" w:hAnsi="Arial" w:cs="Arial"/>
                <w:color w:val="000000"/>
                <w:sz w:val="24"/>
                <w:szCs w:val="24"/>
              </w:rPr>
              <w:t>Adición y sustracción de fracciones</w:t>
            </w:r>
          </w:p>
        </w:tc>
      </w:tr>
      <w:tr w:rsidR="00B81C96" w:rsidRPr="00E93472" w14:paraId="312AEBC5" w14:textId="77777777" w:rsidTr="007B6F08">
        <w:tc>
          <w:tcPr>
            <w:tcW w:w="2518" w:type="dxa"/>
          </w:tcPr>
          <w:p w14:paraId="7A491E6D" w14:textId="77777777" w:rsidR="00B81C96" w:rsidRPr="00E93472" w:rsidRDefault="00B81C96" w:rsidP="007B6F08">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62214397" w14:textId="05D99AFD" w:rsidR="00B81C96" w:rsidRPr="00E93472" w:rsidRDefault="000A32AB" w:rsidP="000A32AB">
            <w:pPr>
              <w:rPr>
                <w:rFonts w:ascii="Arial" w:hAnsi="Arial" w:cs="Arial"/>
                <w:color w:val="000000"/>
                <w:sz w:val="24"/>
                <w:szCs w:val="24"/>
              </w:rPr>
            </w:pPr>
            <w:r w:rsidRPr="00E93472">
              <w:rPr>
                <w:rFonts w:ascii="Arial" w:hAnsi="Arial" w:cs="Arial"/>
                <w:color w:val="000000"/>
                <w:sz w:val="24"/>
                <w:szCs w:val="24"/>
              </w:rPr>
              <w:t xml:space="preserve">Recurso que explica los algoritmos para sumar y restar números fraccionarios. </w:t>
            </w:r>
          </w:p>
        </w:tc>
      </w:tr>
    </w:tbl>
    <w:p w14:paraId="550C88D0" w14:textId="77777777" w:rsidR="00B81C96" w:rsidRPr="00E93472" w:rsidRDefault="00B81C96" w:rsidP="002549ED">
      <w:pPr>
        <w:spacing w:after="0"/>
        <w:rPr>
          <w:rFonts w:ascii="Arial" w:hAnsi="Arial" w:cs="Arial"/>
        </w:rPr>
      </w:pPr>
    </w:p>
    <w:tbl>
      <w:tblPr>
        <w:tblStyle w:val="Tablaconcuadrcula"/>
        <w:tblW w:w="0" w:type="auto"/>
        <w:tblLook w:val="04A0" w:firstRow="1" w:lastRow="0" w:firstColumn="1" w:lastColumn="0" w:noHBand="0" w:noVBand="1"/>
      </w:tblPr>
      <w:tblGrid>
        <w:gridCol w:w="2480"/>
        <w:gridCol w:w="6348"/>
      </w:tblGrid>
      <w:tr w:rsidR="005772A6" w:rsidRPr="00E93472" w14:paraId="14E604ED" w14:textId="77777777" w:rsidTr="008418F2">
        <w:tc>
          <w:tcPr>
            <w:tcW w:w="9033" w:type="dxa"/>
            <w:gridSpan w:val="2"/>
            <w:shd w:val="clear" w:color="auto" w:fill="000000" w:themeFill="text1"/>
          </w:tcPr>
          <w:p w14:paraId="010AC2F6" w14:textId="1770C925" w:rsidR="005772A6" w:rsidRPr="00E93472" w:rsidRDefault="00851F4B" w:rsidP="008418F2">
            <w:pPr>
              <w:jc w:val="center"/>
              <w:rPr>
                <w:rFonts w:ascii="Arial" w:hAnsi="Arial" w:cs="Arial"/>
                <w:b/>
                <w:color w:val="FFFFFF" w:themeColor="background1"/>
                <w:sz w:val="24"/>
                <w:szCs w:val="24"/>
              </w:rPr>
            </w:pPr>
            <w:r>
              <w:rPr>
                <w:rFonts w:ascii="Arial" w:hAnsi="Arial" w:cs="Arial"/>
              </w:rPr>
              <w:t xml:space="preserve"> </w:t>
            </w:r>
            <w:r w:rsidR="005772A6" w:rsidRPr="00E93472">
              <w:rPr>
                <w:rFonts w:ascii="Arial" w:hAnsi="Arial" w:cs="Arial"/>
                <w:b/>
                <w:color w:val="FFFFFF" w:themeColor="background1"/>
                <w:sz w:val="24"/>
                <w:szCs w:val="24"/>
              </w:rPr>
              <w:t>Profundiza: recurso nuevo</w:t>
            </w:r>
          </w:p>
        </w:tc>
      </w:tr>
      <w:tr w:rsidR="005772A6" w:rsidRPr="00E93472" w14:paraId="0458ADFE" w14:textId="77777777" w:rsidTr="008418F2">
        <w:tc>
          <w:tcPr>
            <w:tcW w:w="2518" w:type="dxa"/>
          </w:tcPr>
          <w:p w14:paraId="5757BC5B" w14:textId="77777777" w:rsidR="005772A6" w:rsidRPr="00EA4B62" w:rsidRDefault="005772A6" w:rsidP="008418F2">
            <w:pPr>
              <w:rPr>
                <w:rFonts w:ascii="Arial" w:hAnsi="Arial" w:cs="Arial"/>
                <w:b/>
                <w:color w:val="000000"/>
                <w:sz w:val="24"/>
                <w:szCs w:val="24"/>
                <w:highlight w:val="red"/>
              </w:rPr>
            </w:pPr>
            <w:r w:rsidRPr="00EA4B62">
              <w:rPr>
                <w:rFonts w:ascii="Arial" w:hAnsi="Arial" w:cs="Arial"/>
                <w:b/>
                <w:color w:val="000000"/>
                <w:sz w:val="24"/>
                <w:szCs w:val="24"/>
                <w:highlight w:val="red"/>
              </w:rPr>
              <w:t>Código</w:t>
            </w:r>
          </w:p>
        </w:tc>
        <w:tc>
          <w:tcPr>
            <w:tcW w:w="6515" w:type="dxa"/>
          </w:tcPr>
          <w:p w14:paraId="5BE1E69B" w14:textId="4A42818E" w:rsidR="005772A6" w:rsidRPr="00EA4B62" w:rsidRDefault="005772A6" w:rsidP="005772A6">
            <w:pPr>
              <w:rPr>
                <w:rFonts w:ascii="Arial" w:hAnsi="Arial" w:cs="Arial"/>
                <w:b/>
                <w:color w:val="000000"/>
                <w:sz w:val="24"/>
                <w:szCs w:val="24"/>
                <w:highlight w:val="red"/>
              </w:rPr>
            </w:pPr>
            <w:r w:rsidRPr="00EA4B62">
              <w:rPr>
                <w:rFonts w:ascii="Arial" w:hAnsi="Arial" w:cs="Arial"/>
                <w:color w:val="000000"/>
                <w:sz w:val="24"/>
                <w:szCs w:val="24"/>
                <w:highlight w:val="red"/>
              </w:rPr>
              <w:t>MA_04_04_REC380</w:t>
            </w:r>
          </w:p>
        </w:tc>
      </w:tr>
      <w:tr w:rsidR="005772A6" w:rsidRPr="00E93472" w14:paraId="21019662" w14:textId="77777777" w:rsidTr="008418F2">
        <w:tc>
          <w:tcPr>
            <w:tcW w:w="2518" w:type="dxa"/>
          </w:tcPr>
          <w:p w14:paraId="5917890B" w14:textId="77777777" w:rsidR="005772A6" w:rsidRPr="00EA4B62" w:rsidRDefault="005772A6" w:rsidP="008418F2">
            <w:pPr>
              <w:rPr>
                <w:rFonts w:ascii="Arial" w:hAnsi="Arial" w:cs="Arial"/>
                <w:color w:val="000000"/>
                <w:sz w:val="24"/>
                <w:szCs w:val="24"/>
                <w:highlight w:val="red"/>
              </w:rPr>
            </w:pPr>
            <w:r w:rsidRPr="00EA4B62">
              <w:rPr>
                <w:rFonts w:ascii="Arial" w:hAnsi="Arial" w:cs="Arial"/>
                <w:b/>
                <w:color w:val="000000"/>
                <w:sz w:val="24"/>
                <w:szCs w:val="24"/>
                <w:highlight w:val="red"/>
              </w:rPr>
              <w:t>Título</w:t>
            </w:r>
          </w:p>
        </w:tc>
        <w:tc>
          <w:tcPr>
            <w:tcW w:w="6515" w:type="dxa"/>
          </w:tcPr>
          <w:p w14:paraId="76F1456E" w14:textId="60417EE5" w:rsidR="005772A6" w:rsidRPr="00EA4B62" w:rsidRDefault="00F3383A" w:rsidP="00F3383A">
            <w:pPr>
              <w:rPr>
                <w:rFonts w:ascii="Arial" w:hAnsi="Arial" w:cs="Arial"/>
                <w:color w:val="000000"/>
                <w:sz w:val="24"/>
                <w:szCs w:val="24"/>
                <w:highlight w:val="red"/>
              </w:rPr>
            </w:pPr>
            <w:r w:rsidRPr="00EA4B62">
              <w:rPr>
                <w:rFonts w:ascii="Arial" w:hAnsi="Arial" w:cs="Arial"/>
                <w:color w:val="000000"/>
                <w:sz w:val="24"/>
                <w:szCs w:val="24"/>
                <w:highlight w:val="red"/>
              </w:rPr>
              <w:t>Multiplicación y división de fracciones</w:t>
            </w:r>
          </w:p>
        </w:tc>
      </w:tr>
      <w:tr w:rsidR="005772A6" w:rsidRPr="00E93472" w14:paraId="18C6565D" w14:textId="77777777" w:rsidTr="008418F2">
        <w:tc>
          <w:tcPr>
            <w:tcW w:w="2518" w:type="dxa"/>
          </w:tcPr>
          <w:p w14:paraId="54F2E606" w14:textId="77777777" w:rsidR="005772A6" w:rsidRPr="00EA4B62" w:rsidRDefault="005772A6" w:rsidP="008418F2">
            <w:pPr>
              <w:rPr>
                <w:rFonts w:ascii="Arial" w:hAnsi="Arial" w:cs="Arial"/>
                <w:color w:val="000000"/>
                <w:sz w:val="24"/>
                <w:szCs w:val="24"/>
                <w:highlight w:val="red"/>
              </w:rPr>
            </w:pPr>
            <w:r w:rsidRPr="00EA4B62">
              <w:rPr>
                <w:rFonts w:ascii="Arial" w:hAnsi="Arial" w:cs="Arial"/>
                <w:b/>
                <w:color w:val="000000"/>
                <w:sz w:val="24"/>
                <w:szCs w:val="24"/>
                <w:highlight w:val="red"/>
              </w:rPr>
              <w:t>Descripción</w:t>
            </w:r>
          </w:p>
        </w:tc>
        <w:tc>
          <w:tcPr>
            <w:tcW w:w="6515" w:type="dxa"/>
          </w:tcPr>
          <w:p w14:paraId="056F4568" w14:textId="748E359F" w:rsidR="005772A6" w:rsidRPr="00EA4B62" w:rsidRDefault="00EA4B62" w:rsidP="004359EA">
            <w:pPr>
              <w:rPr>
                <w:rFonts w:ascii="Arial" w:hAnsi="Arial" w:cs="Arial"/>
                <w:color w:val="000000"/>
                <w:sz w:val="24"/>
                <w:szCs w:val="24"/>
                <w:highlight w:val="red"/>
              </w:rPr>
            </w:pPr>
            <w:r w:rsidRPr="0062384E">
              <w:rPr>
                <w:rFonts w:ascii="Arial" w:hAnsi="Arial" w:cs="Arial"/>
                <w:color w:val="000000"/>
                <w:sz w:val="24"/>
                <w:szCs w:val="24"/>
                <w:highlight w:val="red"/>
              </w:rPr>
              <w:t xml:space="preserve">Recurso que explica los algoritmos para </w:t>
            </w:r>
            <w:r w:rsidR="004359EA">
              <w:rPr>
                <w:rFonts w:ascii="Arial" w:hAnsi="Arial" w:cs="Arial"/>
                <w:color w:val="000000"/>
                <w:sz w:val="24"/>
                <w:szCs w:val="24"/>
                <w:highlight w:val="red"/>
              </w:rPr>
              <w:t xml:space="preserve">multiplicar </w:t>
            </w:r>
            <w:r w:rsidRPr="0062384E">
              <w:rPr>
                <w:rFonts w:ascii="Arial" w:hAnsi="Arial" w:cs="Arial"/>
                <w:color w:val="000000"/>
                <w:sz w:val="24"/>
                <w:szCs w:val="24"/>
                <w:highlight w:val="red"/>
              </w:rPr>
              <w:t xml:space="preserve">y </w:t>
            </w:r>
            <w:r w:rsidR="004359EA">
              <w:rPr>
                <w:rFonts w:ascii="Arial" w:hAnsi="Arial" w:cs="Arial"/>
                <w:color w:val="000000"/>
                <w:sz w:val="24"/>
                <w:szCs w:val="24"/>
                <w:highlight w:val="red"/>
              </w:rPr>
              <w:t xml:space="preserve">dividir </w:t>
            </w:r>
            <w:r w:rsidRPr="0062384E">
              <w:rPr>
                <w:rFonts w:ascii="Arial" w:hAnsi="Arial" w:cs="Arial"/>
                <w:color w:val="000000"/>
                <w:sz w:val="24"/>
                <w:szCs w:val="24"/>
                <w:highlight w:val="red"/>
              </w:rPr>
              <w:t>números fraccionarios.</w:t>
            </w:r>
          </w:p>
        </w:tc>
      </w:tr>
    </w:tbl>
    <w:p w14:paraId="22095F6C" w14:textId="752AEB06" w:rsidR="008F75C1" w:rsidRDefault="008F75C1" w:rsidP="002549ED">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1937"/>
        <w:gridCol w:w="6891"/>
      </w:tblGrid>
      <w:tr w:rsidR="001F56DD" w:rsidRPr="00E93472" w14:paraId="5B38C011" w14:textId="77777777" w:rsidTr="008418F2">
        <w:tc>
          <w:tcPr>
            <w:tcW w:w="9054" w:type="dxa"/>
            <w:gridSpan w:val="2"/>
            <w:shd w:val="clear" w:color="auto" w:fill="000000" w:themeFill="text1"/>
          </w:tcPr>
          <w:p w14:paraId="1F3BFBD4" w14:textId="77777777" w:rsidR="001F56DD" w:rsidRPr="00E93472" w:rsidRDefault="001F56DD" w:rsidP="008418F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aprovechado</w:t>
            </w:r>
          </w:p>
        </w:tc>
      </w:tr>
      <w:tr w:rsidR="001F56DD" w:rsidRPr="00E93472" w14:paraId="0FC3B392" w14:textId="77777777" w:rsidTr="008418F2">
        <w:tc>
          <w:tcPr>
            <w:tcW w:w="2518" w:type="dxa"/>
          </w:tcPr>
          <w:p w14:paraId="2B2D3407" w14:textId="77777777" w:rsidR="001F56DD" w:rsidRPr="00E93472" w:rsidRDefault="001F56DD" w:rsidP="008418F2">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0031C0F2" w14:textId="72E7013A" w:rsidR="001F56DD" w:rsidRPr="00E93472" w:rsidRDefault="001F56DD" w:rsidP="001F56DD">
            <w:pPr>
              <w:rPr>
                <w:rFonts w:ascii="Arial" w:hAnsi="Arial" w:cs="Arial"/>
                <w:b/>
                <w:color w:val="000000"/>
                <w:sz w:val="24"/>
                <w:szCs w:val="24"/>
              </w:rPr>
            </w:pPr>
            <w:r>
              <w:rPr>
                <w:rFonts w:ascii="Arial" w:hAnsi="Arial" w:cs="Arial"/>
                <w:color w:val="000000"/>
                <w:sz w:val="24"/>
                <w:szCs w:val="24"/>
              </w:rPr>
              <w:t>MA</w:t>
            </w:r>
            <w:r w:rsidRPr="00E93472">
              <w:rPr>
                <w:rFonts w:ascii="Arial" w:hAnsi="Arial" w:cs="Arial"/>
                <w:color w:val="000000"/>
                <w:sz w:val="24"/>
                <w:szCs w:val="24"/>
              </w:rPr>
              <w:t>_</w:t>
            </w:r>
            <w:r>
              <w:rPr>
                <w:rFonts w:ascii="Arial" w:hAnsi="Arial" w:cs="Arial"/>
                <w:color w:val="000000"/>
                <w:sz w:val="24"/>
                <w:szCs w:val="24"/>
              </w:rPr>
              <w:t>04</w:t>
            </w:r>
            <w:r w:rsidRPr="00E93472">
              <w:rPr>
                <w:rFonts w:ascii="Arial" w:hAnsi="Arial" w:cs="Arial"/>
                <w:color w:val="000000"/>
                <w:sz w:val="24"/>
                <w:szCs w:val="24"/>
              </w:rPr>
              <w:t>_0</w:t>
            </w:r>
            <w:r>
              <w:rPr>
                <w:rFonts w:ascii="Arial" w:hAnsi="Arial" w:cs="Arial"/>
                <w:color w:val="000000"/>
                <w:sz w:val="24"/>
                <w:szCs w:val="24"/>
              </w:rPr>
              <w:t>4_REC390</w:t>
            </w:r>
          </w:p>
        </w:tc>
      </w:tr>
      <w:tr w:rsidR="001F56DD" w:rsidRPr="00E93472" w14:paraId="3DA5256F" w14:textId="77777777" w:rsidTr="008418F2">
        <w:tc>
          <w:tcPr>
            <w:tcW w:w="2518" w:type="dxa"/>
          </w:tcPr>
          <w:p w14:paraId="61CCAF98" w14:textId="77777777" w:rsidR="001F56DD" w:rsidRPr="00E93472" w:rsidRDefault="001F56DD" w:rsidP="008418F2">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04795456" w14:textId="5871043F" w:rsidR="001F56DD" w:rsidRPr="00E93472" w:rsidRDefault="00BD279A" w:rsidP="00BD279A">
            <w:pPr>
              <w:rPr>
                <w:rFonts w:ascii="Arial" w:hAnsi="Arial" w:cs="Arial"/>
                <w:color w:val="000000"/>
                <w:sz w:val="24"/>
                <w:szCs w:val="24"/>
              </w:rPr>
            </w:pPr>
            <w:r w:rsidRPr="00E93472">
              <w:rPr>
                <w:rFonts w:ascii="Arial" w:hAnsi="Arial" w:cs="Arial"/>
                <w:color w:val="000000"/>
                <w:sz w:val="24"/>
                <w:szCs w:val="24"/>
              </w:rPr>
              <w:t>5°ESO/Matemáticas/Las fracciones / 5.</w:t>
            </w:r>
            <w:r>
              <w:rPr>
                <w:rFonts w:ascii="Arial" w:hAnsi="Arial" w:cs="Arial"/>
                <w:color w:val="000000"/>
                <w:sz w:val="24"/>
                <w:szCs w:val="24"/>
              </w:rPr>
              <w:t>3</w:t>
            </w:r>
            <w:r w:rsidRPr="00E93472">
              <w:rPr>
                <w:rFonts w:ascii="Arial" w:hAnsi="Arial" w:cs="Arial"/>
                <w:color w:val="000000"/>
                <w:sz w:val="24"/>
                <w:szCs w:val="24"/>
              </w:rPr>
              <w:t xml:space="preserve"> </w:t>
            </w:r>
            <w:r>
              <w:rPr>
                <w:rFonts w:ascii="Arial" w:hAnsi="Arial" w:cs="Arial"/>
                <w:color w:val="000000"/>
                <w:sz w:val="24"/>
                <w:szCs w:val="24"/>
              </w:rPr>
              <w:t>Consolidación</w:t>
            </w:r>
            <w:r w:rsidRPr="00E93472">
              <w:rPr>
                <w:rFonts w:ascii="Arial" w:hAnsi="Arial" w:cs="Arial"/>
                <w:color w:val="000000"/>
                <w:sz w:val="24"/>
                <w:szCs w:val="24"/>
              </w:rPr>
              <w:t xml:space="preserve">/ Practica: </w:t>
            </w:r>
            <w:r>
              <w:rPr>
                <w:rFonts w:ascii="Arial" w:hAnsi="Arial" w:cs="Arial"/>
                <w:color w:val="000000"/>
                <w:sz w:val="24"/>
                <w:szCs w:val="24"/>
              </w:rPr>
              <w:t>Refuerza tu aprendizaje: Operaciones con fracciones</w:t>
            </w:r>
          </w:p>
        </w:tc>
      </w:tr>
      <w:tr w:rsidR="001F56DD" w:rsidRPr="00E93472" w14:paraId="048F4E32" w14:textId="77777777" w:rsidTr="008418F2">
        <w:tc>
          <w:tcPr>
            <w:tcW w:w="2518" w:type="dxa"/>
          </w:tcPr>
          <w:p w14:paraId="0399E407" w14:textId="77777777" w:rsidR="001F56DD" w:rsidRPr="00E93472" w:rsidRDefault="001F56DD" w:rsidP="008418F2">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3C208989" w14:textId="77777777" w:rsidR="00BD279A" w:rsidRPr="00E93472" w:rsidRDefault="00BD279A" w:rsidP="00BD279A">
            <w:pPr>
              <w:rPr>
                <w:rFonts w:ascii="Arial" w:hAnsi="Arial" w:cs="Arial"/>
                <w:b/>
                <w:color w:val="FF0000"/>
                <w:sz w:val="24"/>
                <w:szCs w:val="24"/>
              </w:rPr>
            </w:pPr>
            <w:r w:rsidRPr="00E93472">
              <w:rPr>
                <w:rFonts w:ascii="Arial" w:hAnsi="Arial" w:cs="Arial"/>
                <w:b/>
                <w:color w:val="FF0000"/>
                <w:sz w:val="24"/>
                <w:szCs w:val="24"/>
              </w:rPr>
              <w:t xml:space="preserve">Cambiar la instrucción general del recurso: </w:t>
            </w:r>
          </w:p>
          <w:p w14:paraId="474914A0" w14:textId="77777777" w:rsidR="00BD279A" w:rsidRPr="00E93472" w:rsidRDefault="00BD279A" w:rsidP="00BD279A">
            <w:pPr>
              <w:rPr>
                <w:rFonts w:ascii="Arial" w:hAnsi="Arial" w:cs="Arial"/>
                <w:b/>
                <w:color w:val="FF0000"/>
                <w:sz w:val="24"/>
                <w:szCs w:val="24"/>
              </w:rPr>
            </w:pPr>
          </w:p>
          <w:p w14:paraId="59A91F61" w14:textId="77777777" w:rsidR="00BD279A" w:rsidRPr="00E93472" w:rsidRDefault="00BD279A" w:rsidP="00BD279A">
            <w:pPr>
              <w:rPr>
                <w:rFonts w:ascii="Arial" w:hAnsi="Arial" w:cs="Arial"/>
                <w:b/>
                <w:color w:val="FF0000"/>
                <w:sz w:val="24"/>
                <w:szCs w:val="24"/>
              </w:rPr>
            </w:pPr>
            <w:r w:rsidRPr="00E93472">
              <w:rPr>
                <w:rFonts w:ascii="Arial" w:hAnsi="Arial" w:cs="Arial"/>
                <w:b/>
                <w:color w:val="FF0000"/>
                <w:sz w:val="24"/>
                <w:szCs w:val="24"/>
              </w:rPr>
              <w:t xml:space="preserve">“Realiza la siguiente actividad. Cuando termines haz clic en “Enviar”. Si es necesario, entrega las respuestas en tu cuaderno o por email a tu docente para validarlas”. </w:t>
            </w:r>
          </w:p>
          <w:p w14:paraId="78700B12" w14:textId="77777777" w:rsidR="001F56DD" w:rsidRDefault="001F56DD" w:rsidP="008418F2">
            <w:pPr>
              <w:rPr>
                <w:rFonts w:ascii="Arial" w:hAnsi="Arial" w:cs="Arial"/>
                <w:color w:val="000000"/>
                <w:sz w:val="24"/>
                <w:szCs w:val="24"/>
              </w:rPr>
            </w:pPr>
          </w:p>
          <w:p w14:paraId="7D65AD3E" w14:textId="6BEEC58F" w:rsidR="00F47631" w:rsidRDefault="00F47631" w:rsidP="008418F2">
            <w:pPr>
              <w:rPr>
                <w:rFonts w:ascii="Arial" w:hAnsi="Arial" w:cs="Arial"/>
                <w:color w:val="000000"/>
                <w:sz w:val="24"/>
                <w:szCs w:val="24"/>
              </w:rPr>
            </w:pPr>
            <w:r>
              <w:rPr>
                <w:noProof/>
                <w:lang w:val="es-CO" w:eastAsia="es-CO"/>
              </w:rPr>
              <w:drawing>
                <wp:inline distT="0" distB="0" distL="0" distR="0" wp14:anchorId="71F397F6" wp14:editId="13177540">
                  <wp:extent cx="3928385" cy="361507"/>
                  <wp:effectExtent l="0" t="0" r="0" b="635"/>
                  <wp:docPr id="3072" name="Imagen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62503" t="35757" r="6624" b="59698"/>
                          <a:stretch/>
                        </pic:blipFill>
                        <pic:spPr bwMode="auto">
                          <a:xfrm>
                            <a:off x="0" y="0"/>
                            <a:ext cx="3927261" cy="361404"/>
                          </a:xfrm>
                          <a:prstGeom prst="rect">
                            <a:avLst/>
                          </a:prstGeom>
                          <a:ln>
                            <a:noFill/>
                          </a:ln>
                          <a:extLst>
                            <a:ext uri="{53640926-AAD7-44D8-BBD7-CCE9431645EC}">
                              <a14:shadowObscured xmlns:a14="http://schemas.microsoft.com/office/drawing/2010/main"/>
                            </a:ext>
                          </a:extLst>
                        </pic:spPr>
                      </pic:pic>
                    </a:graphicData>
                  </a:graphic>
                </wp:inline>
              </w:drawing>
            </w:r>
          </w:p>
          <w:p w14:paraId="40B41F88" w14:textId="77777777" w:rsidR="00F47631" w:rsidRDefault="00F47631" w:rsidP="008418F2">
            <w:pPr>
              <w:rPr>
                <w:rFonts w:ascii="Arial" w:hAnsi="Arial" w:cs="Arial"/>
                <w:color w:val="000000"/>
                <w:sz w:val="24"/>
                <w:szCs w:val="24"/>
              </w:rPr>
            </w:pPr>
          </w:p>
          <w:p w14:paraId="5ADE522E" w14:textId="77777777" w:rsidR="00FE75FF" w:rsidRDefault="00FE75FF" w:rsidP="008418F2">
            <w:pPr>
              <w:rPr>
                <w:rFonts w:ascii="Arial" w:hAnsi="Arial" w:cs="Arial"/>
                <w:color w:val="000000"/>
                <w:sz w:val="24"/>
                <w:szCs w:val="24"/>
              </w:rPr>
            </w:pPr>
          </w:p>
          <w:p w14:paraId="592A6F8F" w14:textId="697D8CE7" w:rsidR="00F47631" w:rsidRDefault="000867CC" w:rsidP="008418F2">
            <w:pPr>
              <w:rPr>
                <w:rFonts w:ascii="Arial" w:hAnsi="Arial" w:cs="Arial"/>
                <w:b/>
                <w:color w:val="FF0000"/>
                <w:sz w:val="24"/>
                <w:szCs w:val="24"/>
              </w:rPr>
            </w:pPr>
            <w:r>
              <w:rPr>
                <w:rFonts w:ascii="Arial" w:hAnsi="Arial" w:cs="Arial"/>
                <w:b/>
                <w:color w:val="FF0000"/>
                <w:sz w:val="24"/>
                <w:szCs w:val="24"/>
              </w:rPr>
              <w:t>Cambiar redacción y c</w:t>
            </w:r>
            <w:r w:rsidR="00C94091">
              <w:rPr>
                <w:rFonts w:ascii="Arial" w:hAnsi="Arial" w:cs="Arial"/>
                <w:b/>
                <w:color w:val="FF0000"/>
                <w:sz w:val="24"/>
                <w:szCs w:val="24"/>
              </w:rPr>
              <w:t xml:space="preserve">ompletar datos del problema 4. </w:t>
            </w:r>
          </w:p>
          <w:p w14:paraId="544BA2EC" w14:textId="77777777" w:rsidR="000867CC" w:rsidRDefault="000867CC" w:rsidP="008418F2">
            <w:pPr>
              <w:rPr>
                <w:rFonts w:ascii="Arial" w:hAnsi="Arial" w:cs="Arial"/>
                <w:b/>
                <w:color w:val="FF0000"/>
                <w:sz w:val="24"/>
                <w:szCs w:val="24"/>
              </w:rPr>
            </w:pPr>
          </w:p>
          <w:p w14:paraId="659476BD" w14:textId="4D89A1BD" w:rsidR="00C94091" w:rsidRDefault="000867CC" w:rsidP="008418F2">
            <w:pPr>
              <w:rPr>
                <w:rFonts w:ascii="Arial" w:hAnsi="Arial" w:cs="Arial"/>
                <w:b/>
                <w:color w:val="FF0000"/>
                <w:sz w:val="24"/>
                <w:szCs w:val="24"/>
              </w:rPr>
            </w:pPr>
            <w:r>
              <w:rPr>
                <w:rFonts w:ascii="Arial" w:hAnsi="Arial" w:cs="Arial"/>
                <w:b/>
                <w:color w:val="FF0000"/>
                <w:sz w:val="24"/>
                <w:szCs w:val="24"/>
              </w:rPr>
              <w:t>“Resuelve el problema: Juan, Sonia, Maribel y Javier se reparten un paquete de hojas de colores. Juan se queda con dos sextos; Sonia con un sexto y Maribel con dos sextos. ¿Qué fracción del paquete de hojas queda para Javier? ¿C</w:t>
            </w:r>
            <w:ins w:id="196" w:author="Johana Montejo Rozo" w:date="2015-05-03T17:39:00Z">
              <w:r w:rsidR="007F2BB1">
                <w:rPr>
                  <w:rFonts w:ascii="Arial" w:hAnsi="Arial" w:cs="Arial"/>
                  <w:b/>
                  <w:color w:val="FF0000"/>
                  <w:sz w:val="24"/>
                  <w:szCs w:val="24"/>
                </w:rPr>
                <w:t>on c</w:t>
              </w:r>
            </w:ins>
            <w:r>
              <w:rPr>
                <w:rFonts w:ascii="Arial" w:hAnsi="Arial" w:cs="Arial"/>
                <w:b/>
                <w:color w:val="FF0000"/>
                <w:sz w:val="24"/>
                <w:szCs w:val="24"/>
              </w:rPr>
              <w:t>uántas hojas se queda cada uno si el paquete tiene 30 hojas de colores?</w:t>
            </w:r>
          </w:p>
          <w:p w14:paraId="7D3FF72D" w14:textId="421DFA48" w:rsidR="00C94091" w:rsidRPr="00C94091" w:rsidRDefault="00FE75FF" w:rsidP="008418F2">
            <w:pPr>
              <w:rPr>
                <w:rFonts w:ascii="Arial" w:hAnsi="Arial" w:cs="Arial"/>
                <w:b/>
                <w:color w:val="FF0000"/>
                <w:sz w:val="24"/>
                <w:szCs w:val="24"/>
              </w:rPr>
            </w:pPr>
            <w:r>
              <w:rPr>
                <w:noProof/>
                <w:lang w:val="es-CO" w:eastAsia="es-CO"/>
              </w:rPr>
              <mc:AlternateContent>
                <mc:Choice Requires="wps">
                  <w:drawing>
                    <wp:anchor distT="0" distB="0" distL="114300" distR="114300" simplePos="0" relativeHeight="251760640" behindDoc="0" locked="0" layoutInCell="1" allowOverlap="1" wp14:anchorId="35C299AD" wp14:editId="05F9CA9B">
                      <wp:simplePos x="0" y="0"/>
                      <wp:positionH relativeFrom="column">
                        <wp:posOffset>106045</wp:posOffset>
                      </wp:positionH>
                      <wp:positionV relativeFrom="paragraph">
                        <wp:posOffset>60325</wp:posOffset>
                      </wp:positionV>
                      <wp:extent cx="3923030" cy="361315"/>
                      <wp:effectExtent l="38100" t="38100" r="58420" b="95885"/>
                      <wp:wrapNone/>
                      <wp:docPr id="3073" name="3073 Conector recto"/>
                      <wp:cNvGraphicFramePr/>
                      <a:graphic xmlns:a="http://schemas.openxmlformats.org/drawingml/2006/main">
                        <a:graphicData uri="http://schemas.microsoft.com/office/word/2010/wordprocessingShape">
                          <wps:wsp>
                            <wps:cNvCnPr/>
                            <wps:spPr>
                              <a:xfrm>
                                <a:off x="0" y="0"/>
                                <a:ext cx="3923030" cy="36131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A084C74" id="3073 Conector recto"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8.35pt,4.75pt" to="317.2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0ro2AEAAAsEAAAOAAAAZHJzL2Uyb0RvYy54bWysU8lu2zAQvRfIPxC8x5IsNG0Fyzk4cC9F&#10;a3T5AJoa2gS4Ych6+fsOKVkJ2gIBiupAcZn3Zt4bcvV4sYadAKP2rufNouYMnPSDdoee//i+vX/P&#10;WUzCDcJ4Bz2/QuSP67s3q3PoYOmP3gyAjEhc7M6h58eUQldVUR7BirjwARwdKo9WJFrioRpQnInd&#10;mmpZ1w/V2eMQ0EuIkXafxkO+LvxKgUxflIqQmOk51ZbKiGXc57Far0R3QBGOWk5liH+owgrtKOlM&#10;9SSSYD9R/0FltUQfvUoL6W3lldISigZS09S/qfl2FAGKFjInhtmm+P9o5efTDpkeet7W71rOnLDU&#10;pTxnG2qYTB4Z5l926hxiR4CN2+G0imGHWfZFoc1/EsQuxd3r7C5cEpO02X5YtnVLTZB01j40bfM2&#10;k1bP6IAxfQRvWZ703GiX1YtOnD7FNIbeQvK2cXmM3uhhq40pCzzsNwbZSVC/t9uavinHizDKmKFV&#10;ljMKKLN0NTDSfgVFllDJy5K+XEaYaYWU4FIz8RpH0RmmqIQZWL8OnOIzFMpFncHN6+AZUTJ7l2aw&#10;1c7j3wjS5VayGuNvDoy6swV7P1xLa4s1dONKd6bXka/0y3WBP7/h9S8AAAD//wMAUEsDBBQABgAI&#10;AAAAIQC91WfB3AAAAAcBAAAPAAAAZHJzL2Rvd25yZXYueG1sTI7BTsMwEETvSPyDtUjcqA1tQxPi&#10;VAgJOPREQKp6c+NtEjVeR7HTpn/PcqK3Gc1o5uXryXXihENoPWl4nCkQSJW3LdUafr7fH1YgQjRk&#10;TecJNVwwwLq4vclNZv2ZvvBUxlrwCIXMaGhi7DMpQ9WgM2HmeyTODn5wJrIdamkHc+Zx18knpRLp&#10;TEv80Jge3xqsjuXoNOxSVabd8tiOqdrSZvPxeTnMt1rf302vLyAiTvG/DH/4jA4FM+39SDaIjn3y&#10;zE0N6RIEx8l8wWLPIlmALHJ5zV/8AgAA//8DAFBLAQItABQABgAIAAAAIQC2gziS/gAAAOEBAAAT&#10;AAAAAAAAAAAAAAAAAAAAAABbQ29udGVudF9UeXBlc10ueG1sUEsBAi0AFAAGAAgAAAAhADj9If/W&#10;AAAAlAEAAAsAAAAAAAAAAAAAAAAALwEAAF9yZWxzLy5yZWxzUEsBAi0AFAAGAAgAAAAhACUXSujY&#10;AQAACwQAAA4AAAAAAAAAAAAAAAAALgIAAGRycy9lMm9Eb2MueG1sUEsBAi0AFAAGAAgAAAAhAL3V&#10;Z8HcAAAABwEAAA8AAAAAAAAAAAAAAAAAMgQAAGRycy9kb3ducmV2LnhtbFBLBQYAAAAABAAEAPMA&#10;AAA7BQAAAAA=&#10;" strokecolor="red" strokeweight="2pt">
                      <v:shadow on="t" color="black" opacity="24903f" origin=",.5" offset="0,.55556mm"/>
                    </v:line>
                  </w:pict>
                </mc:Fallback>
              </mc:AlternateContent>
            </w:r>
            <w:r w:rsidR="00412045">
              <w:rPr>
                <w:noProof/>
                <w:lang w:val="es-CO" w:eastAsia="es-CO"/>
              </w:rPr>
              <w:drawing>
                <wp:inline distT="0" distB="0" distL="0" distR="0" wp14:anchorId="07AD85F2" wp14:editId="4386C6C1">
                  <wp:extent cx="4200116" cy="499730"/>
                  <wp:effectExtent l="0" t="0" r="0" b="0"/>
                  <wp:docPr id="3074" name="Imagen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61745" t="40303" r="4663" b="53303"/>
                          <a:stretch/>
                        </pic:blipFill>
                        <pic:spPr bwMode="auto">
                          <a:xfrm>
                            <a:off x="0" y="0"/>
                            <a:ext cx="4219303" cy="502013"/>
                          </a:xfrm>
                          <a:prstGeom prst="rect">
                            <a:avLst/>
                          </a:prstGeom>
                          <a:ln>
                            <a:noFill/>
                          </a:ln>
                          <a:extLst>
                            <a:ext uri="{53640926-AAD7-44D8-BBD7-CCE9431645EC}">
                              <a14:shadowObscured xmlns:a14="http://schemas.microsoft.com/office/drawing/2010/main"/>
                            </a:ext>
                          </a:extLst>
                        </pic:spPr>
                      </pic:pic>
                    </a:graphicData>
                  </a:graphic>
                </wp:inline>
              </w:drawing>
            </w:r>
          </w:p>
          <w:p w14:paraId="4C06A1E8" w14:textId="77777777" w:rsidR="00F47631" w:rsidRDefault="00F47631" w:rsidP="008418F2">
            <w:pPr>
              <w:rPr>
                <w:rFonts w:ascii="Arial" w:hAnsi="Arial" w:cs="Arial"/>
                <w:color w:val="000000"/>
                <w:sz w:val="24"/>
                <w:szCs w:val="24"/>
              </w:rPr>
            </w:pPr>
          </w:p>
          <w:p w14:paraId="4AB5FA8E" w14:textId="61565A79" w:rsidR="00DA1BA9" w:rsidRDefault="00FE75FF" w:rsidP="008418F2">
            <w:pPr>
              <w:rPr>
                <w:rFonts w:ascii="Arial" w:hAnsi="Arial" w:cs="Arial"/>
                <w:b/>
                <w:color w:val="FF0000"/>
                <w:sz w:val="24"/>
                <w:szCs w:val="24"/>
              </w:rPr>
            </w:pPr>
            <w:r>
              <w:rPr>
                <w:rFonts w:ascii="Arial" w:hAnsi="Arial" w:cs="Arial"/>
                <w:b/>
                <w:color w:val="FF0000"/>
                <w:sz w:val="24"/>
                <w:szCs w:val="24"/>
              </w:rPr>
              <w:t xml:space="preserve">Cambiar </w:t>
            </w:r>
            <w:r w:rsidR="00DA1BA9">
              <w:rPr>
                <w:rFonts w:ascii="Arial" w:hAnsi="Arial" w:cs="Arial"/>
                <w:b/>
                <w:color w:val="FF0000"/>
                <w:sz w:val="24"/>
                <w:szCs w:val="24"/>
              </w:rPr>
              <w:t xml:space="preserve">las </w:t>
            </w:r>
            <w:r>
              <w:rPr>
                <w:rFonts w:ascii="Arial" w:hAnsi="Arial" w:cs="Arial"/>
                <w:b/>
                <w:color w:val="FF0000"/>
                <w:sz w:val="24"/>
                <w:szCs w:val="24"/>
              </w:rPr>
              <w:t xml:space="preserve">multiplicaciones </w:t>
            </w:r>
            <w:r w:rsidR="00DA1BA9">
              <w:rPr>
                <w:rFonts w:ascii="Arial" w:hAnsi="Arial" w:cs="Arial"/>
                <w:b/>
                <w:color w:val="FF0000"/>
                <w:sz w:val="24"/>
                <w:szCs w:val="24"/>
              </w:rPr>
              <w:t>de la actividad 5 por:</w:t>
            </w:r>
          </w:p>
          <w:p w14:paraId="03EC2252" w14:textId="77777777" w:rsidR="00DA1BA9" w:rsidRDefault="00DA1BA9" w:rsidP="008418F2">
            <w:pPr>
              <w:rPr>
                <w:rFonts w:ascii="Arial" w:hAnsi="Arial" w:cs="Arial"/>
                <w:b/>
                <w:color w:val="FF0000"/>
                <w:sz w:val="24"/>
                <w:szCs w:val="24"/>
              </w:rPr>
            </w:pPr>
            <w:r>
              <w:rPr>
                <w:rFonts w:ascii="Arial" w:hAnsi="Arial" w:cs="Arial"/>
                <w:b/>
                <w:color w:val="FF0000"/>
                <w:sz w:val="24"/>
                <w:szCs w:val="24"/>
              </w:rPr>
              <w:t>a) 5/8 x 2/9</w:t>
            </w:r>
          </w:p>
          <w:p w14:paraId="14ED437D" w14:textId="34BA1221" w:rsidR="00DA1BA9" w:rsidRDefault="00DA1BA9" w:rsidP="008418F2">
            <w:pPr>
              <w:rPr>
                <w:rFonts w:ascii="Arial" w:hAnsi="Arial" w:cs="Arial"/>
                <w:b/>
                <w:color w:val="FF0000"/>
                <w:sz w:val="24"/>
                <w:szCs w:val="24"/>
              </w:rPr>
            </w:pPr>
            <w:r>
              <w:rPr>
                <w:rFonts w:ascii="Arial" w:hAnsi="Arial" w:cs="Arial"/>
                <w:b/>
                <w:color w:val="FF0000"/>
                <w:sz w:val="24"/>
                <w:szCs w:val="24"/>
              </w:rPr>
              <w:t xml:space="preserve">b) </w:t>
            </w:r>
            <w:r w:rsidR="00721CAF">
              <w:rPr>
                <w:rFonts w:ascii="Arial" w:hAnsi="Arial" w:cs="Arial"/>
                <w:b/>
                <w:color w:val="FF0000"/>
                <w:sz w:val="24"/>
                <w:szCs w:val="24"/>
              </w:rPr>
              <w:t>13/30 x 29/5</w:t>
            </w:r>
          </w:p>
          <w:p w14:paraId="22145F56" w14:textId="6F911A37" w:rsidR="00721CAF" w:rsidRDefault="00721CAF" w:rsidP="008418F2">
            <w:pPr>
              <w:rPr>
                <w:rFonts w:ascii="Arial" w:hAnsi="Arial" w:cs="Arial"/>
                <w:b/>
                <w:color w:val="FF0000"/>
                <w:sz w:val="24"/>
                <w:szCs w:val="24"/>
              </w:rPr>
            </w:pPr>
            <w:r>
              <w:rPr>
                <w:rFonts w:ascii="Arial" w:hAnsi="Arial" w:cs="Arial"/>
                <w:b/>
                <w:color w:val="FF0000"/>
                <w:sz w:val="24"/>
                <w:szCs w:val="24"/>
              </w:rPr>
              <w:t>c) 92/4 x 3/823</w:t>
            </w:r>
          </w:p>
          <w:p w14:paraId="5F60A925" w14:textId="77777777" w:rsidR="008F044E" w:rsidRPr="00DA1BA9" w:rsidRDefault="008F044E" w:rsidP="008418F2">
            <w:pPr>
              <w:rPr>
                <w:rFonts w:ascii="Arial" w:hAnsi="Arial" w:cs="Arial"/>
                <w:b/>
                <w:color w:val="FF0000"/>
                <w:sz w:val="24"/>
                <w:szCs w:val="24"/>
              </w:rPr>
            </w:pPr>
          </w:p>
          <w:p w14:paraId="1029CB19" w14:textId="503C981B" w:rsidR="00FE75FF" w:rsidRDefault="004429BB" w:rsidP="008418F2">
            <w:pPr>
              <w:rPr>
                <w:rFonts w:ascii="Arial" w:hAnsi="Arial" w:cs="Arial"/>
                <w:color w:val="000000"/>
                <w:sz w:val="24"/>
                <w:szCs w:val="24"/>
              </w:rPr>
            </w:pPr>
            <w:r>
              <w:rPr>
                <w:noProof/>
                <w:lang w:val="es-CO" w:eastAsia="es-CO"/>
              </w:rPr>
              <w:lastRenderedPageBreak/>
              <w:drawing>
                <wp:inline distT="0" distB="0" distL="0" distR="0" wp14:anchorId="3FA4199A" wp14:editId="3ED33F97">
                  <wp:extent cx="4238853" cy="489097"/>
                  <wp:effectExtent l="0" t="0" r="0" b="6350"/>
                  <wp:docPr id="3080" name="Imagen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61934" t="40303" r="3595" b="53334"/>
                          <a:stretch/>
                        </pic:blipFill>
                        <pic:spPr bwMode="auto">
                          <a:xfrm>
                            <a:off x="0" y="0"/>
                            <a:ext cx="4237639" cy="488957"/>
                          </a:xfrm>
                          <a:prstGeom prst="rect">
                            <a:avLst/>
                          </a:prstGeom>
                          <a:ln>
                            <a:noFill/>
                          </a:ln>
                          <a:extLst>
                            <a:ext uri="{53640926-AAD7-44D8-BBD7-CCE9431645EC}">
                              <a14:shadowObscured xmlns:a14="http://schemas.microsoft.com/office/drawing/2010/main"/>
                            </a:ext>
                          </a:extLst>
                        </pic:spPr>
                      </pic:pic>
                    </a:graphicData>
                  </a:graphic>
                </wp:inline>
              </w:drawing>
            </w:r>
          </w:p>
          <w:p w14:paraId="41CD85B5" w14:textId="77777777" w:rsidR="00F47631" w:rsidRPr="00E93472" w:rsidRDefault="00F47631" w:rsidP="008418F2">
            <w:pPr>
              <w:rPr>
                <w:rFonts w:ascii="Arial" w:hAnsi="Arial" w:cs="Arial"/>
                <w:color w:val="000000"/>
                <w:sz w:val="24"/>
                <w:szCs w:val="24"/>
              </w:rPr>
            </w:pPr>
          </w:p>
        </w:tc>
      </w:tr>
      <w:tr w:rsidR="001F56DD" w:rsidRPr="00E93472" w14:paraId="18D77A4E" w14:textId="77777777" w:rsidTr="008418F2">
        <w:tc>
          <w:tcPr>
            <w:tcW w:w="2518" w:type="dxa"/>
          </w:tcPr>
          <w:p w14:paraId="08B774B0" w14:textId="029A2BDB" w:rsidR="001F56DD" w:rsidRPr="00E93472" w:rsidRDefault="001F56DD" w:rsidP="008418F2">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010430F9" w14:textId="101DC866" w:rsidR="001F56DD" w:rsidRPr="00E93472" w:rsidRDefault="00EB02BB" w:rsidP="008418F2">
            <w:pPr>
              <w:rPr>
                <w:rFonts w:ascii="Arial" w:hAnsi="Arial" w:cs="Arial"/>
                <w:color w:val="000000"/>
                <w:sz w:val="24"/>
                <w:szCs w:val="24"/>
              </w:rPr>
            </w:pPr>
            <w:r>
              <w:rPr>
                <w:rFonts w:ascii="Arial" w:hAnsi="Arial" w:cs="Arial"/>
                <w:color w:val="000000"/>
                <w:sz w:val="24"/>
                <w:szCs w:val="24"/>
              </w:rPr>
              <w:t>Reforzar tu aprendizaje: operaciones con fracciones</w:t>
            </w:r>
          </w:p>
        </w:tc>
      </w:tr>
      <w:tr w:rsidR="001F56DD" w:rsidRPr="00E93472" w14:paraId="010214A8" w14:textId="77777777" w:rsidTr="008418F2">
        <w:tc>
          <w:tcPr>
            <w:tcW w:w="2518" w:type="dxa"/>
          </w:tcPr>
          <w:p w14:paraId="1D7BBE82" w14:textId="77777777" w:rsidR="001F56DD" w:rsidRPr="00E93472" w:rsidRDefault="001F56DD" w:rsidP="008418F2">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2F483ABC" w14:textId="1C873B03" w:rsidR="001F56DD" w:rsidRPr="00E93472" w:rsidRDefault="00B31BEA" w:rsidP="00B31BEA">
            <w:pPr>
              <w:rPr>
                <w:rFonts w:ascii="Arial" w:hAnsi="Arial" w:cs="Arial"/>
                <w:color w:val="000000"/>
                <w:sz w:val="24"/>
                <w:szCs w:val="24"/>
              </w:rPr>
            </w:pPr>
            <w:r>
              <w:rPr>
                <w:rFonts w:ascii="Arial" w:hAnsi="Arial" w:cs="Arial"/>
                <w:color w:val="000000"/>
                <w:sz w:val="24"/>
                <w:szCs w:val="24"/>
              </w:rPr>
              <w:t>Actividad que propone p</w:t>
            </w:r>
            <w:r w:rsidR="00EB02BB">
              <w:rPr>
                <w:rFonts w:ascii="Arial" w:hAnsi="Arial" w:cs="Arial"/>
                <w:color w:val="000000"/>
                <w:sz w:val="24"/>
                <w:szCs w:val="24"/>
              </w:rPr>
              <w:t xml:space="preserve">reguntas </w:t>
            </w:r>
            <w:r>
              <w:rPr>
                <w:rFonts w:ascii="Arial" w:hAnsi="Arial" w:cs="Arial"/>
                <w:color w:val="000000"/>
                <w:sz w:val="24"/>
                <w:szCs w:val="24"/>
              </w:rPr>
              <w:t xml:space="preserve">de respuesta abierta </w:t>
            </w:r>
            <w:r w:rsidR="0013178B">
              <w:rPr>
                <w:rFonts w:ascii="Arial" w:hAnsi="Arial" w:cs="Arial"/>
                <w:color w:val="000000"/>
                <w:sz w:val="24"/>
                <w:szCs w:val="24"/>
              </w:rPr>
              <w:t xml:space="preserve">sobre operaciones con números fraccionarios. </w:t>
            </w:r>
          </w:p>
        </w:tc>
      </w:tr>
    </w:tbl>
    <w:p w14:paraId="2CDB7842" w14:textId="77777777" w:rsidR="009A1304" w:rsidRPr="00E93472" w:rsidRDefault="009A1304" w:rsidP="002549ED">
      <w:pPr>
        <w:spacing w:after="0"/>
        <w:rPr>
          <w:rFonts w:ascii="Arial" w:hAnsi="Arial" w:cs="Arial"/>
          <w:highlight w:val="yellow"/>
        </w:rPr>
      </w:pPr>
    </w:p>
    <w:p w14:paraId="2691F0F8" w14:textId="4C1FBBDB" w:rsidR="00D9392C" w:rsidRPr="00E93472" w:rsidRDefault="00D9392C" w:rsidP="00D9392C">
      <w:pPr>
        <w:spacing w:after="0"/>
        <w:rPr>
          <w:rFonts w:ascii="Arial" w:hAnsi="Arial" w:cs="Arial"/>
          <w:b/>
        </w:rPr>
      </w:pPr>
      <w:r w:rsidRPr="00E93472">
        <w:rPr>
          <w:rFonts w:ascii="Arial" w:hAnsi="Arial" w:cs="Arial"/>
          <w:highlight w:val="yellow"/>
        </w:rPr>
        <w:t>[SECCIÓN 1]</w:t>
      </w:r>
      <w:r w:rsidRPr="00E93472">
        <w:rPr>
          <w:rFonts w:ascii="Arial" w:hAnsi="Arial" w:cs="Arial"/>
        </w:rPr>
        <w:t xml:space="preserve"> </w:t>
      </w:r>
      <w:r>
        <w:rPr>
          <w:rFonts w:ascii="Arial" w:hAnsi="Arial" w:cs="Arial"/>
          <w:b/>
        </w:rPr>
        <w:t>6</w:t>
      </w:r>
      <w:r w:rsidRPr="00E93472">
        <w:rPr>
          <w:rFonts w:ascii="Arial" w:hAnsi="Arial" w:cs="Arial"/>
          <w:b/>
        </w:rPr>
        <w:t xml:space="preserve"> </w:t>
      </w:r>
      <w:r>
        <w:rPr>
          <w:rFonts w:ascii="Arial" w:hAnsi="Arial" w:cs="Arial"/>
          <w:b/>
        </w:rPr>
        <w:t>Ejercitación y competencias</w:t>
      </w:r>
    </w:p>
    <w:p w14:paraId="092A828E" w14:textId="77777777" w:rsidR="002549ED" w:rsidRPr="00E93472" w:rsidRDefault="002549ED" w:rsidP="00066BA6">
      <w:pPr>
        <w:spacing w:after="0"/>
        <w:rPr>
          <w:rFonts w:ascii="Arial" w:hAnsi="Arial" w:cs="Arial"/>
          <w:color w:val="000000"/>
          <w:lang w:val="es-CO"/>
        </w:rPr>
      </w:pPr>
    </w:p>
    <w:p w14:paraId="5F78F73B" w14:textId="7955E97D" w:rsidR="009344AB" w:rsidRPr="00E93472" w:rsidRDefault="00D9392C" w:rsidP="00066BA6">
      <w:pPr>
        <w:spacing w:after="0"/>
        <w:rPr>
          <w:rFonts w:ascii="Arial" w:hAnsi="Arial" w:cs="Arial"/>
          <w:color w:val="000000"/>
          <w:lang w:val="es-CO"/>
        </w:rPr>
      </w:pPr>
      <w:r>
        <w:rPr>
          <w:rFonts w:ascii="Arial" w:hAnsi="Arial" w:cs="Arial"/>
          <w:color w:val="000000"/>
          <w:lang w:val="es-CO"/>
        </w:rPr>
        <w:t xml:space="preserve">Pon a prueba tus conocimientos aplicando lo que aprendiste con las siguientes actividades. </w:t>
      </w:r>
    </w:p>
    <w:p w14:paraId="3EB17231" w14:textId="77777777" w:rsidR="009344AB" w:rsidRDefault="009344AB" w:rsidP="00066BA6">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309"/>
        <w:gridCol w:w="6519"/>
      </w:tblGrid>
      <w:tr w:rsidR="001E0811" w:rsidRPr="00E93472" w14:paraId="0F26B07D" w14:textId="77777777" w:rsidTr="008418F2">
        <w:tc>
          <w:tcPr>
            <w:tcW w:w="9054" w:type="dxa"/>
            <w:gridSpan w:val="2"/>
            <w:shd w:val="clear" w:color="auto" w:fill="000000" w:themeFill="text1"/>
          </w:tcPr>
          <w:p w14:paraId="47A48F9F" w14:textId="77777777" w:rsidR="001E0811" w:rsidRPr="00E93472" w:rsidRDefault="001E0811" w:rsidP="008418F2">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Profundiza: recurso aprovechado</w:t>
            </w:r>
          </w:p>
        </w:tc>
      </w:tr>
      <w:tr w:rsidR="001E0811" w:rsidRPr="00E93472" w14:paraId="21871999" w14:textId="77777777" w:rsidTr="008418F2">
        <w:tc>
          <w:tcPr>
            <w:tcW w:w="2518" w:type="dxa"/>
          </w:tcPr>
          <w:p w14:paraId="5A4D6A33" w14:textId="77777777" w:rsidR="001E0811" w:rsidRPr="00E93472" w:rsidRDefault="001E0811" w:rsidP="008418F2">
            <w:pPr>
              <w:rPr>
                <w:rFonts w:ascii="Arial" w:hAnsi="Arial" w:cs="Arial"/>
                <w:b/>
                <w:color w:val="000000"/>
                <w:sz w:val="24"/>
                <w:szCs w:val="24"/>
              </w:rPr>
            </w:pPr>
            <w:r w:rsidRPr="00E93472">
              <w:rPr>
                <w:rFonts w:ascii="Arial" w:hAnsi="Arial" w:cs="Arial"/>
                <w:b/>
                <w:color w:val="000000"/>
                <w:sz w:val="24"/>
                <w:szCs w:val="24"/>
              </w:rPr>
              <w:t>Código</w:t>
            </w:r>
          </w:p>
        </w:tc>
        <w:tc>
          <w:tcPr>
            <w:tcW w:w="6536" w:type="dxa"/>
          </w:tcPr>
          <w:p w14:paraId="66F0089B" w14:textId="1C2C3698" w:rsidR="001E0811" w:rsidRPr="00E93472" w:rsidRDefault="001E0811" w:rsidP="001E0811">
            <w:pPr>
              <w:rPr>
                <w:rFonts w:ascii="Arial" w:hAnsi="Arial" w:cs="Arial"/>
                <w:b/>
                <w:color w:val="000000"/>
                <w:sz w:val="24"/>
                <w:szCs w:val="24"/>
              </w:rPr>
            </w:pPr>
            <w:r>
              <w:rPr>
                <w:rFonts w:ascii="Arial" w:hAnsi="Arial" w:cs="Arial"/>
                <w:color w:val="000000"/>
                <w:sz w:val="24"/>
                <w:szCs w:val="24"/>
              </w:rPr>
              <w:t>MA</w:t>
            </w:r>
            <w:r w:rsidRPr="00E93472">
              <w:rPr>
                <w:rFonts w:ascii="Arial" w:hAnsi="Arial" w:cs="Arial"/>
                <w:color w:val="000000"/>
                <w:sz w:val="24"/>
                <w:szCs w:val="24"/>
              </w:rPr>
              <w:t>_</w:t>
            </w:r>
            <w:r>
              <w:rPr>
                <w:rFonts w:ascii="Arial" w:hAnsi="Arial" w:cs="Arial"/>
                <w:color w:val="000000"/>
                <w:sz w:val="24"/>
                <w:szCs w:val="24"/>
              </w:rPr>
              <w:t>04</w:t>
            </w:r>
            <w:r w:rsidRPr="00E93472">
              <w:rPr>
                <w:rFonts w:ascii="Arial" w:hAnsi="Arial" w:cs="Arial"/>
                <w:color w:val="000000"/>
                <w:sz w:val="24"/>
                <w:szCs w:val="24"/>
              </w:rPr>
              <w:t>_0</w:t>
            </w:r>
            <w:r>
              <w:rPr>
                <w:rFonts w:ascii="Arial" w:hAnsi="Arial" w:cs="Arial"/>
                <w:color w:val="000000"/>
                <w:sz w:val="24"/>
                <w:szCs w:val="24"/>
              </w:rPr>
              <w:t>4_REC400</w:t>
            </w:r>
          </w:p>
        </w:tc>
      </w:tr>
      <w:tr w:rsidR="001E0811" w:rsidRPr="00E93472" w14:paraId="1E46F808" w14:textId="77777777" w:rsidTr="008418F2">
        <w:tc>
          <w:tcPr>
            <w:tcW w:w="2518" w:type="dxa"/>
          </w:tcPr>
          <w:p w14:paraId="56EDBCA6" w14:textId="77777777" w:rsidR="001E0811" w:rsidRPr="00E93472" w:rsidRDefault="001E0811" w:rsidP="008418F2">
            <w:pPr>
              <w:rPr>
                <w:rFonts w:ascii="Arial" w:hAnsi="Arial" w:cs="Arial"/>
                <w:color w:val="000000"/>
                <w:sz w:val="24"/>
                <w:szCs w:val="24"/>
              </w:rPr>
            </w:pPr>
            <w:r w:rsidRPr="00E93472">
              <w:rPr>
                <w:rFonts w:ascii="Arial" w:hAnsi="Arial" w:cs="Arial"/>
                <w:b/>
                <w:color w:val="000000"/>
                <w:sz w:val="24"/>
                <w:szCs w:val="24"/>
              </w:rPr>
              <w:t>Ubicación en Aula Planeta</w:t>
            </w:r>
          </w:p>
        </w:tc>
        <w:tc>
          <w:tcPr>
            <w:tcW w:w="6536" w:type="dxa"/>
          </w:tcPr>
          <w:p w14:paraId="796B23BD" w14:textId="72793453" w:rsidR="001E0811" w:rsidRPr="00E93472" w:rsidRDefault="001E0811" w:rsidP="001E0811">
            <w:pPr>
              <w:rPr>
                <w:rFonts w:ascii="Arial" w:hAnsi="Arial" w:cs="Arial"/>
                <w:color w:val="000000"/>
                <w:sz w:val="24"/>
                <w:szCs w:val="24"/>
              </w:rPr>
            </w:pPr>
            <w:r w:rsidRPr="00E93472">
              <w:rPr>
                <w:rFonts w:ascii="Arial" w:hAnsi="Arial" w:cs="Arial"/>
                <w:color w:val="000000"/>
                <w:sz w:val="24"/>
                <w:szCs w:val="24"/>
              </w:rPr>
              <w:t xml:space="preserve">5°ESO/Matemáticas/Las fracciones / </w:t>
            </w:r>
            <w:r>
              <w:rPr>
                <w:rFonts w:ascii="Arial" w:hAnsi="Arial" w:cs="Arial"/>
                <w:color w:val="000000"/>
                <w:sz w:val="24"/>
                <w:szCs w:val="24"/>
              </w:rPr>
              <w:t>7 Ejercitación y competencias</w:t>
            </w:r>
            <w:r w:rsidRPr="00E93472">
              <w:rPr>
                <w:rFonts w:ascii="Arial" w:hAnsi="Arial" w:cs="Arial"/>
                <w:color w:val="000000"/>
                <w:sz w:val="24"/>
                <w:szCs w:val="24"/>
              </w:rPr>
              <w:t xml:space="preserve">/ </w:t>
            </w:r>
            <w:r>
              <w:rPr>
                <w:rFonts w:ascii="Arial" w:hAnsi="Arial" w:cs="Arial"/>
                <w:color w:val="000000"/>
                <w:sz w:val="24"/>
                <w:szCs w:val="24"/>
              </w:rPr>
              <w:t>Competencias: elabora un dominó de fracciones</w:t>
            </w:r>
            <w:r w:rsidR="00DC3592">
              <w:rPr>
                <w:rFonts w:ascii="Arial" w:hAnsi="Arial" w:cs="Arial"/>
                <w:color w:val="000000"/>
                <w:sz w:val="24"/>
                <w:szCs w:val="24"/>
              </w:rPr>
              <w:t>.</w:t>
            </w:r>
          </w:p>
        </w:tc>
      </w:tr>
      <w:tr w:rsidR="001E0811" w:rsidRPr="00E93472" w14:paraId="47BFEE8C" w14:textId="77777777" w:rsidTr="008418F2">
        <w:tc>
          <w:tcPr>
            <w:tcW w:w="2518" w:type="dxa"/>
          </w:tcPr>
          <w:p w14:paraId="23A613D0" w14:textId="77777777" w:rsidR="001E0811" w:rsidRPr="00E93472" w:rsidRDefault="001E0811" w:rsidP="008418F2">
            <w:pPr>
              <w:rPr>
                <w:rFonts w:ascii="Arial" w:hAnsi="Arial" w:cs="Arial"/>
                <w:color w:val="000000"/>
                <w:sz w:val="24"/>
                <w:szCs w:val="24"/>
              </w:rPr>
            </w:pPr>
            <w:r w:rsidRPr="00E93472">
              <w:rPr>
                <w:rFonts w:ascii="Arial" w:hAnsi="Arial" w:cs="Arial"/>
                <w:b/>
                <w:color w:val="000000"/>
                <w:sz w:val="24"/>
                <w:szCs w:val="24"/>
              </w:rPr>
              <w:t>Cambio (descripción o capturas de pantallas)</w:t>
            </w:r>
          </w:p>
        </w:tc>
        <w:tc>
          <w:tcPr>
            <w:tcW w:w="6536" w:type="dxa"/>
          </w:tcPr>
          <w:p w14:paraId="57C38AFA" w14:textId="77777777" w:rsidR="001E0811" w:rsidRDefault="00780C59" w:rsidP="008418F2">
            <w:pPr>
              <w:rPr>
                <w:rFonts w:ascii="Arial" w:hAnsi="Arial" w:cs="Arial"/>
                <w:b/>
                <w:color w:val="FF0000"/>
                <w:sz w:val="24"/>
                <w:szCs w:val="24"/>
              </w:rPr>
            </w:pPr>
            <w:r w:rsidRPr="00780C59">
              <w:rPr>
                <w:rFonts w:ascii="Arial" w:hAnsi="Arial" w:cs="Arial"/>
                <w:b/>
                <w:color w:val="FF0000"/>
                <w:sz w:val="24"/>
                <w:szCs w:val="24"/>
              </w:rPr>
              <w:t>Cambios</w:t>
            </w:r>
            <w:r>
              <w:rPr>
                <w:rFonts w:ascii="Arial" w:hAnsi="Arial" w:cs="Arial"/>
                <w:b/>
                <w:color w:val="FF0000"/>
                <w:sz w:val="24"/>
                <w:szCs w:val="24"/>
              </w:rPr>
              <w:t>:</w:t>
            </w:r>
          </w:p>
          <w:p w14:paraId="314EBCB4" w14:textId="3528A0C0" w:rsidR="00780C59" w:rsidRDefault="00B4241F" w:rsidP="008418F2">
            <w:pPr>
              <w:rPr>
                <w:rFonts w:ascii="Arial" w:hAnsi="Arial" w:cs="Arial"/>
                <w:b/>
                <w:color w:val="FF0000"/>
                <w:sz w:val="24"/>
                <w:szCs w:val="24"/>
              </w:rPr>
            </w:pPr>
            <w:r>
              <w:rPr>
                <w:rFonts w:ascii="Arial" w:hAnsi="Arial" w:cs="Arial"/>
                <w:b/>
                <w:color w:val="FF0000"/>
                <w:sz w:val="24"/>
                <w:szCs w:val="24"/>
              </w:rPr>
              <w:t>Completar la explicación con la palabra “iguales”</w:t>
            </w:r>
          </w:p>
          <w:p w14:paraId="7BCF756D" w14:textId="166CE814" w:rsidR="00780C59" w:rsidRDefault="00B4241F" w:rsidP="008418F2">
            <w:pPr>
              <w:rPr>
                <w:rFonts w:ascii="Arial" w:hAnsi="Arial" w:cs="Arial"/>
                <w:b/>
                <w:color w:val="000000"/>
                <w:sz w:val="24"/>
                <w:szCs w:val="24"/>
              </w:rPr>
            </w:pPr>
            <w:r>
              <w:rPr>
                <w:noProof/>
                <w:lang w:val="es-CO" w:eastAsia="es-CO"/>
              </w:rPr>
              <mc:AlternateContent>
                <mc:Choice Requires="wps">
                  <w:drawing>
                    <wp:anchor distT="0" distB="0" distL="114300" distR="114300" simplePos="0" relativeHeight="251761664" behindDoc="0" locked="0" layoutInCell="1" allowOverlap="1" wp14:anchorId="2B27B427" wp14:editId="0DD0FC39">
                      <wp:simplePos x="0" y="0"/>
                      <wp:positionH relativeFrom="column">
                        <wp:posOffset>1254125</wp:posOffset>
                      </wp:positionH>
                      <wp:positionV relativeFrom="paragraph">
                        <wp:posOffset>1071718</wp:posOffset>
                      </wp:positionV>
                      <wp:extent cx="2158365" cy="275590"/>
                      <wp:effectExtent l="0" t="0" r="13335" b="10160"/>
                      <wp:wrapNone/>
                      <wp:docPr id="1052" name="1052 Cuadro de texto"/>
                      <wp:cNvGraphicFramePr/>
                      <a:graphic xmlns:a="http://schemas.openxmlformats.org/drawingml/2006/main">
                        <a:graphicData uri="http://schemas.microsoft.com/office/word/2010/wordprocessingShape">
                          <wps:wsp>
                            <wps:cNvSpPr txBox="1"/>
                            <wps:spPr>
                              <a:xfrm>
                                <a:off x="0" y="0"/>
                                <a:ext cx="2158365" cy="275590"/>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E54386B" w14:textId="1BC5820C" w:rsidR="00A8151A" w:rsidRPr="00B4241F" w:rsidRDefault="00A8151A">
                                  <w:pPr>
                                    <w:rPr>
                                      <w:color w:val="FF0000"/>
                                      <w:lang w:val="es-CO"/>
                                    </w:rPr>
                                  </w:pPr>
                                  <w:r>
                                    <w:rPr>
                                      <w:color w:val="FF0000"/>
                                      <w:lang w:val="es-CO"/>
                                    </w:rPr>
                                    <w:t>…partes iguales de la unidad…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B427" id="1052 Cuadro de texto" o:spid="_x0000_s1042" type="#_x0000_t202" style="position:absolute;margin-left:98.75pt;margin-top:84.4pt;width:169.95pt;height:21.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Vv7nQIAAKAFAAAOAAAAZHJzL2Uyb0RvYy54bWysVN1P2zAQf5+0/8Hy+0haCIOKFHVFnSYh&#10;QIOJZ9ex22iOz7PdNt1fvzsnKR3bC9Py4Jx9v/v+uLpuG8O2yocabMlHJzlnykqoarsq+benxYcL&#10;zkIUthIGrCr5XgV+PX3/7mrnJmoMazCV8gyV2DDZuZKvY3STLAtyrRoRTsApi0wNvhERr36VVV7s&#10;UHtjsnGen2c78JXzIFUI+HrTMfk06ddayXivdVCRmZKjbzGdPp1LOrPplZisvHDrWvZuiH/wohG1&#10;RaMHVTciCrbx9R+qmlp6CKDjiYQmA61rqVIMGM0ofxXN41o4lWLB5AR3SFP4f2rl3fbBs7rC2uXF&#10;mDMrGqwS0Wy+EZUHVikWVRuBUrVzYYISjw5lYvsJWoQO7wEfKQOt9g39MTaGfEz6/pBo1MMkPo5H&#10;xcXpecGZRN74Y1FcpkpkL9LOh/hZQcOIKLnHQqb8iu1tiOgJQgcIGbOwqI1JxTSW7Up+flrkSSCA&#10;qStiEiz41XJuPNsKbIfFIseP3EdlRzC8GUtolfqnt0ehdyEmKu6NIoyxX5XG/KVIkwnqXHUwIqRU&#10;NqYkJb2IJpRGh94i2ONfvHqLcBfHYBlsPAg3tQXfpel3t6vvg8u6w2OSjuImMrbLtmuci6EFllDt&#10;sTM8dGMWnFzUWL5bEeKD8DhX2Ay4K+I9HtoAlgl6irM1+J9/eyc8tjtyOdvhnJY8/NgIrzgzXywO&#10;wuXo7IwGO13Oio9jvPhjzvKYYzfNHLD2I9xKTiaS8NEMpPbQPONKmZFVZAkr0XbJ40DOY7c9cCVJ&#10;NZslEI6yE/HWPjpJqqlK1JxP7bPwru9gmqE7GCZaTF41coclSQuzTQRdpy6nRHdZ7QuAayD1a7+y&#10;aM8c3xPqZbFOfwEAAP//AwBQSwMEFAAGAAgAAAAhALYI0ebdAAAACwEAAA8AAABkcnMvZG93bnJl&#10;di54bWxMjz1PwzAQhnck/oN1SCyIOglNW0KcikaCncDA6MZHEhGfg+204d9zTLDdq3v0fpT7xY7i&#10;hD4MjhSkqwQEUuvMQJ2Ct9en2x2IEDUZPTpCBd8YYF9dXpS6MO5ML3hqYifYhEKhFfQxToWUoe3R&#10;6rByExL/Ppy3OrL0nTRen9ncjjJLko20eiBO6PWEdY/tZzNbBTc687OvQ6if14c8HL7S98amSl1f&#10;LY8PICIu8Q+G3/pcHSrudHQzmSBG1vfbnFE+NjvewER+t12DOCrI0iwDWZXy/4bqBwAA//8DAFBL&#10;AQItABQABgAIAAAAIQC2gziS/gAAAOEBAAATAAAAAAAAAAAAAAAAAAAAAABbQ29udGVudF9UeXBl&#10;c10ueG1sUEsBAi0AFAAGAAgAAAAhADj9If/WAAAAlAEAAAsAAAAAAAAAAAAAAAAALwEAAF9yZWxz&#10;Ly5yZWxzUEsBAi0AFAAGAAgAAAAhAI0xW/udAgAAoAUAAA4AAAAAAAAAAAAAAAAALgIAAGRycy9l&#10;Mm9Eb2MueG1sUEsBAi0AFAAGAAgAAAAhALYI0ebdAAAACwEAAA8AAAAAAAAAAAAAAAAA9wQAAGRy&#10;cy9kb3ducmV2LnhtbFBLBQYAAAAABAAEAPMAAAABBgAAAAA=&#10;" filled="f" strokecolor="red" strokeweight=".5pt">
                      <v:textbox>
                        <w:txbxContent>
                          <w:p w14:paraId="3E54386B" w14:textId="1BC5820C" w:rsidR="00A8151A" w:rsidRPr="00B4241F" w:rsidRDefault="00A8151A">
                            <w:pPr>
                              <w:rPr>
                                <w:color w:val="FF0000"/>
                                <w:lang w:val="es-CO"/>
                              </w:rPr>
                            </w:pPr>
                            <w:r>
                              <w:rPr>
                                <w:color w:val="FF0000"/>
                                <w:lang w:val="es-CO"/>
                              </w:rPr>
                              <w:t>…partes iguales de la unidad…</w:t>
                            </w:r>
                          </w:p>
                        </w:txbxContent>
                      </v:textbox>
                    </v:shape>
                  </w:pict>
                </mc:Fallback>
              </mc:AlternateContent>
            </w:r>
            <w:r>
              <w:rPr>
                <w:noProof/>
                <w:lang w:val="es-CO" w:eastAsia="es-CO"/>
              </w:rPr>
              <mc:AlternateContent>
                <mc:Choice Requires="wps">
                  <w:drawing>
                    <wp:anchor distT="0" distB="0" distL="114300" distR="114300" simplePos="0" relativeHeight="251763712" behindDoc="0" locked="0" layoutInCell="1" allowOverlap="1" wp14:anchorId="1089FB20" wp14:editId="18B4A0E6">
                      <wp:simplePos x="0" y="0"/>
                      <wp:positionH relativeFrom="column">
                        <wp:posOffset>1126490</wp:posOffset>
                      </wp:positionH>
                      <wp:positionV relativeFrom="paragraph">
                        <wp:posOffset>2401732</wp:posOffset>
                      </wp:positionV>
                      <wp:extent cx="2158410" cy="275871"/>
                      <wp:effectExtent l="0" t="0" r="13335" b="10160"/>
                      <wp:wrapNone/>
                      <wp:docPr id="1054" name="1054 Cuadro de texto"/>
                      <wp:cNvGraphicFramePr/>
                      <a:graphic xmlns:a="http://schemas.openxmlformats.org/drawingml/2006/main">
                        <a:graphicData uri="http://schemas.microsoft.com/office/word/2010/wordprocessingShape">
                          <wps:wsp>
                            <wps:cNvSpPr txBox="1"/>
                            <wps:spPr>
                              <a:xfrm>
                                <a:off x="0" y="0"/>
                                <a:ext cx="2158410" cy="275871"/>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1427971" w14:textId="3A2A8E84" w:rsidR="00A8151A" w:rsidRPr="00B4241F" w:rsidRDefault="00A8151A">
                                  <w:pPr>
                                    <w:rPr>
                                      <w:color w:val="FF0000"/>
                                      <w:lang w:val="es-CO"/>
                                    </w:rPr>
                                  </w:pPr>
                                  <w:r>
                                    <w:rPr>
                                      <w:color w:val="FF0000"/>
                                      <w:lang w:val="es-CO"/>
                                    </w:rPr>
                                    <w:t>…partes iguales hemos…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9FB20" id="1054 Cuadro de texto" o:spid="_x0000_s1043" type="#_x0000_t202" style="position:absolute;margin-left:88.7pt;margin-top:189.1pt;width:169.95pt;height:21.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ioOnAIAAKAFAAAOAAAAZHJzL2Uyb0RvYy54bWysVN1v2jAQf5+0/8Hy+5rAoKWooWJUTJOq&#10;tlo79dk4NkRzfJ5tIOyv352TUNbtpdPy4Jx9v/v+uLpuasN2yocKbMEHZzlnykooK7su+Len5YcJ&#10;ZyEKWwoDVhX8oAK/nr1/d7V3UzWEDZhSeYZKbJjuXcE3MbpplgW5UbUIZ+CURaYGX4uIV7/OSi/2&#10;qL022TDPz7M9+NJ5kCoEfL1pmXyW9GutZLzXOqjITMHRt5hOn84VndnsSkzXXrhNJTs3xD94UYvK&#10;otGjqhsRBdv66g9VdSU9BNDxTEKdgdaVVCkGjGaQv4rmcSOcSrFgcoI7pin8P7XybvfgWVVi7fLx&#10;iDMraqwS0WyxFaUHVioWVROBUrV3YYoSjw5lYvMJGoT27wEfKQON9jX9MTaGfEz64Zho1MMkPg4H&#10;48logCyJvOHFeHKR1GQv0s6H+FlBzYgouMdCpvyK3W2I6AlCewgZs7CsjEnFNJbtC37+cZwngQCm&#10;KolJsODXq4XxbCewHZbLHD9yH5WdwPBmLKFV6p/OHoXehpioeDCKMMZ+VRrzlyJNJqhz1dGIkFLZ&#10;2EeX0ITS6NBbBDv8i1dvEW7jQIlkGWw8CteVBd+m6Xe3y++9y7rFY5JO4iYyNqumbZzLvgVWUB6w&#10;Mzy0YxacXFZYvlsR4oPwOFdYcdwV8R4PbQDLBB3F2Qb8z7+9Ex7bHbmc7XFOCx5+bIVXnJkvFgfh&#10;cjAa0WCny2h8McSLP+WsTjl2Wy8Aaz/AreRkIgkfTU9qD/UzrpQ5WUWWsBJtFzz25CK22wNXklTz&#10;eQLhKDsRb+2jk6Sa0kzN+dQ8C++6DqYZuoN+osX0VSO3WJK0MN9G0FXqckp0m9WuALgGUr92K4v2&#10;zOk9oV4W6+wXAAAA//8DAFBLAwQUAAYACAAAACEAI5ji3N4AAAALAQAADwAAAGRycy9kb3ducmV2&#10;LnhtbEyPwU7DMBBE70j8g7VIXFDrOE2bKsSpaCS4EzhwdONtEhGvg+204e8xJziO9mnmbXlYzMgu&#10;6PxgSYJYJ8CQWqsH6iS8vz2v9sB8UKTVaAklfKOHQ3V7U6pC2yu94qUJHYsl5AsloQ9hKjj3bY9G&#10;+bWdkOLtbJ1RIUbXce3UNZabkadJsuNGDRQXejVh3WP72cxGwoNK3exq7+uX7Lj1xy/x0Rgh5f3d&#10;8vQILOAS/mD41Y/qUEWnk51JezbGnOdZRCVs8n0KLBJbkW+AnSRkqdgBr0r+/4fqBwAA//8DAFBL&#10;AQItABQABgAIAAAAIQC2gziS/gAAAOEBAAATAAAAAAAAAAAAAAAAAAAAAABbQ29udGVudF9UeXBl&#10;c10ueG1sUEsBAi0AFAAGAAgAAAAhADj9If/WAAAAlAEAAAsAAAAAAAAAAAAAAAAALwEAAF9yZWxz&#10;Ly5yZWxzUEsBAi0AFAAGAAgAAAAhAOPKKg6cAgAAoAUAAA4AAAAAAAAAAAAAAAAALgIAAGRycy9l&#10;Mm9Eb2MueG1sUEsBAi0AFAAGAAgAAAAhACOY4tzeAAAACwEAAA8AAAAAAAAAAAAAAAAA9gQAAGRy&#10;cy9kb3ducmV2LnhtbFBLBQYAAAAABAAEAPMAAAABBgAAAAA=&#10;" filled="f" strokecolor="red" strokeweight=".5pt">
                      <v:textbox>
                        <w:txbxContent>
                          <w:p w14:paraId="61427971" w14:textId="3A2A8E84" w:rsidR="00A8151A" w:rsidRPr="00B4241F" w:rsidRDefault="00A8151A">
                            <w:pPr>
                              <w:rPr>
                                <w:color w:val="FF0000"/>
                                <w:lang w:val="es-CO"/>
                              </w:rPr>
                            </w:pPr>
                            <w:r>
                              <w:rPr>
                                <w:color w:val="FF0000"/>
                                <w:lang w:val="es-CO"/>
                              </w:rPr>
                              <w:t>…partes iguales hemos…</w:t>
                            </w:r>
                          </w:p>
                        </w:txbxContent>
                      </v:textbox>
                    </v:shape>
                  </w:pict>
                </mc:Fallback>
              </mc:AlternateContent>
            </w:r>
            <w:r w:rsidR="00780C59">
              <w:rPr>
                <w:noProof/>
                <w:lang w:val="es-CO" w:eastAsia="es-CO"/>
              </w:rPr>
              <w:drawing>
                <wp:inline distT="0" distB="0" distL="0" distR="0" wp14:anchorId="6EF15EEE" wp14:editId="39F15ED2">
                  <wp:extent cx="3707142" cy="3530010"/>
                  <wp:effectExtent l="0" t="0" r="7620" b="0"/>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8144" t="8181" r="36361" b="7273"/>
                          <a:stretch/>
                        </pic:blipFill>
                        <pic:spPr bwMode="auto">
                          <a:xfrm>
                            <a:off x="0" y="0"/>
                            <a:ext cx="3708438" cy="3531244"/>
                          </a:xfrm>
                          <a:prstGeom prst="rect">
                            <a:avLst/>
                          </a:prstGeom>
                          <a:ln>
                            <a:noFill/>
                          </a:ln>
                          <a:extLst>
                            <a:ext uri="{53640926-AAD7-44D8-BBD7-CCE9431645EC}">
                              <a14:shadowObscured xmlns:a14="http://schemas.microsoft.com/office/drawing/2010/main"/>
                            </a:ext>
                          </a:extLst>
                        </pic:spPr>
                      </pic:pic>
                    </a:graphicData>
                  </a:graphic>
                </wp:inline>
              </w:drawing>
            </w:r>
          </w:p>
          <w:p w14:paraId="60D8E050" w14:textId="77777777" w:rsidR="00780C59" w:rsidRDefault="00780C59" w:rsidP="008418F2">
            <w:pPr>
              <w:rPr>
                <w:rFonts w:ascii="Arial" w:hAnsi="Arial" w:cs="Arial"/>
                <w:b/>
                <w:color w:val="000000"/>
                <w:sz w:val="24"/>
                <w:szCs w:val="24"/>
              </w:rPr>
            </w:pPr>
          </w:p>
          <w:p w14:paraId="7B2257DE" w14:textId="763F856D" w:rsidR="00780C59" w:rsidRDefault="00735D58" w:rsidP="008418F2">
            <w:pPr>
              <w:rPr>
                <w:rFonts w:ascii="Arial" w:hAnsi="Arial" w:cs="Arial"/>
                <w:b/>
                <w:color w:val="000000"/>
                <w:sz w:val="24"/>
                <w:szCs w:val="24"/>
              </w:rPr>
            </w:pPr>
            <w:r>
              <w:rPr>
                <w:noProof/>
                <w:lang w:val="es-CO" w:eastAsia="es-CO"/>
              </w:rPr>
              <w:lastRenderedPageBreak/>
              <mc:AlternateContent>
                <mc:Choice Requires="wps">
                  <w:drawing>
                    <wp:anchor distT="0" distB="0" distL="114300" distR="114300" simplePos="0" relativeHeight="251765760" behindDoc="0" locked="0" layoutInCell="1" allowOverlap="1" wp14:anchorId="7DEE9902" wp14:editId="51C5EECB">
                      <wp:simplePos x="0" y="0"/>
                      <wp:positionH relativeFrom="column">
                        <wp:posOffset>1009177</wp:posOffset>
                      </wp:positionH>
                      <wp:positionV relativeFrom="paragraph">
                        <wp:posOffset>1203325</wp:posOffset>
                      </wp:positionV>
                      <wp:extent cx="2158410" cy="275871"/>
                      <wp:effectExtent l="0" t="0" r="13335" b="10160"/>
                      <wp:wrapNone/>
                      <wp:docPr id="3078" name="3078 Cuadro de texto"/>
                      <wp:cNvGraphicFramePr/>
                      <a:graphic xmlns:a="http://schemas.openxmlformats.org/drawingml/2006/main">
                        <a:graphicData uri="http://schemas.microsoft.com/office/word/2010/wordprocessingShape">
                          <wps:wsp>
                            <wps:cNvSpPr txBox="1"/>
                            <wps:spPr>
                              <a:xfrm>
                                <a:off x="0" y="0"/>
                                <a:ext cx="2158410" cy="275871"/>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CD75CB9" w14:textId="0FC45A03" w:rsidR="00A8151A" w:rsidRPr="00B4241F" w:rsidRDefault="00A8151A">
                                  <w:pPr>
                                    <w:rPr>
                                      <w:color w:val="FF0000"/>
                                      <w:lang w:val="es-CO"/>
                                    </w:rPr>
                                  </w:pPr>
                                  <w:r>
                                    <w:rPr>
                                      <w:color w:val="FF0000"/>
                                      <w:lang w:val="es-CO"/>
                                    </w:rPr>
                                    <w:t>…unidad en 4</w:t>
                                  </w:r>
                                  <w:ins w:id="197" w:author="Johana Montejo Rozo" w:date="2015-05-03T18:00:00Z">
                                    <w:r w:rsidR="00F5167E">
                                      <w:rPr>
                                        <w:color w:val="FF0000"/>
                                        <w:lang w:val="es-CO"/>
                                      </w:rPr>
                                      <w:t xml:space="preserve"> </w:t>
                                    </w:r>
                                  </w:ins>
                                  <w:r>
                                    <w:rPr>
                                      <w:color w:val="FF0000"/>
                                      <w:lang w:val="es-CO"/>
                                    </w:rPr>
                                    <w:t>partes iguales.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E9902" id="3078 Cuadro de texto" o:spid="_x0000_s1044" type="#_x0000_t202" style="position:absolute;margin-left:79.45pt;margin-top:94.75pt;width:169.95pt;height:21.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fD9nAIAAKAFAAAOAAAAZHJzL2Uyb0RvYy54bWysVFtv2jAUfp+0/2D5fU2gUBhqqBgV06Sq&#10;rdZOfTaODdYcH882JOzX79hJgHV76bQ8OMc+37lfrm+aSpO9cF6BKejgIqdEGA6lMpuCfntefZhS&#10;4gMzJdNgREEPwtOb+ft317WdiSFsQZfCEVRi/Ky2Bd2GYGdZ5vlWVMxfgBUGmRJcxQJe3SYrHatR&#10;e6WzYZ5fZTW40jrgwnt8vW2ZdJ70Syl4eJDSi0B0QdG3kE6XznU8s/k1m20cs1vFOzfYP3hRMWXQ&#10;6FHVLQuM7Jz6Q1WluAMPMlxwqDKQUnGRYsBoBvmraJ62zIoUCybH22Oa/P9Ty+/3j46osqCX+QRr&#10;ZViFVYo0We5Y6YCUggTRBIipqq2focSTRZnQfIIGS96/e3yMGWikq+IfYyPIx6QfjolGPYTj43Aw&#10;no4GyOLIG07G00lSk52krfPhs4CKRKKgDguZ8sv2dz6gJwjtIdGYgZXSOhVTG1IX9OpynCcBD1qV&#10;kRlh3m3WS+3InmE7rFY5ftF9VHYGw5s2ES1S/3T2YuhtiIkKBy0iRpuvQmL+UqTJROxccTTCOBcm&#10;9NEldERJdOgtgh3+5NVbhNs4UCJZBhOOwpUy4No0/e52+b13WbZ4TNJZ3JEMzbpJjTNMOYxPaygP&#10;2BkO2jHzlq8Ulu+O+fDIHM4VVhx3RXjAQ2rAMkFHUbIF9/Nv7xGP7Y5cSmqc04L6HzvmBCX6i8FB&#10;+DgYjeJgp8toPEFviDvnrM85ZlctAWs/wK1keSIjPuielA6qF1wpi2gVWcxwtF3Q0JPL0G4PXElc&#10;LBYJhKNsWbgzT5ZH1THNsTmfmxfmbNfBcYbuoZ9oNnvVyC02ShpY7AJIlbr8lNWuALgGUr92Kyvu&#10;mfN7Qp0W6/wXAAAA//8DAFBLAwQUAAYACAAAACEAsgGV/90AAAALAQAADwAAAGRycy9kb3ducmV2&#10;LnhtbEyPTU+EMBCG7yb+h2ZMvJjdAi4bQMrGJdG76MFjF0Yg0hY7ZRf/veNJb/Nmnrwf5WE1kzij&#10;p9FZBfE2AoG2dd1oewVvr0+bDAQFbTs9OYsKvpHgUF1flbro3MW+4LkJvWATS4VWMIQwF1JSO6DR&#10;tHUzWv59OG90YOl72Xl9YXMzySSK9tLo0XLCoGesB2w/m8UouNOJX3xNVD/vjikdv+L3xsRK3d6s&#10;jw8gAq7hD4bf+lwdKu50covtSEys0yxnlI8sT0EwscszHnNSkNwnOciqlP83VD8AAAD//wMAUEsB&#10;Ai0AFAAGAAgAAAAhALaDOJL+AAAA4QEAABMAAAAAAAAAAAAAAAAAAAAAAFtDb250ZW50X1R5cGVz&#10;XS54bWxQSwECLQAUAAYACAAAACEAOP0h/9YAAACUAQAACwAAAAAAAAAAAAAAAAAvAQAAX3JlbHMv&#10;LnJlbHNQSwECLQAUAAYACAAAACEAZ93w/ZwCAACgBQAADgAAAAAAAAAAAAAAAAAuAgAAZHJzL2Uy&#10;b0RvYy54bWxQSwECLQAUAAYACAAAACEAsgGV/90AAAALAQAADwAAAAAAAAAAAAAAAAD2BAAAZHJz&#10;L2Rvd25yZXYueG1sUEsFBgAAAAAEAAQA8wAAAAAGAAAAAA==&#10;" filled="f" strokecolor="red" strokeweight=".5pt">
                      <v:textbox>
                        <w:txbxContent>
                          <w:p w14:paraId="4CD75CB9" w14:textId="0FC45A03" w:rsidR="00A8151A" w:rsidRPr="00B4241F" w:rsidRDefault="00A8151A">
                            <w:pPr>
                              <w:rPr>
                                <w:color w:val="FF0000"/>
                                <w:lang w:val="es-CO"/>
                              </w:rPr>
                            </w:pPr>
                            <w:r>
                              <w:rPr>
                                <w:color w:val="FF0000"/>
                                <w:lang w:val="es-CO"/>
                              </w:rPr>
                              <w:t>…unidad en 4</w:t>
                            </w:r>
                            <w:ins w:id="198" w:author="Johana Montejo Rozo" w:date="2015-05-03T18:00:00Z">
                              <w:r w:rsidR="00F5167E">
                                <w:rPr>
                                  <w:color w:val="FF0000"/>
                                  <w:lang w:val="es-CO"/>
                                </w:rPr>
                                <w:t xml:space="preserve"> </w:t>
                              </w:r>
                            </w:ins>
                            <w:r>
                              <w:rPr>
                                <w:color w:val="FF0000"/>
                                <w:lang w:val="es-CO"/>
                              </w:rPr>
                              <w:t>partes iguales.</w:t>
                            </w:r>
                          </w:p>
                        </w:txbxContent>
                      </v:textbox>
                    </v:shape>
                  </w:pict>
                </mc:Fallback>
              </mc:AlternateContent>
            </w:r>
            <w:r>
              <w:rPr>
                <w:noProof/>
                <w:lang w:val="es-CO" w:eastAsia="es-CO"/>
              </w:rPr>
              <w:drawing>
                <wp:inline distT="0" distB="0" distL="0" distR="0" wp14:anchorId="6C139F20" wp14:editId="77CDA510">
                  <wp:extent cx="3969276" cy="3593805"/>
                  <wp:effectExtent l="0" t="0" r="0" b="6985"/>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8523" t="12424" r="35413" b="6364"/>
                          <a:stretch/>
                        </pic:blipFill>
                        <pic:spPr bwMode="auto">
                          <a:xfrm>
                            <a:off x="0" y="0"/>
                            <a:ext cx="3968141" cy="3592777"/>
                          </a:xfrm>
                          <a:prstGeom prst="rect">
                            <a:avLst/>
                          </a:prstGeom>
                          <a:ln>
                            <a:noFill/>
                          </a:ln>
                          <a:extLst>
                            <a:ext uri="{53640926-AAD7-44D8-BBD7-CCE9431645EC}">
                              <a14:shadowObscured xmlns:a14="http://schemas.microsoft.com/office/drawing/2010/main"/>
                            </a:ext>
                          </a:extLst>
                        </pic:spPr>
                      </pic:pic>
                    </a:graphicData>
                  </a:graphic>
                </wp:inline>
              </w:drawing>
            </w:r>
          </w:p>
          <w:p w14:paraId="6F91D4AF" w14:textId="77777777" w:rsidR="00780C59" w:rsidRDefault="00780C59" w:rsidP="008418F2">
            <w:pPr>
              <w:rPr>
                <w:rFonts w:ascii="Arial" w:hAnsi="Arial" w:cs="Arial"/>
                <w:b/>
                <w:color w:val="000000"/>
                <w:sz w:val="24"/>
                <w:szCs w:val="24"/>
              </w:rPr>
            </w:pPr>
          </w:p>
          <w:p w14:paraId="3C24A3D4" w14:textId="77777777" w:rsidR="00080528" w:rsidRDefault="00080528" w:rsidP="008418F2">
            <w:pPr>
              <w:rPr>
                <w:rFonts w:ascii="Arial" w:hAnsi="Arial" w:cs="Arial"/>
                <w:b/>
                <w:color w:val="000000"/>
                <w:sz w:val="24"/>
                <w:szCs w:val="24"/>
              </w:rPr>
            </w:pPr>
          </w:p>
          <w:p w14:paraId="0F9E04A3" w14:textId="77777777" w:rsidR="00297EFB" w:rsidRDefault="00BE18C1" w:rsidP="008418F2">
            <w:pPr>
              <w:rPr>
                <w:rFonts w:ascii="Arial" w:hAnsi="Arial" w:cs="Arial"/>
                <w:b/>
                <w:color w:val="000000"/>
                <w:sz w:val="24"/>
                <w:szCs w:val="24"/>
              </w:rPr>
            </w:pPr>
            <w:r>
              <w:rPr>
                <w:noProof/>
                <w:lang w:val="es-CO" w:eastAsia="es-CO"/>
              </w:rPr>
              <mc:AlternateContent>
                <mc:Choice Requires="wps">
                  <w:drawing>
                    <wp:anchor distT="0" distB="0" distL="114300" distR="114300" simplePos="0" relativeHeight="251767808" behindDoc="0" locked="0" layoutInCell="1" allowOverlap="1" wp14:anchorId="46810027" wp14:editId="5970F855">
                      <wp:simplePos x="0" y="0"/>
                      <wp:positionH relativeFrom="column">
                        <wp:posOffset>732155</wp:posOffset>
                      </wp:positionH>
                      <wp:positionV relativeFrom="paragraph">
                        <wp:posOffset>276387</wp:posOffset>
                      </wp:positionV>
                      <wp:extent cx="2158410" cy="275871"/>
                      <wp:effectExtent l="0" t="0" r="13335" b="10160"/>
                      <wp:wrapNone/>
                      <wp:docPr id="3082" name="3082 Cuadro de texto"/>
                      <wp:cNvGraphicFramePr/>
                      <a:graphic xmlns:a="http://schemas.openxmlformats.org/drawingml/2006/main">
                        <a:graphicData uri="http://schemas.microsoft.com/office/word/2010/wordprocessingShape">
                          <wps:wsp>
                            <wps:cNvSpPr txBox="1"/>
                            <wps:spPr>
                              <a:xfrm>
                                <a:off x="0" y="0"/>
                                <a:ext cx="2158410" cy="275871"/>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C7CCD66" w14:textId="7ABDD1F8" w:rsidR="00A8151A" w:rsidRPr="00B4241F" w:rsidRDefault="00A8151A">
                                  <w:pPr>
                                    <w:rPr>
                                      <w:color w:val="FF0000"/>
                                      <w:lang w:val="es-CO"/>
                                    </w:rPr>
                                  </w:pPr>
                                  <w:r>
                                    <w:rPr>
                                      <w:color w:val="FF0000"/>
                                      <w:lang w:val="es-CO"/>
                                    </w:rPr>
                                    <w:t>…unidad en 4</w:t>
                                  </w:r>
                                  <w:ins w:id="199" w:author="Johana Montejo Rozo" w:date="2015-05-03T18:01:00Z">
                                    <w:r w:rsidR="00F5167E">
                                      <w:rPr>
                                        <w:color w:val="FF0000"/>
                                        <w:lang w:val="es-CO"/>
                                      </w:rPr>
                                      <w:t xml:space="preserve"> </w:t>
                                    </w:r>
                                  </w:ins>
                                  <w:r>
                                    <w:rPr>
                                      <w:color w:val="FF0000"/>
                                      <w:lang w:val="es-CO"/>
                                    </w:rPr>
                                    <w:t>partes iguales.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10027" id="3082 Cuadro de texto" o:spid="_x0000_s1045" type="#_x0000_t202" style="position:absolute;margin-left:57.65pt;margin-top:21.75pt;width:169.95pt;height:21.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X3+nAIAAKAFAAAOAAAAZHJzL2Uyb0RvYy54bWysVFtv2yAUfp+0/4B4X+24SZtFdaosVaZJ&#10;VVutnfpMMCTWgMOAxM5+/Q7YTrNuL53mB3zgfOd+ubputSJ74XwNpqSjs5wSYThUtdmU9NvT6sOU&#10;Eh+YqZgCI0p6EJ5ez9+/u2rsTBSwBVUJR1CJ8bPGlnQbgp1lmedboZk/AysMMiU4zQJe3SarHGtQ&#10;u1ZZkecXWQOusg648B5fbzomnSf9Ugoe7qX0IhBVUvQtpNOlcx3PbH7FZhvH7LbmvRvsH7zQrDZo&#10;9KjqhgVGdq7+Q5WuuQMPMpxx0BlIWXORYsBoRvmraB63zIoUCybH22Oa/P9Ty+/2D47UVUnP82lB&#10;iWEaqxRpstyxygGpBAmiDRBT1Vg/Q4lHizKh/QQtlnx49/gYM9BKp+MfYyPIx6QfjolGPYTjYzGa&#10;TMcjZHHkFZeT6WVSk71IW+fDZwGaRKKkDguZ8sv2tz6gJwgdINGYgVWtVCqmMqQp6cX5JE8CHlRd&#10;RWaEebdZL5Uje4btsFrl+EX3UdkJDG/KRLRI/dPbi6F3ISYqHJSIGGW+Con5S5EmE7FzxdEI41yY&#10;MESX0BEl0aG3CPb4F6/eItzFgRLJMphwFNa1Adel6Xe3q++Dy7LDY5JO4o5kaNdtapzi2AJrqA7Y&#10;GQ66MfOWr2os3y3z4YE5nCusOO6KcI+HVIBlgp6iZAvu59/eIx7bHbmUNDinJfU/dswJStQXg4Pw&#10;cTQex8FOl/HkssCLO+WsTzlmp5eAtR/hVrI8kREf1EBKB/oZV8oiWkUWMxxtlzQM5DJ02wNXEheL&#10;RQLhKFsWbs2j5VF1THNszqf2mTnbd3CcoTsYJprNXjVyh42SBha7ALJOXR4T3WW1LwCugdSv/cqK&#10;e+b0nlAvi3X+CwAA//8DAFBLAwQUAAYACAAAACEAeABFod0AAAAJAQAADwAAAGRycy9kb3ducmV2&#10;LnhtbEyPwU7DMBBE70j8g7VIXBB1ksZVG+JUNBLcCRw4urGbRMTrYDtt+HuWEz2O9mnmbblf7MjO&#10;xofBoYR0lQAz2Do9YCfh4/3lcQssRIVajQ6NhB8TYF/d3pSq0O6Cb+bcxI5RCYZCSehjnArOQ9sb&#10;q8LKTQbpdnLeqkjRd1x7daFyO/IsSTbcqgFpoVeTqXvTfjWzlfCgMj/7OoT6NT+IcPhOPxubSnl/&#10;tzw/AYtmif8w/OmTOlTkdHQz6sBGyqlYEyohXwtgBORCZMCOErabHfCq5NcfVL8AAAD//wMAUEsB&#10;Ai0AFAAGAAgAAAAhALaDOJL+AAAA4QEAABMAAAAAAAAAAAAAAAAAAAAAAFtDb250ZW50X1R5cGVz&#10;XS54bWxQSwECLQAUAAYACAAAACEAOP0h/9YAAACUAQAACwAAAAAAAAAAAAAAAAAvAQAAX3JlbHMv&#10;LnJlbHNQSwECLQAUAAYACAAAACEAAs19/pwCAACgBQAADgAAAAAAAAAAAAAAAAAuAgAAZHJzL2Uy&#10;b0RvYy54bWxQSwECLQAUAAYACAAAACEAeABFod0AAAAJAQAADwAAAAAAAAAAAAAAAAD2BAAAZHJz&#10;L2Rvd25yZXYueG1sUEsFBgAAAAAEAAQA8wAAAAAGAAAAAA==&#10;" filled="f" strokecolor="red" strokeweight=".5pt">
                      <v:textbox>
                        <w:txbxContent>
                          <w:p w14:paraId="0C7CCD66" w14:textId="7ABDD1F8" w:rsidR="00A8151A" w:rsidRPr="00B4241F" w:rsidRDefault="00A8151A">
                            <w:pPr>
                              <w:rPr>
                                <w:color w:val="FF0000"/>
                                <w:lang w:val="es-CO"/>
                              </w:rPr>
                            </w:pPr>
                            <w:r>
                              <w:rPr>
                                <w:color w:val="FF0000"/>
                                <w:lang w:val="es-CO"/>
                              </w:rPr>
                              <w:t>…unidad en 4</w:t>
                            </w:r>
                            <w:ins w:id="200" w:author="Johana Montejo Rozo" w:date="2015-05-03T18:01:00Z">
                              <w:r w:rsidR="00F5167E">
                                <w:rPr>
                                  <w:color w:val="FF0000"/>
                                  <w:lang w:val="es-CO"/>
                                </w:rPr>
                                <w:t xml:space="preserve"> </w:t>
                              </w:r>
                            </w:ins>
                            <w:r>
                              <w:rPr>
                                <w:color w:val="FF0000"/>
                                <w:lang w:val="es-CO"/>
                              </w:rPr>
                              <w:t>partes iguales.</w:t>
                            </w:r>
                          </w:p>
                        </w:txbxContent>
                      </v:textbox>
                    </v:shape>
                  </w:pict>
                </mc:Fallback>
              </mc:AlternateContent>
            </w:r>
            <w:r>
              <w:rPr>
                <w:noProof/>
                <w:lang w:val="es-CO" w:eastAsia="es-CO"/>
              </w:rPr>
              <w:drawing>
                <wp:inline distT="0" distB="0" distL="0" distR="0" wp14:anchorId="38FDEFDE" wp14:editId="6A3F754B">
                  <wp:extent cx="3965944" cy="2992356"/>
                  <wp:effectExtent l="0" t="0" r="0" b="0"/>
                  <wp:docPr id="3081" name="Imagen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3865" t="27576" r="23671" b="9091"/>
                          <a:stretch/>
                        </pic:blipFill>
                        <pic:spPr bwMode="auto">
                          <a:xfrm>
                            <a:off x="0" y="0"/>
                            <a:ext cx="3964809" cy="2991500"/>
                          </a:xfrm>
                          <a:prstGeom prst="rect">
                            <a:avLst/>
                          </a:prstGeom>
                          <a:ln>
                            <a:noFill/>
                          </a:ln>
                          <a:extLst>
                            <a:ext uri="{53640926-AAD7-44D8-BBD7-CCE9431645EC}">
                              <a14:shadowObscured xmlns:a14="http://schemas.microsoft.com/office/drawing/2010/main"/>
                            </a:ext>
                          </a:extLst>
                        </pic:spPr>
                      </pic:pic>
                    </a:graphicData>
                  </a:graphic>
                </wp:inline>
              </w:drawing>
            </w:r>
          </w:p>
          <w:p w14:paraId="3552E24A" w14:textId="063DE59A" w:rsidR="00080528" w:rsidRPr="00780C59" w:rsidRDefault="00080528" w:rsidP="008418F2">
            <w:pPr>
              <w:rPr>
                <w:rFonts w:ascii="Arial" w:hAnsi="Arial" w:cs="Arial"/>
                <w:b/>
                <w:color w:val="000000"/>
                <w:sz w:val="24"/>
                <w:szCs w:val="24"/>
              </w:rPr>
            </w:pPr>
          </w:p>
        </w:tc>
      </w:tr>
      <w:tr w:rsidR="001E0811" w:rsidRPr="00E93472" w14:paraId="6FB32CF8" w14:textId="77777777" w:rsidTr="008418F2">
        <w:tc>
          <w:tcPr>
            <w:tcW w:w="2518" w:type="dxa"/>
          </w:tcPr>
          <w:p w14:paraId="292F5D82" w14:textId="03B77D4E" w:rsidR="001E0811" w:rsidRPr="00E93472" w:rsidRDefault="001E0811" w:rsidP="008418F2">
            <w:pPr>
              <w:rPr>
                <w:rFonts w:ascii="Arial" w:hAnsi="Arial" w:cs="Arial"/>
                <w:b/>
                <w:color w:val="000000"/>
                <w:sz w:val="24"/>
                <w:szCs w:val="24"/>
              </w:rPr>
            </w:pPr>
            <w:r w:rsidRPr="00E93472">
              <w:rPr>
                <w:rFonts w:ascii="Arial" w:hAnsi="Arial" w:cs="Arial"/>
                <w:b/>
                <w:color w:val="000000"/>
                <w:sz w:val="24"/>
                <w:szCs w:val="24"/>
              </w:rPr>
              <w:lastRenderedPageBreak/>
              <w:t>Título</w:t>
            </w:r>
          </w:p>
        </w:tc>
        <w:tc>
          <w:tcPr>
            <w:tcW w:w="6536" w:type="dxa"/>
          </w:tcPr>
          <w:p w14:paraId="1923063E" w14:textId="61B4222B" w:rsidR="001E0811" w:rsidRPr="00E93472" w:rsidRDefault="00DC3592" w:rsidP="008418F2">
            <w:pPr>
              <w:rPr>
                <w:rFonts w:ascii="Arial" w:hAnsi="Arial" w:cs="Arial"/>
                <w:color w:val="000000"/>
                <w:sz w:val="24"/>
                <w:szCs w:val="24"/>
              </w:rPr>
            </w:pPr>
            <w:r>
              <w:rPr>
                <w:rFonts w:ascii="Arial" w:hAnsi="Arial" w:cs="Arial"/>
                <w:color w:val="000000"/>
                <w:sz w:val="24"/>
                <w:szCs w:val="24"/>
              </w:rPr>
              <w:t>Elabora un dominó de fracciones</w:t>
            </w:r>
          </w:p>
        </w:tc>
      </w:tr>
      <w:tr w:rsidR="001E0811" w:rsidRPr="00E93472" w14:paraId="6DF00A1B" w14:textId="77777777" w:rsidTr="008418F2">
        <w:tc>
          <w:tcPr>
            <w:tcW w:w="2518" w:type="dxa"/>
          </w:tcPr>
          <w:p w14:paraId="47D12BFE" w14:textId="77777777" w:rsidR="001E0811" w:rsidRPr="00E93472" w:rsidRDefault="001E0811" w:rsidP="008418F2">
            <w:pPr>
              <w:rPr>
                <w:rFonts w:ascii="Arial" w:hAnsi="Arial" w:cs="Arial"/>
                <w:b/>
                <w:color w:val="000000"/>
                <w:sz w:val="24"/>
                <w:szCs w:val="24"/>
              </w:rPr>
            </w:pPr>
            <w:r w:rsidRPr="00E93472">
              <w:rPr>
                <w:rFonts w:ascii="Arial" w:hAnsi="Arial" w:cs="Arial"/>
                <w:b/>
                <w:color w:val="000000"/>
                <w:sz w:val="24"/>
                <w:szCs w:val="24"/>
              </w:rPr>
              <w:t>Descripción</w:t>
            </w:r>
          </w:p>
        </w:tc>
        <w:tc>
          <w:tcPr>
            <w:tcW w:w="6536" w:type="dxa"/>
          </w:tcPr>
          <w:p w14:paraId="3E917987" w14:textId="608C7B81" w:rsidR="001E0811" w:rsidRPr="00E93472" w:rsidRDefault="00992D41" w:rsidP="008418F2">
            <w:pPr>
              <w:rPr>
                <w:rFonts w:ascii="Arial" w:hAnsi="Arial" w:cs="Arial"/>
                <w:color w:val="000000"/>
                <w:sz w:val="24"/>
                <w:szCs w:val="24"/>
              </w:rPr>
            </w:pPr>
            <w:r>
              <w:rPr>
                <w:rFonts w:ascii="Arial" w:hAnsi="Arial" w:cs="Arial"/>
                <w:color w:val="000000"/>
                <w:sz w:val="24"/>
                <w:szCs w:val="24"/>
              </w:rPr>
              <w:t xml:space="preserve">Actividad que describe los pasos para elaborar un dominó con fracciones y sus representaciones gráficas correspondientes. </w:t>
            </w:r>
          </w:p>
        </w:tc>
      </w:tr>
    </w:tbl>
    <w:p w14:paraId="59D08C75" w14:textId="77777777" w:rsidR="00726376" w:rsidRPr="00E93472" w:rsidRDefault="00726376" w:rsidP="00081745">
      <w:pPr>
        <w:spacing w:after="0"/>
        <w:rPr>
          <w:rFonts w:ascii="Arial" w:hAnsi="Arial" w:cs="Arial"/>
          <w:color w:val="000000"/>
        </w:rPr>
      </w:pPr>
    </w:p>
    <w:tbl>
      <w:tblPr>
        <w:tblStyle w:val="Tablaconcuadrcula"/>
        <w:tblW w:w="0" w:type="auto"/>
        <w:tblLook w:val="04A0" w:firstRow="1" w:lastRow="0" w:firstColumn="1" w:lastColumn="0" w:noHBand="0" w:noVBand="1"/>
      </w:tblPr>
      <w:tblGrid>
        <w:gridCol w:w="2478"/>
        <w:gridCol w:w="6350"/>
      </w:tblGrid>
      <w:tr w:rsidR="00726376" w:rsidRPr="00E93472" w14:paraId="306013DB" w14:textId="77777777" w:rsidTr="005D1738">
        <w:tc>
          <w:tcPr>
            <w:tcW w:w="9033" w:type="dxa"/>
            <w:gridSpan w:val="2"/>
            <w:shd w:val="clear" w:color="auto" w:fill="000000" w:themeFill="text1"/>
          </w:tcPr>
          <w:p w14:paraId="13EE19CA" w14:textId="0965079C" w:rsidR="00726376" w:rsidRPr="00E93472" w:rsidRDefault="00726376"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Practica: recurso nuevo</w:t>
            </w:r>
          </w:p>
        </w:tc>
      </w:tr>
      <w:tr w:rsidR="00726376" w:rsidRPr="00E93472" w14:paraId="170E7132" w14:textId="77777777" w:rsidTr="00B724C6">
        <w:tc>
          <w:tcPr>
            <w:tcW w:w="2518" w:type="dxa"/>
          </w:tcPr>
          <w:p w14:paraId="70E6783F" w14:textId="77777777" w:rsidR="00726376" w:rsidRPr="00BE1A80" w:rsidRDefault="00726376" w:rsidP="00B724C6">
            <w:pPr>
              <w:rPr>
                <w:rFonts w:ascii="Arial" w:hAnsi="Arial" w:cs="Arial"/>
                <w:b/>
                <w:color w:val="000000"/>
                <w:sz w:val="24"/>
                <w:szCs w:val="24"/>
                <w:highlight w:val="cyan"/>
              </w:rPr>
            </w:pPr>
            <w:r w:rsidRPr="00BE1A80">
              <w:rPr>
                <w:rFonts w:ascii="Arial" w:hAnsi="Arial" w:cs="Arial"/>
                <w:b/>
                <w:color w:val="000000"/>
                <w:sz w:val="24"/>
                <w:szCs w:val="24"/>
                <w:highlight w:val="cyan"/>
              </w:rPr>
              <w:lastRenderedPageBreak/>
              <w:t>Código</w:t>
            </w:r>
          </w:p>
        </w:tc>
        <w:tc>
          <w:tcPr>
            <w:tcW w:w="6515" w:type="dxa"/>
          </w:tcPr>
          <w:p w14:paraId="549FF1DC" w14:textId="476AD6D9" w:rsidR="00726376" w:rsidRPr="00BE1A80" w:rsidRDefault="00BE1A80" w:rsidP="00BE1A80">
            <w:pPr>
              <w:rPr>
                <w:rFonts w:ascii="Arial" w:hAnsi="Arial" w:cs="Arial"/>
                <w:b/>
                <w:color w:val="000000"/>
                <w:sz w:val="24"/>
                <w:szCs w:val="24"/>
                <w:highlight w:val="cyan"/>
              </w:rPr>
            </w:pPr>
            <w:r>
              <w:rPr>
                <w:rFonts w:ascii="Arial" w:hAnsi="Arial" w:cs="Arial"/>
                <w:color w:val="000000"/>
                <w:sz w:val="24"/>
                <w:szCs w:val="24"/>
                <w:highlight w:val="cyan"/>
              </w:rPr>
              <w:t>MA</w:t>
            </w:r>
            <w:r w:rsidR="00726376" w:rsidRPr="00BE1A80">
              <w:rPr>
                <w:rFonts w:ascii="Arial" w:hAnsi="Arial" w:cs="Arial"/>
                <w:color w:val="000000"/>
                <w:sz w:val="24"/>
                <w:szCs w:val="24"/>
                <w:highlight w:val="cyan"/>
              </w:rPr>
              <w:t>_</w:t>
            </w:r>
            <w:r>
              <w:rPr>
                <w:rFonts w:ascii="Arial" w:hAnsi="Arial" w:cs="Arial"/>
                <w:color w:val="000000"/>
                <w:sz w:val="24"/>
                <w:szCs w:val="24"/>
                <w:highlight w:val="cyan"/>
              </w:rPr>
              <w:t>04</w:t>
            </w:r>
            <w:r w:rsidR="00726376" w:rsidRPr="00BE1A80">
              <w:rPr>
                <w:rFonts w:ascii="Arial" w:hAnsi="Arial" w:cs="Arial"/>
                <w:color w:val="000000"/>
                <w:sz w:val="24"/>
                <w:szCs w:val="24"/>
                <w:highlight w:val="cyan"/>
              </w:rPr>
              <w:t>_0</w:t>
            </w:r>
            <w:r>
              <w:rPr>
                <w:rFonts w:ascii="Arial" w:hAnsi="Arial" w:cs="Arial"/>
                <w:color w:val="000000"/>
                <w:sz w:val="24"/>
                <w:szCs w:val="24"/>
                <w:highlight w:val="cyan"/>
              </w:rPr>
              <w:t>4_REC410</w:t>
            </w:r>
          </w:p>
        </w:tc>
      </w:tr>
      <w:tr w:rsidR="00726376" w:rsidRPr="00E93472" w14:paraId="6D8B7F49" w14:textId="77777777" w:rsidTr="00B724C6">
        <w:tc>
          <w:tcPr>
            <w:tcW w:w="2518" w:type="dxa"/>
          </w:tcPr>
          <w:p w14:paraId="201950B3" w14:textId="77777777" w:rsidR="00726376" w:rsidRPr="00BE1A80" w:rsidRDefault="00726376" w:rsidP="00B724C6">
            <w:pPr>
              <w:rPr>
                <w:rFonts w:ascii="Arial" w:hAnsi="Arial" w:cs="Arial"/>
                <w:color w:val="000000"/>
                <w:sz w:val="24"/>
                <w:szCs w:val="24"/>
                <w:highlight w:val="cyan"/>
              </w:rPr>
            </w:pPr>
            <w:r w:rsidRPr="00BE1A80">
              <w:rPr>
                <w:rFonts w:ascii="Arial" w:hAnsi="Arial" w:cs="Arial"/>
                <w:b/>
                <w:color w:val="000000"/>
                <w:sz w:val="24"/>
                <w:szCs w:val="24"/>
                <w:highlight w:val="cyan"/>
              </w:rPr>
              <w:t>Título</w:t>
            </w:r>
          </w:p>
        </w:tc>
        <w:tc>
          <w:tcPr>
            <w:tcW w:w="6515" w:type="dxa"/>
          </w:tcPr>
          <w:p w14:paraId="0639AC16" w14:textId="23D1E18A" w:rsidR="00726376" w:rsidRPr="00BE1A80" w:rsidRDefault="00BE1A80" w:rsidP="00B724C6">
            <w:pPr>
              <w:rPr>
                <w:rFonts w:ascii="Arial" w:hAnsi="Arial" w:cs="Arial"/>
                <w:color w:val="000000"/>
                <w:sz w:val="24"/>
                <w:szCs w:val="24"/>
                <w:highlight w:val="cyan"/>
              </w:rPr>
            </w:pPr>
            <w:r>
              <w:rPr>
                <w:rFonts w:ascii="Arial" w:hAnsi="Arial" w:cs="Arial"/>
                <w:color w:val="000000"/>
                <w:sz w:val="24"/>
                <w:szCs w:val="24"/>
                <w:highlight w:val="cyan"/>
              </w:rPr>
              <w:t xml:space="preserve">Resolver problemas con </w:t>
            </w:r>
            <w:ins w:id="201" w:author="Johana Montejo Rozo" w:date="2015-05-03T20:14:00Z">
              <w:r w:rsidR="00CB5A8D">
                <w:rPr>
                  <w:rFonts w:ascii="Arial" w:hAnsi="Arial" w:cs="Arial"/>
                  <w:color w:val="000000"/>
                  <w:sz w:val="24"/>
                  <w:szCs w:val="24"/>
                  <w:highlight w:val="cyan"/>
                </w:rPr>
                <w:t xml:space="preserve">operaciones con </w:t>
              </w:r>
            </w:ins>
            <w:r>
              <w:rPr>
                <w:rFonts w:ascii="Arial" w:hAnsi="Arial" w:cs="Arial"/>
                <w:color w:val="000000"/>
                <w:sz w:val="24"/>
                <w:szCs w:val="24"/>
                <w:highlight w:val="cyan"/>
              </w:rPr>
              <w:t>números fraccionarios</w:t>
            </w:r>
          </w:p>
        </w:tc>
      </w:tr>
      <w:tr w:rsidR="00726376" w:rsidRPr="00E93472" w14:paraId="7E7B3F27" w14:textId="77777777" w:rsidTr="00B724C6">
        <w:tc>
          <w:tcPr>
            <w:tcW w:w="2518" w:type="dxa"/>
          </w:tcPr>
          <w:p w14:paraId="1B9F15AC" w14:textId="77777777" w:rsidR="00726376" w:rsidRPr="00BE1A80" w:rsidRDefault="00726376" w:rsidP="00B724C6">
            <w:pPr>
              <w:rPr>
                <w:rFonts w:ascii="Arial" w:hAnsi="Arial" w:cs="Arial"/>
                <w:color w:val="000000"/>
                <w:sz w:val="24"/>
                <w:szCs w:val="24"/>
                <w:highlight w:val="cyan"/>
              </w:rPr>
            </w:pPr>
            <w:r w:rsidRPr="00BE1A80">
              <w:rPr>
                <w:rFonts w:ascii="Arial" w:hAnsi="Arial" w:cs="Arial"/>
                <w:b/>
                <w:color w:val="000000"/>
                <w:sz w:val="24"/>
                <w:szCs w:val="24"/>
                <w:highlight w:val="cyan"/>
              </w:rPr>
              <w:t>Descripción</w:t>
            </w:r>
          </w:p>
        </w:tc>
        <w:tc>
          <w:tcPr>
            <w:tcW w:w="6515" w:type="dxa"/>
          </w:tcPr>
          <w:p w14:paraId="410F2E97" w14:textId="5F7BF860" w:rsidR="00726376" w:rsidRPr="00BE1A80" w:rsidRDefault="00BE1A80" w:rsidP="00B724C6">
            <w:pPr>
              <w:rPr>
                <w:rFonts w:ascii="Arial" w:hAnsi="Arial" w:cs="Arial"/>
                <w:color w:val="000000"/>
                <w:sz w:val="24"/>
                <w:szCs w:val="24"/>
                <w:highlight w:val="cyan"/>
              </w:rPr>
            </w:pPr>
            <w:r>
              <w:rPr>
                <w:rFonts w:ascii="Arial" w:hAnsi="Arial" w:cs="Arial"/>
                <w:color w:val="000000"/>
                <w:sz w:val="24"/>
                <w:szCs w:val="24"/>
                <w:highlight w:val="cyan"/>
              </w:rPr>
              <w:t>Actividad que propone problemas de aplicación con</w:t>
            </w:r>
            <w:ins w:id="202" w:author="Johana Montejo Rozo" w:date="2015-05-03T19:47:00Z">
              <w:r w:rsidR="00061949">
                <w:rPr>
                  <w:rFonts w:ascii="Arial" w:hAnsi="Arial" w:cs="Arial"/>
                  <w:color w:val="000000"/>
                  <w:sz w:val="24"/>
                  <w:szCs w:val="24"/>
                  <w:highlight w:val="cyan"/>
                </w:rPr>
                <w:t xml:space="preserve"> operaciones</w:t>
              </w:r>
            </w:ins>
            <w:r>
              <w:rPr>
                <w:rFonts w:ascii="Arial" w:hAnsi="Arial" w:cs="Arial"/>
                <w:color w:val="000000"/>
                <w:sz w:val="24"/>
                <w:szCs w:val="24"/>
                <w:highlight w:val="cyan"/>
              </w:rPr>
              <w:t xml:space="preserve"> números fraccionarios</w:t>
            </w:r>
            <w:r w:rsidR="001C2B19" w:rsidRPr="001C2B19">
              <w:rPr>
                <w:rFonts w:ascii="Arial" w:hAnsi="Arial" w:cs="Arial"/>
                <w:b/>
                <w:color w:val="FF0000"/>
                <w:sz w:val="24"/>
                <w:szCs w:val="24"/>
                <w:highlight w:val="cyan"/>
              </w:rPr>
              <w:t>(Pregunta abierta)</w:t>
            </w:r>
          </w:p>
        </w:tc>
      </w:tr>
    </w:tbl>
    <w:p w14:paraId="16CDD5AE" w14:textId="77777777" w:rsidR="00B2218B" w:rsidRPr="00E93472" w:rsidRDefault="00B2218B" w:rsidP="00081745">
      <w:pPr>
        <w:spacing w:after="0"/>
        <w:rPr>
          <w:rFonts w:ascii="Arial" w:hAnsi="Arial" w:cs="Arial"/>
        </w:rPr>
      </w:pPr>
    </w:p>
    <w:p w14:paraId="1ED7AB69" w14:textId="2CC09463" w:rsidR="00054A93" w:rsidRPr="00E93472" w:rsidRDefault="001E0811" w:rsidP="00134A9E">
      <w:pPr>
        <w:rPr>
          <w:rFonts w:ascii="Arial" w:hAnsi="Arial" w:cs="Arial"/>
          <w:highlight w:val="yellow"/>
        </w:rPr>
      </w:pPr>
      <w:r w:rsidRPr="00E93472">
        <w:rPr>
          <w:rFonts w:ascii="Arial" w:hAnsi="Arial" w:cs="Arial"/>
          <w:highlight w:val="yellow"/>
        </w:rPr>
        <w:t xml:space="preserve"> </w:t>
      </w:r>
      <w:r w:rsidR="00054A93" w:rsidRPr="00E93472">
        <w:rPr>
          <w:rFonts w:ascii="Arial" w:hAnsi="Arial" w:cs="Arial"/>
          <w:highlight w:val="yellow"/>
        </w:rPr>
        <w:t>[SECCIÓN 1]</w:t>
      </w:r>
      <w:r w:rsidR="00054A93" w:rsidRPr="00E93472">
        <w:rPr>
          <w:rFonts w:ascii="Arial" w:hAnsi="Arial" w:cs="Arial"/>
          <w:b/>
        </w:rPr>
        <w:t>Fin de unidad</w:t>
      </w:r>
    </w:p>
    <w:tbl>
      <w:tblPr>
        <w:tblStyle w:val="Tablaconcuadrcula"/>
        <w:tblW w:w="0" w:type="auto"/>
        <w:tblLook w:val="04A0" w:firstRow="1" w:lastRow="0" w:firstColumn="1" w:lastColumn="0" w:noHBand="0" w:noVBand="1"/>
      </w:tblPr>
      <w:tblGrid>
        <w:gridCol w:w="2480"/>
        <w:gridCol w:w="6348"/>
      </w:tblGrid>
      <w:tr w:rsidR="00134A9E" w:rsidRPr="00E93472" w14:paraId="2123944D" w14:textId="77777777" w:rsidTr="00B724C6">
        <w:tc>
          <w:tcPr>
            <w:tcW w:w="9033" w:type="dxa"/>
            <w:gridSpan w:val="2"/>
            <w:shd w:val="clear" w:color="auto" w:fill="000000" w:themeFill="text1"/>
          </w:tcPr>
          <w:p w14:paraId="383D4241" w14:textId="703BACF8" w:rsidR="00134A9E" w:rsidRPr="00E93472" w:rsidRDefault="00134A9E"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Mapa conceptual</w:t>
            </w:r>
          </w:p>
        </w:tc>
      </w:tr>
      <w:tr w:rsidR="00134A9E" w:rsidRPr="00E93472" w14:paraId="15719AA6" w14:textId="77777777" w:rsidTr="00B724C6">
        <w:tc>
          <w:tcPr>
            <w:tcW w:w="2518" w:type="dxa"/>
          </w:tcPr>
          <w:p w14:paraId="6CFD1BE5" w14:textId="77777777" w:rsidR="00134A9E" w:rsidRPr="00080528" w:rsidRDefault="00134A9E" w:rsidP="00B724C6">
            <w:pPr>
              <w:rPr>
                <w:rFonts w:ascii="Arial" w:hAnsi="Arial" w:cs="Arial"/>
                <w:b/>
                <w:color w:val="000000"/>
                <w:sz w:val="24"/>
                <w:szCs w:val="24"/>
                <w:highlight w:val="cyan"/>
              </w:rPr>
            </w:pPr>
            <w:r w:rsidRPr="00080528">
              <w:rPr>
                <w:rFonts w:ascii="Arial" w:hAnsi="Arial" w:cs="Arial"/>
                <w:b/>
                <w:color w:val="000000"/>
                <w:sz w:val="24"/>
                <w:szCs w:val="24"/>
                <w:highlight w:val="cyan"/>
              </w:rPr>
              <w:t>Código</w:t>
            </w:r>
          </w:p>
        </w:tc>
        <w:tc>
          <w:tcPr>
            <w:tcW w:w="6515" w:type="dxa"/>
          </w:tcPr>
          <w:p w14:paraId="45241CCC" w14:textId="48941D0D" w:rsidR="00134A9E" w:rsidRPr="00080528" w:rsidRDefault="008418F2" w:rsidP="008418F2">
            <w:pPr>
              <w:rPr>
                <w:rFonts w:ascii="Arial" w:hAnsi="Arial" w:cs="Arial"/>
                <w:b/>
                <w:color w:val="000000"/>
                <w:sz w:val="24"/>
                <w:szCs w:val="24"/>
                <w:highlight w:val="cyan"/>
              </w:rPr>
            </w:pPr>
            <w:r w:rsidRPr="00080528">
              <w:rPr>
                <w:rFonts w:ascii="Arial" w:hAnsi="Arial" w:cs="Arial"/>
                <w:color w:val="000000"/>
                <w:sz w:val="24"/>
                <w:szCs w:val="24"/>
                <w:highlight w:val="cyan"/>
              </w:rPr>
              <w:t>MA</w:t>
            </w:r>
            <w:r w:rsidR="00134A9E" w:rsidRPr="00080528">
              <w:rPr>
                <w:rFonts w:ascii="Arial" w:hAnsi="Arial" w:cs="Arial"/>
                <w:color w:val="000000"/>
                <w:sz w:val="24"/>
                <w:szCs w:val="24"/>
                <w:highlight w:val="cyan"/>
              </w:rPr>
              <w:t>_</w:t>
            </w:r>
            <w:r w:rsidRPr="00080528">
              <w:rPr>
                <w:rFonts w:ascii="Arial" w:hAnsi="Arial" w:cs="Arial"/>
                <w:color w:val="000000"/>
                <w:sz w:val="24"/>
                <w:szCs w:val="24"/>
                <w:highlight w:val="cyan"/>
              </w:rPr>
              <w:t>04</w:t>
            </w:r>
            <w:r w:rsidR="00134A9E" w:rsidRPr="00080528">
              <w:rPr>
                <w:rFonts w:ascii="Arial" w:hAnsi="Arial" w:cs="Arial"/>
                <w:color w:val="000000"/>
                <w:sz w:val="24"/>
                <w:szCs w:val="24"/>
                <w:highlight w:val="cyan"/>
              </w:rPr>
              <w:t>_0</w:t>
            </w:r>
            <w:r w:rsidRPr="00080528">
              <w:rPr>
                <w:rFonts w:ascii="Arial" w:hAnsi="Arial" w:cs="Arial"/>
                <w:color w:val="000000"/>
                <w:sz w:val="24"/>
                <w:szCs w:val="24"/>
                <w:highlight w:val="cyan"/>
              </w:rPr>
              <w:t>4</w:t>
            </w:r>
            <w:r w:rsidR="00134A9E" w:rsidRPr="00080528">
              <w:rPr>
                <w:rFonts w:ascii="Arial" w:hAnsi="Arial" w:cs="Arial"/>
                <w:color w:val="000000"/>
                <w:sz w:val="24"/>
                <w:szCs w:val="24"/>
                <w:highlight w:val="cyan"/>
              </w:rPr>
              <w:t>_REC</w:t>
            </w:r>
            <w:r w:rsidRPr="00080528">
              <w:rPr>
                <w:rFonts w:ascii="Arial" w:hAnsi="Arial" w:cs="Arial"/>
                <w:color w:val="000000"/>
                <w:sz w:val="24"/>
                <w:szCs w:val="24"/>
                <w:highlight w:val="cyan"/>
              </w:rPr>
              <w:t>42</w:t>
            </w:r>
            <w:r w:rsidR="00134A9E" w:rsidRPr="00080528">
              <w:rPr>
                <w:rFonts w:ascii="Arial" w:hAnsi="Arial" w:cs="Arial"/>
                <w:color w:val="000000"/>
                <w:sz w:val="24"/>
                <w:szCs w:val="24"/>
                <w:highlight w:val="cyan"/>
              </w:rPr>
              <w:t>0</w:t>
            </w:r>
          </w:p>
        </w:tc>
      </w:tr>
      <w:tr w:rsidR="00134A9E" w:rsidRPr="00E93472" w14:paraId="181F52A6" w14:textId="77777777" w:rsidTr="00B724C6">
        <w:tc>
          <w:tcPr>
            <w:tcW w:w="2518" w:type="dxa"/>
          </w:tcPr>
          <w:p w14:paraId="4246924B" w14:textId="77777777" w:rsidR="00134A9E" w:rsidRPr="00080528" w:rsidRDefault="00134A9E" w:rsidP="00B724C6">
            <w:pPr>
              <w:rPr>
                <w:rFonts w:ascii="Arial" w:hAnsi="Arial" w:cs="Arial"/>
                <w:color w:val="000000"/>
                <w:sz w:val="24"/>
                <w:szCs w:val="24"/>
                <w:highlight w:val="cyan"/>
              </w:rPr>
            </w:pPr>
            <w:r w:rsidRPr="00080528">
              <w:rPr>
                <w:rFonts w:ascii="Arial" w:hAnsi="Arial" w:cs="Arial"/>
                <w:b/>
                <w:color w:val="000000"/>
                <w:sz w:val="24"/>
                <w:szCs w:val="24"/>
                <w:highlight w:val="cyan"/>
              </w:rPr>
              <w:t>Título</w:t>
            </w:r>
          </w:p>
        </w:tc>
        <w:tc>
          <w:tcPr>
            <w:tcW w:w="6515" w:type="dxa"/>
          </w:tcPr>
          <w:p w14:paraId="286725BC" w14:textId="3C678F72" w:rsidR="00134A9E" w:rsidRPr="00080528" w:rsidRDefault="00134A9E" w:rsidP="00B724C6">
            <w:pPr>
              <w:rPr>
                <w:rFonts w:ascii="Arial" w:hAnsi="Arial" w:cs="Arial"/>
                <w:color w:val="000000"/>
                <w:sz w:val="24"/>
                <w:szCs w:val="24"/>
                <w:highlight w:val="cyan"/>
              </w:rPr>
            </w:pPr>
            <w:r w:rsidRPr="00080528">
              <w:rPr>
                <w:rFonts w:ascii="Arial" w:hAnsi="Arial" w:cs="Arial"/>
                <w:color w:val="000000"/>
                <w:sz w:val="24"/>
                <w:szCs w:val="24"/>
                <w:highlight w:val="cyan"/>
              </w:rPr>
              <w:t>Mapa conceptual</w:t>
            </w:r>
          </w:p>
        </w:tc>
      </w:tr>
      <w:tr w:rsidR="00134A9E" w:rsidRPr="00E93472" w14:paraId="738A5489" w14:textId="77777777" w:rsidTr="00B724C6">
        <w:tc>
          <w:tcPr>
            <w:tcW w:w="2518" w:type="dxa"/>
          </w:tcPr>
          <w:p w14:paraId="04B26A5F" w14:textId="77777777" w:rsidR="00134A9E" w:rsidRPr="00080528" w:rsidRDefault="00134A9E" w:rsidP="00B724C6">
            <w:pPr>
              <w:rPr>
                <w:rFonts w:ascii="Arial" w:hAnsi="Arial" w:cs="Arial"/>
                <w:color w:val="000000"/>
                <w:sz w:val="24"/>
                <w:szCs w:val="24"/>
                <w:highlight w:val="cyan"/>
              </w:rPr>
            </w:pPr>
            <w:r w:rsidRPr="00080528">
              <w:rPr>
                <w:rFonts w:ascii="Arial" w:hAnsi="Arial" w:cs="Arial"/>
                <w:b/>
                <w:color w:val="000000"/>
                <w:sz w:val="24"/>
                <w:szCs w:val="24"/>
                <w:highlight w:val="cyan"/>
              </w:rPr>
              <w:t>Descripción</w:t>
            </w:r>
          </w:p>
        </w:tc>
        <w:tc>
          <w:tcPr>
            <w:tcW w:w="6515" w:type="dxa"/>
          </w:tcPr>
          <w:p w14:paraId="4BA77D9A" w14:textId="6103A213" w:rsidR="00134A9E" w:rsidRPr="00080528" w:rsidRDefault="00F95A72" w:rsidP="00F95A72">
            <w:pPr>
              <w:rPr>
                <w:rFonts w:ascii="Arial" w:hAnsi="Arial" w:cs="Arial"/>
                <w:color w:val="000000"/>
                <w:sz w:val="24"/>
                <w:szCs w:val="24"/>
                <w:highlight w:val="cyan"/>
              </w:rPr>
            </w:pPr>
            <w:r w:rsidRPr="00080528">
              <w:rPr>
                <w:rFonts w:ascii="Arial" w:hAnsi="Arial" w:cs="Arial"/>
                <w:color w:val="000000"/>
                <w:highlight w:val="cyan"/>
              </w:rPr>
              <w:t>Mapa conceptual que permite visualizar el trabajo desarrollado con los números fraccionarios.</w:t>
            </w:r>
          </w:p>
        </w:tc>
      </w:tr>
    </w:tbl>
    <w:p w14:paraId="52D7A3C0" w14:textId="77777777" w:rsidR="00054A93" w:rsidRPr="00E93472"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79"/>
        <w:gridCol w:w="6349"/>
      </w:tblGrid>
      <w:tr w:rsidR="00134A9E" w:rsidRPr="00E93472" w14:paraId="0D64212D" w14:textId="77777777" w:rsidTr="00B724C6">
        <w:tc>
          <w:tcPr>
            <w:tcW w:w="9033" w:type="dxa"/>
            <w:gridSpan w:val="2"/>
            <w:shd w:val="clear" w:color="auto" w:fill="000000" w:themeFill="text1"/>
          </w:tcPr>
          <w:p w14:paraId="75D1D1A2" w14:textId="6B0EA7BF" w:rsidR="00134A9E" w:rsidRPr="00E93472" w:rsidRDefault="00134A9E"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Evaluación: recurso nuevo</w:t>
            </w:r>
          </w:p>
        </w:tc>
      </w:tr>
      <w:tr w:rsidR="00134A9E" w:rsidRPr="00E93472" w14:paraId="207EA6AB" w14:textId="77777777" w:rsidTr="00B724C6">
        <w:tc>
          <w:tcPr>
            <w:tcW w:w="2518" w:type="dxa"/>
          </w:tcPr>
          <w:p w14:paraId="55596F6C" w14:textId="77777777" w:rsidR="00134A9E" w:rsidRPr="00757C95" w:rsidRDefault="00134A9E" w:rsidP="00B724C6">
            <w:pPr>
              <w:rPr>
                <w:rFonts w:ascii="Arial" w:hAnsi="Arial" w:cs="Arial"/>
                <w:b/>
                <w:color w:val="000000"/>
                <w:sz w:val="24"/>
                <w:szCs w:val="24"/>
                <w:highlight w:val="cyan"/>
              </w:rPr>
            </w:pPr>
            <w:r w:rsidRPr="00757C95">
              <w:rPr>
                <w:rFonts w:ascii="Arial" w:hAnsi="Arial" w:cs="Arial"/>
                <w:b/>
                <w:color w:val="000000"/>
                <w:sz w:val="24"/>
                <w:szCs w:val="24"/>
                <w:highlight w:val="cyan"/>
              </w:rPr>
              <w:t>Código</w:t>
            </w:r>
          </w:p>
        </w:tc>
        <w:tc>
          <w:tcPr>
            <w:tcW w:w="6515" w:type="dxa"/>
          </w:tcPr>
          <w:p w14:paraId="6314654A" w14:textId="1D13E9B9" w:rsidR="00134A9E" w:rsidRPr="00757C95" w:rsidRDefault="008418F2" w:rsidP="008418F2">
            <w:pPr>
              <w:rPr>
                <w:rFonts w:ascii="Arial" w:hAnsi="Arial" w:cs="Arial"/>
                <w:b/>
                <w:color w:val="000000"/>
                <w:sz w:val="24"/>
                <w:szCs w:val="24"/>
                <w:highlight w:val="cyan"/>
              </w:rPr>
            </w:pPr>
            <w:r w:rsidRPr="00757C95">
              <w:rPr>
                <w:rFonts w:ascii="Arial" w:hAnsi="Arial" w:cs="Arial"/>
                <w:color w:val="000000"/>
                <w:sz w:val="24"/>
                <w:szCs w:val="24"/>
                <w:highlight w:val="cyan"/>
              </w:rPr>
              <w:t>MA</w:t>
            </w:r>
            <w:r w:rsidR="00134A9E" w:rsidRPr="00757C95">
              <w:rPr>
                <w:rFonts w:ascii="Arial" w:hAnsi="Arial" w:cs="Arial"/>
                <w:color w:val="000000"/>
                <w:sz w:val="24"/>
                <w:szCs w:val="24"/>
                <w:highlight w:val="cyan"/>
              </w:rPr>
              <w:t>_</w:t>
            </w:r>
            <w:r w:rsidRPr="00757C95">
              <w:rPr>
                <w:rFonts w:ascii="Arial" w:hAnsi="Arial" w:cs="Arial"/>
                <w:color w:val="000000"/>
                <w:sz w:val="24"/>
                <w:szCs w:val="24"/>
                <w:highlight w:val="cyan"/>
              </w:rPr>
              <w:t>04_00_REC430</w:t>
            </w:r>
            <w:r w:rsidR="00134A9E" w:rsidRPr="00757C95">
              <w:rPr>
                <w:rFonts w:ascii="Arial" w:hAnsi="Arial" w:cs="Arial"/>
                <w:color w:val="000000"/>
                <w:sz w:val="24"/>
                <w:szCs w:val="24"/>
                <w:highlight w:val="cyan"/>
              </w:rPr>
              <w:t>0</w:t>
            </w:r>
          </w:p>
        </w:tc>
      </w:tr>
      <w:tr w:rsidR="00134A9E" w:rsidRPr="00E93472" w14:paraId="38269999" w14:textId="77777777" w:rsidTr="00B724C6">
        <w:tc>
          <w:tcPr>
            <w:tcW w:w="2518" w:type="dxa"/>
          </w:tcPr>
          <w:p w14:paraId="35CCBF58" w14:textId="77777777" w:rsidR="00134A9E" w:rsidRPr="00757C95" w:rsidRDefault="00134A9E" w:rsidP="00B724C6">
            <w:pPr>
              <w:rPr>
                <w:rFonts w:ascii="Arial" w:hAnsi="Arial" w:cs="Arial"/>
                <w:color w:val="000000"/>
                <w:sz w:val="24"/>
                <w:szCs w:val="24"/>
                <w:highlight w:val="cyan"/>
              </w:rPr>
            </w:pPr>
            <w:r w:rsidRPr="00757C95">
              <w:rPr>
                <w:rFonts w:ascii="Arial" w:hAnsi="Arial" w:cs="Arial"/>
                <w:b/>
                <w:color w:val="000000"/>
                <w:sz w:val="24"/>
                <w:szCs w:val="24"/>
                <w:highlight w:val="cyan"/>
              </w:rPr>
              <w:t>Título</w:t>
            </w:r>
          </w:p>
        </w:tc>
        <w:tc>
          <w:tcPr>
            <w:tcW w:w="6515" w:type="dxa"/>
          </w:tcPr>
          <w:p w14:paraId="0AD568EA" w14:textId="64026A23" w:rsidR="00134A9E" w:rsidRPr="00757C95" w:rsidRDefault="008418F2" w:rsidP="00B724C6">
            <w:pPr>
              <w:rPr>
                <w:rFonts w:ascii="Arial" w:hAnsi="Arial" w:cs="Arial"/>
                <w:color w:val="000000"/>
                <w:sz w:val="24"/>
                <w:szCs w:val="24"/>
                <w:highlight w:val="cyan"/>
              </w:rPr>
            </w:pPr>
            <w:r w:rsidRPr="00757C95">
              <w:rPr>
                <w:rFonts w:ascii="Arial" w:hAnsi="Arial" w:cs="Arial"/>
                <w:color w:val="000000"/>
                <w:sz w:val="24"/>
                <w:szCs w:val="24"/>
                <w:highlight w:val="cyan"/>
              </w:rPr>
              <w:t xml:space="preserve">Evaluación </w:t>
            </w:r>
          </w:p>
        </w:tc>
      </w:tr>
      <w:tr w:rsidR="00134A9E" w:rsidRPr="00E93472" w14:paraId="680DAD81" w14:textId="77777777" w:rsidTr="00B724C6">
        <w:tc>
          <w:tcPr>
            <w:tcW w:w="2518" w:type="dxa"/>
          </w:tcPr>
          <w:p w14:paraId="3BDF4C16" w14:textId="77777777" w:rsidR="00134A9E" w:rsidRPr="00757C95" w:rsidRDefault="00134A9E" w:rsidP="00B724C6">
            <w:pPr>
              <w:rPr>
                <w:rFonts w:ascii="Arial" w:hAnsi="Arial" w:cs="Arial"/>
                <w:color w:val="000000"/>
                <w:sz w:val="24"/>
                <w:szCs w:val="24"/>
                <w:highlight w:val="cyan"/>
              </w:rPr>
            </w:pPr>
            <w:r w:rsidRPr="00757C95">
              <w:rPr>
                <w:rFonts w:ascii="Arial" w:hAnsi="Arial" w:cs="Arial"/>
                <w:b/>
                <w:color w:val="000000"/>
                <w:sz w:val="24"/>
                <w:szCs w:val="24"/>
                <w:highlight w:val="cyan"/>
              </w:rPr>
              <w:t>Descripción</w:t>
            </w:r>
          </w:p>
        </w:tc>
        <w:tc>
          <w:tcPr>
            <w:tcW w:w="6515" w:type="dxa"/>
          </w:tcPr>
          <w:p w14:paraId="0076C91A" w14:textId="5CA99CCC" w:rsidR="00134A9E" w:rsidRPr="00757C95" w:rsidRDefault="00E94F4E" w:rsidP="00B724C6">
            <w:pPr>
              <w:rPr>
                <w:rFonts w:ascii="Arial" w:hAnsi="Arial" w:cs="Arial"/>
                <w:color w:val="000000"/>
                <w:sz w:val="24"/>
                <w:szCs w:val="24"/>
                <w:highlight w:val="cyan"/>
              </w:rPr>
            </w:pPr>
            <w:r w:rsidRPr="00757C95">
              <w:rPr>
                <w:rFonts w:ascii="Arial" w:hAnsi="Arial" w:cs="Arial"/>
                <w:color w:val="000000"/>
                <w:highlight w:val="cyan"/>
              </w:rPr>
              <w:t>Actividad que permite evalua</w:t>
            </w:r>
            <w:r w:rsidR="00757C95" w:rsidRPr="00757C95">
              <w:rPr>
                <w:rFonts w:ascii="Arial" w:hAnsi="Arial" w:cs="Arial"/>
                <w:color w:val="000000"/>
                <w:highlight w:val="cyan"/>
              </w:rPr>
              <w:t>r el tema: números fraccionarios</w:t>
            </w:r>
            <w:r w:rsidRPr="00757C95">
              <w:rPr>
                <w:rFonts w:ascii="Arial" w:hAnsi="Arial" w:cs="Arial"/>
                <w:color w:val="000000"/>
                <w:highlight w:val="cyan"/>
              </w:rPr>
              <w:t>.</w:t>
            </w:r>
          </w:p>
        </w:tc>
      </w:tr>
    </w:tbl>
    <w:p w14:paraId="6BF6CAE0" w14:textId="77777777" w:rsidR="00134A9E" w:rsidRPr="00E93472" w:rsidRDefault="00134A9E" w:rsidP="00F21DA8">
      <w:pPr>
        <w:spacing w:after="0"/>
        <w:rPr>
          <w:rFonts w:ascii="Arial" w:hAnsi="Arial" w:cs="Arial"/>
          <w:highlight w:val="yellow"/>
        </w:rPr>
      </w:pPr>
    </w:p>
    <w:tbl>
      <w:tblPr>
        <w:tblStyle w:val="Tablaconcuadrcula"/>
        <w:tblW w:w="5000" w:type="pct"/>
        <w:jc w:val="center"/>
        <w:tblLook w:val="04A0" w:firstRow="1" w:lastRow="0" w:firstColumn="1" w:lastColumn="0" w:noHBand="0" w:noVBand="1"/>
      </w:tblPr>
      <w:tblGrid>
        <w:gridCol w:w="1043"/>
        <w:gridCol w:w="4010"/>
        <w:gridCol w:w="3775"/>
      </w:tblGrid>
      <w:tr w:rsidR="00134A9E" w:rsidRPr="00E93472" w14:paraId="1C9797FC" w14:textId="77777777" w:rsidTr="0036496D">
        <w:trPr>
          <w:jc w:val="center"/>
        </w:trPr>
        <w:tc>
          <w:tcPr>
            <w:tcW w:w="5000" w:type="pct"/>
            <w:gridSpan w:val="3"/>
            <w:shd w:val="clear" w:color="auto" w:fill="000000" w:themeFill="text1"/>
          </w:tcPr>
          <w:p w14:paraId="2C463623" w14:textId="6C53AEBE" w:rsidR="00134A9E" w:rsidRPr="00E93472" w:rsidRDefault="00134A9E" w:rsidP="00B724C6">
            <w:pPr>
              <w:jc w:val="center"/>
              <w:rPr>
                <w:rFonts w:ascii="Arial" w:hAnsi="Arial" w:cs="Arial"/>
                <w:b/>
                <w:color w:val="FFFFFF" w:themeColor="background1"/>
                <w:sz w:val="24"/>
                <w:szCs w:val="24"/>
              </w:rPr>
            </w:pPr>
            <w:r w:rsidRPr="00E93472">
              <w:rPr>
                <w:rFonts w:ascii="Arial" w:hAnsi="Arial" w:cs="Arial"/>
                <w:b/>
                <w:color w:val="FFFFFF" w:themeColor="background1"/>
                <w:sz w:val="24"/>
                <w:szCs w:val="24"/>
              </w:rPr>
              <w:t>Webs de referencia</w:t>
            </w:r>
          </w:p>
        </w:tc>
      </w:tr>
      <w:tr w:rsidR="00134A9E" w:rsidRPr="00E93472" w14:paraId="492CE9B8" w14:textId="77777777" w:rsidTr="0036496D">
        <w:trPr>
          <w:jc w:val="center"/>
        </w:trPr>
        <w:tc>
          <w:tcPr>
            <w:tcW w:w="686" w:type="pct"/>
          </w:tcPr>
          <w:p w14:paraId="7EAE6C05" w14:textId="77777777" w:rsidR="00134A9E" w:rsidRPr="00E93472" w:rsidRDefault="00134A9E" w:rsidP="00B724C6">
            <w:pPr>
              <w:rPr>
                <w:rFonts w:ascii="Arial" w:hAnsi="Arial" w:cs="Arial"/>
                <w:b/>
                <w:color w:val="000000"/>
                <w:sz w:val="24"/>
                <w:szCs w:val="24"/>
              </w:rPr>
            </w:pPr>
            <w:r w:rsidRPr="00E93472">
              <w:rPr>
                <w:rFonts w:ascii="Arial" w:hAnsi="Arial" w:cs="Arial"/>
                <w:b/>
                <w:color w:val="000000"/>
                <w:sz w:val="24"/>
                <w:szCs w:val="24"/>
              </w:rPr>
              <w:t>Código</w:t>
            </w:r>
          </w:p>
        </w:tc>
        <w:tc>
          <w:tcPr>
            <w:tcW w:w="4314" w:type="pct"/>
            <w:gridSpan w:val="2"/>
          </w:tcPr>
          <w:p w14:paraId="0472F4FB" w14:textId="27EA85A6" w:rsidR="00134A9E" w:rsidRPr="00E93472" w:rsidRDefault="008418F2" w:rsidP="008418F2">
            <w:pPr>
              <w:rPr>
                <w:rFonts w:ascii="Arial" w:hAnsi="Arial" w:cs="Arial"/>
                <w:b/>
                <w:color w:val="000000"/>
                <w:sz w:val="24"/>
                <w:szCs w:val="24"/>
              </w:rPr>
            </w:pPr>
            <w:r>
              <w:rPr>
                <w:rFonts w:ascii="Arial" w:hAnsi="Arial" w:cs="Arial"/>
                <w:color w:val="000000"/>
                <w:sz w:val="24"/>
                <w:szCs w:val="24"/>
              </w:rPr>
              <w:t>MA_04</w:t>
            </w:r>
            <w:r w:rsidR="00134A9E" w:rsidRPr="00E93472">
              <w:rPr>
                <w:rFonts w:ascii="Arial" w:hAnsi="Arial" w:cs="Arial"/>
                <w:color w:val="000000"/>
                <w:sz w:val="24"/>
                <w:szCs w:val="24"/>
              </w:rPr>
              <w:t>_0</w:t>
            </w:r>
            <w:r>
              <w:rPr>
                <w:rFonts w:ascii="Arial" w:hAnsi="Arial" w:cs="Arial"/>
                <w:color w:val="000000"/>
                <w:sz w:val="24"/>
                <w:szCs w:val="24"/>
              </w:rPr>
              <w:t>4_REC440</w:t>
            </w:r>
          </w:p>
        </w:tc>
      </w:tr>
      <w:tr w:rsidR="00134A9E" w:rsidRPr="00E93472" w14:paraId="14F74D4D" w14:textId="77777777" w:rsidTr="0036496D">
        <w:trPr>
          <w:jc w:val="center"/>
        </w:trPr>
        <w:tc>
          <w:tcPr>
            <w:tcW w:w="686" w:type="pct"/>
          </w:tcPr>
          <w:p w14:paraId="5B0F1BF2" w14:textId="0C7B9861" w:rsidR="00134A9E" w:rsidRPr="00E93472" w:rsidRDefault="00134A9E" w:rsidP="00B724C6">
            <w:pPr>
              <w:rPr>
                <w:rFonts w:ascii="Arial" w:hAnsi="Arial" w:cs="Arial"/>
                <w:color w:val="000000"/>
                <w:sz w:val="24"/>
                <w:szCs w:val="24"/>
              </w:rPr>
            </w:pPr>
            <w:r w:rsidRPr="00E93472">
              <w:rPr>
                <w:rFonts w:ascii="Arial" w:hAnsi="Arial" w:cs="Arial"/>
                <w:b/>
                <w:color w:val="000000"/>
                <w:sz w:val="24"/>
                <w:szCs w:val="24"/>
              </w:rPr>
              <w:t>Web 01</w:t>
            </w:r>
          </w:p>
        </w:tc>
        <w:tc>
          <w:tcPr>
            <w:tcW w:w="2843" w:type="pct"/>
          </w:tcPr>
          <w:p w14:paraId="78F8930E" w14:textId="5D8833DC" w:rsidR="00134A9E" w:rsidRPr="00297EFB" w:rsidRDefault="00297EFB" w:rsidP="00297EFB">
            <w:pPr>
              <w:rPr>
                <w:rFonts w:ascii="Arial" w:hAnsi="Arial" w:cs="Arial"/>
                <w:sz w:val="24"/>
                <w:szCs w:val="24"/>
              </w:rPr>
            </w:pPr>
            <w:r>
              <w:rPr>
                <w:rFonts w:ascii="Arial" w:hAnsi="Arial" w:cs="Arial"/>
                <w:sz w:val="24"/>
                <w:szCs w:val="24"/>
              </w:rPr>
              <w:t>Repasa la representación gráfica de las fracciones</w:t>
            </w:r>
          </w:p>
        </w:tc>
        <w:tc>
          <w:tcPr>
            <w:tcW w:w="1471" w:type="pct"/>
          </w:tcPr>
          <w:p w14:paraId="6DB00687" w14:textId="3804D88A" w:rsidR="00134A9E" w:rsidRPr="00E93472" w:rsidRDefault="00A8151A" w:rsidP="00297EFB">
            <w:pPr>
              <w:rPr>
                <w:rFonts w:ascii="Arial" w:hAnsi="Arial" w:cs="Arial"/>
                <w:color w:val="BFBFBF" w:themeColor="background1" w:themeShade="BF"/>
                <w:sz w:val="24"/>
                <w:szCs w:val="24"/>
              </w:rPr>
            </w:pPr>
            <w:hyperlink r:id="rId101" w:history="1">
              <w:r w:rsidR="00297EFB" w:rsidRPr="00FF64BB">
                <w:rPr>
                  <w:rStyle w:val="Hipervnculo"/>
                  <w:rFonts w:ascii="Arial" w:hAnsi="Arial" w:cs="Arial"/>
                </w:rPr>
                <w:t>http://www.thatquiz.org/es-6/matematicas/identificar/fracciones/</w:t>
              </w:r>
            </w:hyperlink>
            <w:r w:rsidR="00297EFB">
              <w:rPr>
                <w:rFonts w:ascii="Arial" w:hAnsi="Arial" w:cs="Arial"/>
                <w:color w:val="BFBFBF" w:themeColor="background1" w:themeShade="BF"/>
                <w:sz w:val="24"/>
                <w:szCs w:val="24"/>
              </w:rPr>
              <w:t xml:space="preserve"> </w:t>
            </w:r>
          </w:p>
        </w:tc>
      </w:tr>
      <w:tr w:rsidR="00134A9E" w:rsidRPr="00E93472" w14:paraId="4A847A21" w14:textId="77777777" w:rsidTr="0036496D">
        <w:trPr>
          <w:jc w:val="center"/>
        </w:trPr>
        <w:tc>
          <w:tcPr>
            <w:tcW w:w="686" w:type="pct"/>
          </w:tcPr>
          <w:p w14:paraId="6E5D37F2" w14:textId="750ECCF1" w:rsidR="00134A9E" w:rsidRPr="00E93472" w:rsidRDefault="00134A9E" w:rsidP="00B724C6">
            <w:pPr>
              <w:rPr>
                <w:rFonts w:ascii="Arial" w:hAnsi="Arial" w:cs="Arial"/>
                <w:color w:val="000000"/>
                <w:sz w:val="24"/>
                <w:szCs w:val="24"/>
              </w:rPr>
            </w:pPr>
            <w:r w:rsidRPr="00E93472">
              <w:rPr>
                <w:rFonts w:ascii="Arial" w:hAnsi="Arial" w:cs="Arial"/>
                <w:b/>
                <w:color w:val="000000"/>
                <w:sz w:val="24"/>
                <w:szCs w:val="24"/>
              </w:rPr>
              <w:t>Web 02</w:t>
            </w:r>
          </w:p>
        </w:tc>
        <w:tc>
          <w:tcPr>
            <w:tcW w:w="2843" w:type="pct"/>
          </w:tcPr>
          <w:p w14:paraId="4568F319" w14:textId="2103E6CA" w:rsidR="00134A9E" w:rsidRPr="00297EFB" w:rsidRDefault="00297EFB" w:rsidP="00297EFB">
            <w:pPr>
              <w:rPr>
                <w:rFonts w:ascii="Arial" w:hAnsi="Arial" w:cs="Arial"/>
                <w:sz w:val="24"/>
                <w:szCs w:val="24"/>
              </w:rPr>
            </w:pPr>
            <w:r>
              <w:rPr>
                <w:rFonts w:ascii="Arial" w:hAnsi="Arial" w:cs="Arial"/>
                <w:sz w:val="24"/>
                <w:szCs w:val="24"/>
              </w:rPr>
              <w:t>Repasa la comparación de fracciones</w:t>
            </w:r>
          </w:p>
        </w:tc>
        <w:tc>
          <w:tcPr>
            <w:tcW w:w="1471" w:type="pct"/>
          </w:tcPr>
          <w:p w14:paraId="093828DE" w14:textId="7034A51F" w:rsidR="00134A9E" w:rsidRPr="00297EFB" w:rsidRDefault="00A8151A" w:rsidP="00297EFB">
            <w:pPr>
              <w:rPr>
                <w:rFonts w:ascii="Arial" w:hAnsi="Arial" w:cs="Arial"/>
                <w:color w:val="BFBFBF" w:themeColor="background1" w:themeShade="BF"/>
                <w:sz w:val="24"/>
                <w:szCs w:val="24"/>
              </w:rPr>
            </w:pPr>
            <w:hyperlink r:id="rId102" w:history="1">
              <w:r w:rsidR="00297EFB" w:rsidRPr="00297EFB">
                <w:rPr>
                  <w:rStyle w:val="Hipervnculo"/>
                  <w:rFonts w:ascii="Arial" w:hAnsi="Arial" w:cs="Arial"/>
                </w:rPr>
                <w:t>http://www.thatquiz.org/es-B/</w:t>
              </w:r>
            </w:hyperlink>
            <w:r w:rsidR="00297EFB" w:rsidRPr="00297EFB">
              <w:rPr>
                <w:rFonts w:ascii="Arial" w:hAnsi="Arial" w:cs="Arial"/>
                <w:color w:val="BFBFBF" w:themeColor="background1" w:themeShade="BF"/>
                <w:sz w:val="24"/>
                <w:szCs w:val="24"/>
              </w:rPr>
              <w:t xml:space="preserve"> </w:t>
            </w:r>
          </w:p>
        </w:tc>
      </w:tr>
      <w:tr w:rsidR="00134A9E" w:rsidRPr="00E93472" w14:paraId="1572862F" w14:textId="77777777" w:rsidTr="0036496D">
        <w:trPr>
          <w:jc w:val="center"/>
        </w:trPr>
        <w:tc>
          <w:tcPr>
            <w:tcW w:w="686" w:type="pct"/>
          </w:tcPr>
          <w:p w14:paraId="3DE92A1D" w14:textId="53D921C6" w:rsidR="00134A9E" w:rsidRPr="00E93472" w:rsidRDefault="00134A9E" w:rsidP="00B724C6">
            <w:pPr>
              <w:rPr>
                <w:rFonts w:ascii="Arial" w:hAnsi="Arial" w:cs="Arial"/>
                <w:b/>
                <w:color w:val="000000"/>
                <w:sz w:val="24"/>
                <w:szCs w:val="24"/>
              </w:rPr>
            </w:pPr>
            <w:r w:rsidRPr="00E93472">
              <w:rPr>
                <w:rFonts w:ascii="Arial" w:hAnsi="Arial" w:cs="Arial"/>
                <w:b/>
                <w:color w:val="000000"/>
                <w:sz w:val="24"/>
                <w:szCs w:val="24"/>
              </w:rPr>
              <w:t>Web 03</w:t>
            </w:r>
          </w:p>
        </w:tc>
        <w:tc>
          <w:tcPr>
            <w:tcW w:w="2843" w:type="pct"/>
          </w:tcPr>
          <w:p w14:paraId="629BB5D5" w14:textId="59318A5E" w:rsidR="00134A9E" w:rsidRPr="00297EFB" w:rsidRDefault="00134A9E" w:rsidP="00297EFB">
            <w:pPr>
              <w:rPr>
                <w:rFonts w:ascii="Arial" w:hAnsi="Arial" w:cs="Arial"/>
                <w:sz w:val="24"/>
                <w:szCs w:val="24"/>
              </w:rPr>
            </w:pPr>
          </w:p>
        </w:tc>
        <w:tc>
          <w:tcPr>
            <w:tcW w:w="1471" w:type="pct"/>
          </w:tcPr>
          <w:p w14:paraId="35017F04" w14:textId="31104B9D" w:rsidR="00134A9E" w:rsidRPr="00297EFB" w:rsidRDefault="00134A9E" w:rsidP="00297EFB">
            <w:pPr>
              <w:rPr>
                <w:rFonts w:ascii="Arial" w:hAnsi="Arial" w:cs="Arial"/>
                <w:color w:val="BFBFBF" w:themeColor="background1" w:themeShade="BF"/>
                <w:sz w:val="24"/>
                <w:szCs w:val="24"/>
              </w:rPr>
            </w:pPr>
          </w:p>
        </w:tc>
      </w:tr>
    </w:tbl>
    <w:p w14:paraId="0DB6C8AD" w14:textId="77777777" w:rsidR="00134A9E" w:rsidRPr="00E93472" w:rsidRDefault="00134A9E" w:rsidP="00F21DA8">
      <w:pPr>
        <w:spacing w:after="0"/>
        <w:rPr>
          <w:rFonts w:ascii="Arial" w:hAnsi="Arial" w:cs="Arial"/>
          <w:highlight w:val="yellow"/>
        </w:rPr>
      </w:pPr>
    </w:p>
    <w:p w14:paraId="26C92892" w14:textId="77777777" w:rsidR="009D7E43" w:rsidRPr="00E93472" w:rsidRDefault="009D7E43" w:rsidP="00F21DA8">
      <w:pPr>
        <w:spacing w:after="0"/>
        <w:rPr>
          <w:rFonts w:ascii="Arial" w:hAnsi="Arial" w:cs="Arial"/>
        </w:rPr>
      </w:pPr>
    </w:p>
    <w:sectPr w:rsidR="009D7E43" w:rsidRPr="00E93472" w:rsidSect="00FF3817">
      <w:type w:val="continuous"/>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Johana Montejo Rozo" w:date="2015-05-03T14:19:00Z" w:initials="JMR">
    <w:p w14:paraId="03824B2D" w14:textId="65712DA1" w:rsidR="00A8151A" w:rsidRDefault="00A8151A">
      <w:pPr>
        <w:pStyle w:val="Textocomentario"/>
      </w:pPr>
      <w:r>
        <w:rPr>
          <w:rStyle w:val="Refdecomentario"/>
        </w:rPr>
        <w:annotationRef/>
      </w:r>
      <w:r>
        <w:t>Recordemos que pueden representar, debido a que la fracción no solo se asocia con el significado de parte – todo. Incluso esto se mencionó al inicio del manuscrito.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3824B2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2B6F84" w14:textId="77777777" w:rsidR="000D465B" w:rsidRDefault="000D465B">
      <w:pPr>
        <w:spacing w:after="0"/>
      </w:pPr>
      <w:r>
        <w:separator/>
      </w:r>
    </w:p>
  </w:endnote>
  <w:endnote w:type="continuationSeparator" w:id="0">
    <w:p w14:paraId="6CADF945" w14:textId="77777777" w:rsidR="000D465B" w:rsidRDefault="000D465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800454" w14:textId="77777777" w:rsidR="000D465B" w:rsidRDefault="000D465B">
      <w:pPr>
        <w:spacing w:after="0"/>
      </w:pPr>
      <w:r>
        <w:separator/>
      </w:r>
    </w:p>
  </w:footnote>
  <w:footnote w:type="continuationSeparator" w:id="0">
    <w:p w14:paraId="5B6EC633" w14:textId="77777777" w:rsidR="000D465B" w:rsidRDefault="000D465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A8151A" w:rsidRDefault="00A8151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A8151A" w:rsidRDefault="00A8151A"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A8151A" w:rsidRDefault="00A8151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B5A8D">
      <w:rPr>
        <w:rStyle w:val="Nmerodepgina"/>
        <w:noProof/>
      </w:rPr>
      <w:t>21</w:t>
    </w:r>
    <w:r>
      <w:rPr>
        <w:rStyle w:val="Nmerodepgina"/>
      </w:rPr>
      <w:fldChar w:fldCharType="end"/>
    </w:r>
  </w:p>
  <w:p w14:paraId="5F223E2B" w14:textId="4EA20F59" w:rsidR="00A8151A" w:rsidRPr="00F16D37" w:rsidRDefault="00A8151A" w:rsidP="0004489C">
    <w:pPr>
      <w:pStyle w:val="Encabezado"/>
      <w:ind w:right="360"/>
      <w:rPr>
        <w:sz w:val="20"/>
        <w:szCs w:val="20"/>
      </w:rPr>
    </w:pPr>
    <w:r w:rsidRPr="003D358E">
      <w:rPr>
        <w:rFonts w:ascii="Times" w:hAnsi="Times"/>
        <w:sz w:val="20"/>
        <w:szCs w:val="20"/>
        <w:highlight w:val="yellow"/>
        <w:lang w:val="es-CO"/>
      </w:rPr>
      <w:t>[GUION MA_04_04_CO]</w:t>
    </w:r>
    <w:r w:rsidRPr="003D358E">
      <w:rPr>
        <w:rFonts w:ascii="Times" w:hAnsi="Times"/>
        <w:sz w:val="20"/>
        <w:szCs w:val="20"/>
        <w:lang w:val="es-CO"/>
      </w:rPr>
      <w:t xml:space="preserve"> Guion 4. </w:t>
    </w:r>
    <w:r>
      <w:rPr>
        <w:b/>
        <w:sz w:val="22"/>
        <w:szCs w:val="22"/>
      </w:rPr>
      <w:t>Los números fraccionarios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D993780"/>
    <w:multiLevelType w:val="hybridMultilevel"/>
    <w:tmpl w:val="B4BE9222"/>
    <w:lvl w:ilvl="0" w:tplc="C94A90C8">
      <w:start w:val="1"/>
      <w:numFmt w:val="bullet"/>
      <w:lvlText w:val="-"/>
      <w:lvlJc w:val="left"/>
      <w:pPr>
        <w:tabs>
          <w:tab w:val="num" w:pos="720"/>
        </w:tabs>
        <w:ind w:left="720" w:hanging="360"/>
      </w:pPr>
      <w:rPr>
        <w:rFonts w:ascii="Times New Roman" w:hAnsi="Times New Roman" w:hint="default"/>
      </w:rPr>
    </w:lvl>
    <w:lvl w:ilvl="1" w:tplc="F3BACA76" w:tentative="1">
      <w:start w:val="1"/>
      <w:numFmt w:val="bullet"/>
      <w:lvlText w:val="-"/>
      <w:lvlJc w:val="left"/>
      <w:pPr>
        <w:tabs>
          <w:tab w:val="num" w:pos="1440"/>
        </w:tabs>
        <w:ind w:left="1440" w:hanging="360"/>
      </w:pPr>
      <w:rPr>
        <w:rFonts w:ascii="Times New Roman" w:hAnsi="Times New Roman" w:hint="default"/>
      </w:rPr>
    </w:lvl>
    <w:lvl w:ilvl="2" w:tplc="A06E1A0E" w:tentative="1">
      <w:start w:val="1"/>
      <w:numFmt w:val="bullet"/>
      <w:lvlText w:val="-"/>
      <w:lvlJc w:val="left"/>
      <w:pPr>
        <w:tabs>
          <w:tab w:val="num" w:pos="2160"/>
        </w:tabs>
        <w:ind w:left="2160" w:hanging="360"/>
      </w:pPr>
      <w:rPr>
        <w:rFonts w:ascii="Times New Roman" w:hAnsi="Times New Roman" w:hint="default"/>
      </w:rPr>
    </w:lvl>
    <w:lvl w:ilvl="3" w:tplc="0400F20E" w:tentative="1">
      <w:start w:val="1"/>
      <w:numFmt w:val="bullet"/>
      <w:lvlText w:val="-"/>
      <w:lvlJc w:val="left"/>
      <w:pPr>
        <w:tabs>
          <w:tab w:val="num" w:pos="2880"/>
        </w:tabs>
        <w:ind w:left="2880" w:hanging="360"/>
      </w:pPr>
      <w:rPr>
        <w:rFonts w:ascii="Times New Roman" w:hAnsi="Times New Roman" w:hint="default"/>
      </w:rPr>
    </w:lvl>
    <w:lvl w:ilvl="4" w:tplc="9B8EFB56" w:tentative="1">
      <w:start w:val="1"/>
      <w:numFmt w:val="bullet"/>
      <w:lvlText w:val="-"/>
      <w:lvlJc w:val="left"/>
      <w:pPr>
        <w:tabs>
          <w:tab w:val="num" w:pos="3600"/>
        </w:tabs>
        <w:ind w:left="3600" w:hanging="360"/>
      </w:pPr>
      <w:rPr>
        <w:rFonts w:ascii="Times New Roman" w:hAnsi="Times New Roman" w:hint="default"/>
      </w:rPr>
    </w:lvl>
    <w:lvl w:ilvl="5" w:tplc="B37401D8" w:tentative="1">
      <w:start w:val="1"/>
      <w:numFmt w:val="bullet"/>
      <w:lvlText w:val="-"/>
      <w:lvlJc w:val="left"/>
      <w:pPr>
        <w:tabs>
          <w:tab w:val="num" w:pos="4320"/>
        </w:tabs>
        <w:ind w:left="4320" w:hanging="360"/>
      </w:pPr>
      <w:rPr>
        <w:rFonts w:ascii="Times New Roman" w:hAnsi="Times New Roman" w:hint="default"/>
      </w:rPr>
    </w:lvl>
    <w:lvl w:ilvl="6" w:tplc="21702214" w:tentative="1">
      <w:start w:val="1"/>
      <w:numFmt w:val="bullet"/>
      <w:lvlText w:val="-"/>
      <w:lvlJc w:val="left"/>
      <w:pPr>
        <w:tabs>
          <w:tab w:val="num" w:pos="5040"/>
        </w:tabs>
        <w:ind w:left="5040" w:hanging="360"/>
      </w:pPr>
      <w:rPr>
        <w:rFonts w:ascii="Times New Roman" w:hAnsi="Times New Roman" w:hint="default"/>
      </w:rPr>
    </w:lvl>
    <w:lvl w:ilvl="7" w:tplc="D87CAF4E" w:tentative="1">
      <w:start w:val="1"/>
      <w:numFmt w:val="bullet"/>
      <w:lvlText w:val="-"/>
      <w:lvlJc w:val="left"/>
      <w:pPr>
        <w:tabs>
          <w:tab w:val="num" w:pos="5760"/>
        </w:tabs>
        <w:ind w:left="5760" w:hanging="360"/>
      </w:pPr>
      <w:rPr>
        <w:rFonts w:ascii="Times New Roman" w:hAnsi="Times New Roman" w:hint="default"/>
      </w:rPr>
    </w:lvl>
    <w:lvl w:ilvl="8" w:tplc="C83A0038" w:tentative="1">
      <w:start w:val="1"/>
      <w:numFmt w:val="bullet"/>
      <w:lvlText w:val="-"/>
      <w:lvlJc w:val="left"/>
      <w:pPr>
        <w:tabs>
          <w:tab w:val="num" w:pos="6480"/>
        </w:tabs>
        <w:ind w:left="6480" w:hanging="360"/>
      </w:pPr>
      <w:rPr>
        <w:rFonts w:ascii="Times New Roman" w:hAnsi="Times New Roman" w:hint="default"/>
      </w:rPr>
    </w:lvl>
  </w:abstractNum>
  <w:abstractNum w:abstractNumId="25">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52513375"/>
    <w:multiLevelType w:val="hybridMultilevel"/>
    <w:tmpl w:val="89EC9FA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1"/>
  </w:num>
  <w:num w:numId="2">
    <w:abstractNumId w:val="15"/>
  </w:num>
  <w:num w:numId="3">
    <w:abstractNumId w:val="3"/>
  </w:num>
  <w:num w:numId="4">
    <w:abstractNumId w:val="2"/>
  </w:num>
  <w:num w:numId="5">
    <w:abstractNumId w:val="22"/>
  </w:num>
  <w:num w:numId="6">
    <w:abstractNumId w:val="10"/>
  </w:num>
  <w:num w:numId="7">
    <w:abstractNumId w:val="6"/>
  </w:num>
  <w:num w:numId="8">
    <w:abstractNumId w:val="14"/>
  </w:num>
  <w:num w:numId="9">
    <w:abstractNumId w:val="28"/>
  </w:num>
  <w:num w:numId="10">
    <w:abstractNumId w:val="4"/>
  </w:num>
  <w:num w:numId="11">
    <w:abstractNumId w:val="19"/>
  </w:num>
  <w:num w:numId="12">
    <w:abstractNumId w:val="34"/>
  </w:num>
  <w:num w:numId="13">
    <w:abstractNumId w:val="18"/>
  </w:num>
  <w:num w:numId="14">
    <w:abstractNumId w:val="20"/>
  </w:num>
  <w:num w:numId="15">
    <w:abstractNumId w:val="32"/>
  </w:num>
  <w:num w:numId="16">
    <w:abstractNumId w:val="30"/>
  </w:num>
  <w:num w:numId="17">
    <w:abstractNumId w:val="35"/>
  </w:num>
  <w:num w:numId="18">
    <w:abstractNumId w:val="23"/>
  </w:num>
  <w:num w:numId="19">
    <w:abstractNumId w:val="16"/>
  </w:num>
  <w:num w:numId="20">
    <w:abstractNumId w:val="8"/>
  </w:num>
  <w:num w:numId="21">
    <w:abstractNumId w:val="36"/>
  </w:num>
  <w:num w:numId="22">
    <w:abstractNumId w:val="9"/>
  </w:num>
  <w:num w:numId="23">
    <w:abstractNumId w:val="1"/>
  </w:num>
  <w:num w:numId="24">
    <w:abstractNumId w:val="26"/>
  </w:num>
  <w:num w:numId="25">
    <w:abstractNumId w:val="25"/>
  </w:num>
  <w:num w:numId="26">
    <w:abstractNumId w:val="29"/>
  </w:num>
  <w:num w:numId="27">
    <w:abstractNumId w:val="11"/>
  </w:num>
  <w:num w:numId="28">
    <w:abstractNumId w:val="7"/>
  </w:num>
  <w:num w:numId="29">
    <w:abstractNumId w:val="17"/>
  </w:num>
  <w:num w:numId="30">
    <w:abstractNumId w:val="0"/>
  </w:num>
  <w:num w:numId="31">
    <w:abstractNumId w:val="31"/>
  </w:num>
  <w:num w:numId="32">
    <w:abstractNumId w:val="5"/>
  </w:num>
  <w:num w:numId="33">
    <w:abstractNumId w:val="33"/>
  </w:num>
  <w:num w:numId="34">
    <w:abstractNumId w:val="13"/>
  </w:num>
  <w:num w:numId="35">
    <w:abstractNumId w:val="12"/>
  </w:num>
  <w:num w:numId="36">
    <w:abstractNumId w:val="27"/>
  </w:num>
  <w:num w:numId="37">
    <w:abstractNumId w:val="2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hana Montejo Rozo">
    <w15:presenceInfo w15:providerId="None" w15:userId="Johana Montejo Roz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3474"/>
    <w:rsid w:val="00003A91"/>
    <w:rsid w:val="000040E5"/>
    <w:rsid w:val="000045EE"/>
    <w:rsid w:val="0000597F"/>
    <w:rsid w:val="000063E9"/>
    <w:rsid w:val="000064E2"/>
    <w:rsid w:val="00011896"/>
    <w:rsid w:val="00012056"/>
    <w:rsid w:val="00012FB3"/>
    <w:rsid w:val="00014470"/>
    <w:rsid w:val="0001490D"/>
    <w:rsid w:val="00014996"/>
    <w:rsid w:val="00016707"/>
    <w:rsid w:val="00016723"/>
    <w:rsid w:val="000170D6"/>
    <w:rsid w:val="000172FC"/>
    <w:rsid w:val="000177F1"/>
    <w:rsid w:val="00023522"/>
    <w:rsid w:val="000277F7"/>
    <w:rsid w:val="000278CC"/>
    <w:rsid w:val="00030E2D"/>
    <w:rsid w:val="00033394"/>
    <w:rsid w:val="00033A3A"/>
    <w:rsid w:val="0003471A"/>
    <w:rsid w:val="00035530"/>
    <w:rsid w:val="0003581C"/>
    <w:rsid w:val="00035DDC"/>
    <w:rsid w:val="00036F85"/>
    <w:rsid w:val="00037FDF"/>
    <w:rsid w:val="00040833"/>
    <w:rsid w:val="00040B51"/>
    <w:rsid w:val="0004273E"/>
    <w:rsid w:val="00042A94"/>
    <w:rsid w:val="00043A14"/>
    <w:rsid w:val="0004489C"/>
    <w:rsid w:val="000468AD"/>
    <w:rsid w:val="00046EB5"/>
    <w:rsid w:val="00046F41"/>
    <w:rsid w:val="00047306"/>
    <w:rsid w:val="00047627"/>
    <w:rsid w:val="00047F61"/>
    <w:rsid w:val="0005237B"/>
    <w:rsid w:val="00052EC8"/>
    <w:rsid w:val="00053744"/>
    <w:rsid w:val="00054A93"/>
    <w:rsid w:val="00055EE3"/>
    <w:rsid w:val="0005679F"/>
    <w:rsid w:val="00056BFD"/>
    <w:rsid w:val="00056FCF"/>
    <w:rsid w:val="000573A2"/>
    <w:rsid w:val="00057679"/>
    <w:rsid w:val="00061949"/>
    <w:rsid w:val="000629EA"/>
    <w:rsid w:val="00064F7F"/>
    <w:rsid w:val="00066375"/>
    <w:rsid w:val="00066BA6"/>
    <w:rsid w:val="00067C20"/>
    <w:rsid w:val="000716B5"/>
    <w:rsid w:val="0007415B"/>
    <w:rsid w:val="000765F4"/>
    <w:rsid w:val="0007752C"/>
    <w:rsid w:val="00080528"/>
    <w:rsid w:val="00081745"/>
    <w:rsid w:val="00081E63"/>
    <w:rsid w:val="000820FC"/>
    <w:rsid w:val="000824D5"/>
    <w:rsid w:val="00083851"/>
    <w:rsid w:val="0008475A"/>
    <w:rsid w:val="00085551"/>
    <w:rsid w:val="00085D52"/>
    <w:rsid w:val="0008658F"/>
    <w:rsid w:val="00086775"/>
    <w:rsid w:val="000867CC"/>
    <w:rsid w:val="00086D72"/>
    <w:rsid w:val="0008711D"/>
    <w:rsid w:val="000871E0"/>
    <w:rsid w:val="000874F7"/>
    <w:rsid w:val="000924E5"/>
    <w:rsid w:val="0009314C"/>
    <w:rsid w:val="0009379A"/>
    <w:rsid w:val="00094582"/>
    <w:rsid w:val="00096510"/>
    <w:rsid w:val="00097ACE"/>
    <w:rsid w:val="00097F50"/>
    <w:rsid w:val="000A070F"/>
    <w:rsid w:val="000A089B"/>
    <w:rsid w:val="000A1F3F"/>
    <w:rsid w:val="000A32AB"/>
    <w:rsid w:val="000A3959"/>
    <w:rsid w:val="000A3DA9"/>
    <w:rsid w:val="000A3DE8"/>
    <w:rsid w:val="000A4D90"/>
    <w:rsid w:val="000A4F34"/>
    <w:rsid w:val="000A62D2"/>
    <w:rsid w:val="000A7008"/>
    <w:rsid w:val="000A7E1A"/>
    <w:rsid w:val="000B19FC"/>
    <w:rsid w:val="000B2DD2"/>
    <w:rsid w:val="000B3CA1"/>
    <w:rsid w:val="000B5A8D"/>
    <w:rsid w:val="000B71D3"/>
    <w:rsid w:val="000C0B3F"/>
    <w:rsid w:val="000C0C14"/>
    <w:rsid w:val="000C4BAB"/>
    <w:rsid w:val="000C602F"/>
    <w:rsid w:val="000C79BB"/>
    <w:rsid w:val="000D0E70"/>
    <w:rsid w:val="000D22B7"/>
    <w:rsid w:val="000D23EC"/>
    <w:rsid w:val="000D3304"/>
    <w:rsid w:val="000D3AAA"/>
    <w:rsid w:val="000D4409"/>
    <w:rsid w:val="000D465B"/>
    <w:rsid w:val="000D76CE"/>
    <w:rsid w:val="000D7798"/>
    <w:rsid w:val="000D7D1B"/>
    <w:rsid w:val="000E1629"/>
    <w:rsid w:val="000E1E66"/>
    <w:rsid w:val="000E3EC6"/>
    <w:rsid w:val="000E4E8C"/>
    <w:rsid w:val="000E50F5"/>
    <w:rsid w:val="000E56BF"/>
    <w:rsid w:val="000E690F"/>
    <w:rsid w:val="000E7362"/>
    <w:rsid w:val="000F0C7A"/>
    <w:rsid w:val="000F2AC5"/>
    <w:rsid w:val="000F3118"/>
    <w:rsid w:val="000F7B46"/>
    <w:rsid w:val="001009FB"/>
    <w:rsid w:val="001018BE"/>
    <w:rsid w:val="00101D89"/>
    <w:rsid w:val="00102553"/>
    <w:rsid w:val="00103FB1"/>
    <w:rsid w:val="0010777C"/>
    <w:rsid w:val="00111255"/>
    <w:rsid w:val="001114C3"/>
    <w:rsid w:val="0011245D"/>
    <w:rsid w:val="00112EDC"/>
    <w:rsid w:val="001170E3"/>
    <w:rsid w:val="00121317"/>
    <w:rsid w:val="00121B17"/>
    <w:rsid w:val="001239A8"/>
    <w:rsid w:val="001246F9"/>
    <w:rsid w:val="001300C4"/>
    <w:rsid w:val="001316BE"/>
    <w:rsid w:val="0013178B"/>
    <w:rsid w:val="0013385F"/>
    <w:rsid w:val="00133C20"/>
    <w:rsid w:val="00134435"/>
    <w:rsid w:val="00134A9E"/>
    <w:rsid w:val="001354F3"/>
    <w:rsid w:val="00135E31"/>
    <w:rsid w:val="00140B08"/>
    <w:rsid w:val="00140D65"/>
    <w:rsid w:val="001435BE"/>
    <w:rsid w:val="00144956"/>
    <w:rsid w:val="0014596E"/>
    <w:rsid w:val="00147210"/>
    <w:rsid w:val="00147D40"/>
    <w:rsid w:val="0015024D"/>
    <w:rsid w:val="00150A19"/>
    <w:rsid w:val="00152DB8"/>
    <w:rsid w:val="00155DDA"/>
    <w:rsid w:val="001561C2"/>
    <w:rsid w:val="00161D0A"/>
    <w:rsid w:val="00163E0E"/>
    <w:rsid w:val="00164C58"/>
    <w:rsid w:val="00165D38"/>
    <w:rsid w:val="00167E35"/>
    <w:rsid w:val="001738BE"/>
    <w:rsid w:val="00173E0B"/>
    <w:rsid w:val="00175AA8"/>
    <w:rsid w:val="00177A1F"/>
    <w:rsid w:val="001826A1"/>
    <w:rsid w:val="00183EBC"/>
    <w:rsid w:val="0018426E"/>
    <w:rsid w:val="0018784F"/>
    <w:rsid w:val="00191FC7"/>
    <w:rsid w:val="001929C4"/>
    <w:rsid w:val="00193B1C"/>
    <w:rsid w:val="001941BF"/>
    <w:rsid w:val="0019469F"/>
    <w:rsid w:val="00195E54"/>
    <w:rsid w:val="00196CD0"/>
    <w:rsid w:val="001A139E"/>
    <w:rsid w:val="001A2B3A"/>
    <w:rsid w:val="001A4222"/>
    <w:rsid w:val="001A42BD"/>
    <w:rsid w:val="001A4664"/>
    <w:rsid w:val="001A5E30"/>
    <w:rsid w:val="001A7033"/>
    <w:rsid w:val="001B1F44"/>
    <w:rsid w:val="001B37F8"/>
    <w:rsid w:val="001B3DAF"/>
    <w:rsid w:val="001B4371"/>
    <w:rsid w:val="001B449C"/>
    <w:rsid w:val="001B6441"/>
    <w:rsid w:val="001C161B"/>
    <w:rsid w:val="001C2633"/>
    <w:rsid w:val="001C2B19"/>
    <w:rsid w:val="001C6229"/>
    <w:rsid w:val="001C72F1"/>
    <w:rsid w:val="001D0F5F"/>
    <w:rsid w:val="001D3E04"/>
    <w:rsid w:val="001D42D1"/>
    <w:rsid w:val="001D49CD"/>
    <w:rsid w:val="001D4A9D"/>
    <w:rsid w:val="001D5219"/>
    <w:rsid w:val="001D54D1"/>
    <w:rsid w:val="001D6288"/>
    <w:rsid w:val="001D6E31"/>
    <w:rsid w:val="001E0811"/>
    <w:rsid w:val="001E2791"/>
    <w:rsid w:val="001F16AE"/>
    <w:rsid w:val="001F1D8F"/>
    <w:rsid w:val="001F26C5"/>
    <w:rsid w:val="001F2873"/>
    <w:rsid w:val="001F391D"/>
    <w:rsid w:val="001F4033"/>
    <w:rsid w:val="001F4C7B"/>
    <w:rsid w:val="001F56DD"/>
    <w:rsid w:val="001F626C"/>
    <w:rsid w:val="002007A1"/>
    <w:rsid w:val="00201F32"/>
    <w:rsid w:val="002022A7"/>
    <w:rsid w:val="0020303A"/>
    <w:rsid w:val="00204DA0"/>
    <w:rsid w:val="002052D9"/>
    <w:rsid w:val="0020599A"/>
    <w:rsid w:val="0021072A"/>
    <w:rsid w:val="00212435"/>
    <w:rsid w:val="00212459"/>
    <w:rsid w:val="00214515"/>
    <w:rsid w:val="00215C85"/>
    <w:rsid w:val="00217BE7"/>
    <w:rsid w:val="002209FB"/>
    <w:rsid w:val="00221780"/>
    <w:rsid w:val="0022693F"/>
    <w:rsid w:val="0023016E"/>
    <w:rsid w:val="00230B4F"/>
    <w:rsid w:val="00231880"/>
    <w:rsid w:val="00232291"/>
    <w:rsid w:val="002335A1"/>
    <w:rsid w:val="00233F56"/>
    <w:rsid w:val="00236823"/>
    <w:rsid w:val="0023686A"/>
    <w:rsid w:val="0023765B"/>
    <w:rsid w:val="002406F9"/>
    <w:rsid w:val="002408CF"/>
    <w:rsid w:val="00241302"/>
    <w:rsid w:val="002427A7"/>
    <w:rsid w:val="00243875"/>
    <w:rsid w:val="002439ED"/>
    <w:rsid w:val="00244336"/>
    <w:rsid w:val="0024468C"/>
    <w:rsid w:val="00244EE7"/>
    <w:rsid w:val="00245C58"/>
    <w:rsid w:val="00245D47"/>
    <w:rsid w:val="0024645B"/>
    <w:rsid w:val="002514C9"/>
    <w:rsid w:val="00252A72"/>
    <w:rsid w:val="00252C2B"/>
    <w:rsid w:val="002549ED"/>
    <w:rsid w:val="002566EF"/>
    <w:rsid w:val="00256AAE"/>
    <w:rsid w:val="00257DDB"/>
    <w:rsid w:val="002614DB"/>
    <w:rsid w:val="002632B2"/>
    <w:rsid w:val="002634D8"/>
    <w:rsid w:val="00264B58"/>
    <w:rsid w:val="00264B61"/>
    <w:rsid w:val="00272066"/>
    <w:rsid w:val="00273007"/>
    <w:rsid w:val="00273951"/>
    <w:rsid w:val="00274046"/>
    <w:rsid w:val="00274B76"/>
    <w:rsid w:val="00276C9D"/>
    <w:rsid w:val="00281F21"/>
    <w:rsid w:val="00282C70"/>
    <w:rsid w:val="00284617"/>
    <w:rsid w:val="00285778"/>
    <w:rsid w:val="00285811"/>
    <w:rsid w:val="00285D99"/>
    <w:rsid w:val="00292D91"/>
    <w:rsid w:val="00294C53"/>
    <w:rsid w:val="002973CB"/>
    <w:rsid w:val="00297EFB"/>
    <w:rsid w:val="002A07B3"/>
    <w:rsid w:val="002A1E54"/>
    <w:rsid w:val="002A239D"/>
    <w:rsid w:val="002A239E"/>
    <w:rsid w:val="002A45E5"/>
    <w:rsid w:val="002A5B62"/>
    <w:rsid w:val="002A6B17"/>
    <w:rsid w:val="002A768B"/>
    <w:rsid w:val="002B0F59"/>
    <w:rsid w:val="002B253B"/>
    <w:rsid w:val="002B6289"/>
    <w:rsid w:val="002C194D"/>
    <w:rsid w:val="002C2770"/>
    <w:rsid w:val="002C346D"/>
    <w:rsid w:val="002C518A"/>
    <w:rsid w:val="002C5ADE"/>
    <w:rsid w:val="002C5F23"/>
    <w:rsid w:val="002C6BC9"/>
    <w:rsid w:val="002C7D17"/>
    <w:rsid w:val="002D1656"/>
    <w:rsid w:val="002D233E"/>
    <w:rsid w:val="002D2B46"/>
    <w:rsid w:val="002D2EC6"/>
    <w:rsid w:val="002D2FE7"/>
    <w:rsid w:val="002D525C"/>
    <w:rsid w:val="002D7612"/>
    <w:rsid w:val="002E0A3A"/>
    <w:rsid w:val="002E34D4"/>
    <w:rsid w:val="002E632B"/>
    <w:rsid w:val="002E7393"/>
    <w:rsid w:val="002F0F4C"/>
    <w:rsid w:val="002F2BA3"/>
    <w:rsid w:val="002F3FB5"/>
    <w:rsid w:val="002F65E3"/>
    <w:rsid w:val="002F73C1"/>
    <w:rsid w:val="003019DF"/>
    <w:rsid w:val="003030CE"/>
    <w:rsid w:val="00304F3E"/>
    <w:rsid w:val="00305DD2"/>
    <w:rsid w:val="00305F48"/>
    <w:rsid w:val="00307053"/>
    <w:rsid w:val="0030709A"/>
    <w:rsid w:val="003076A7"/>
    <w:rsid w:val="0030795A"/>
    <w:rsid w:val="00312281"/>
    <w:rsid w:val="00312A3B"/>
    <w:rsid w:val="00312F78"/>
    <w:rsid w:val="003139FA"/>
    <w:rsid w:val="003150E5"/>
    <w:rsid w:val="00317F68"/>
    <w:rsid w:val="003217B8"/>
    <w:rsid w:val="0032206E"/>
    <w:rsid w:val="0032234E"/>
    <w:rsid w:val="00322D61"/>
    <w:rsid w:val="00323355"/>
    <w:rsid w:val="00323B2C"/>
    <w:rsid w:val="00324E6A"/>
    <w:rsid w:val="00325653"/>
    <w:rsid w:val="00325F2C"/>
    <w:rsid w:val="003267E0"/>
    <w:rsid w:val="00326DFE"/>
    <w:rsid w:val="00326FC9"/>
    <w:rsid w:val="00327444"/>
    <w:rsid w:val="00327549"/>
    <w:rsid w:val="0033015E"/>
    <w:rsid w:val="00331E66"/>
    <w:rsid w:val="003325E8"/>
    <w:rsid w:val="00332709"/>
    <w:rsid w:val="0033315A"/>
    <w:rsid w:val="003335BE"/>
    <w:rsid w:val="00333D4F"/>
    <w:rsid w:val="0033403F"/>
    <w:rsid w:val="00335355"/>
    <w:rsid w:val="0033743D"/>
    <w:rsid w:val="0034058D"/>
    <w:rsid w:val="00340782"/>
    <w:rsid w:val="00343930"/>
    <w:rsid w:val="00345D5F"/>
    <w:rsid w:val="00346730"/>
    <w:rsid w:val="00347250"/>
    <w:rsid w:val="00347BA5"/>
    <w:rsid w:val="00350AB9"/>
    <w:rsid w:val="003518C5"/>
    <w:rsid w:val="003521B0"/>
    <w:rsid w:val="003524CB"/>
    <w:rsid w:val="003534B8"/>
    <w:rsid w:val="003536B6"/>
    <w:rsid w:val="003547D8"/>
    <w:rsid w:val="003556F1"/>
    <w:rsid w:val="00356434"/>
    <w:rsid w:val="00357A91"/>
    <w:rsid w:val="00357B87"/>
    <w:rsid w:val="00361151"/>
    <w:rsid w:val="00362BCE"/>
    <w:rsid w:val="0036393A"/>
    <w:rsid w:val="0036496D"/>
    <w:rsid w:val="00365A47"/>
    <w:rsid w:val="0036644C"/>
    <w:rsid w:val="00366966"/>
    <w:rsid w:val="00370A3F"/>
    <w:rsid w:val="00374D81"/>
    <w:rsid w:val="00376179"/>
    <w:rsid w:val="003767EE"/>
    <w:rsid w:val="00376B66"/>
    <w:rsid w:val="003803C1"/>
    <w:rsid w:val="003812EB"/>
    <w:rsid w:val="00381E3E"/>
    <w:rsid w:val="0038315B"/>
    <w:rsid w:val="0038456F"/>
    <w:rsid w:val="00385782"/>
    <w:rsid w:val="00385C30"/>
    <w:rsid w:val="00385E3E"/>
    <w:rsid w:val="003861E3"/>
    <w:rsid w:val="00386644"/>
    <w:rsid w:val="00390579"/>
    <w:rsid w:val="003926E6"/>
    <w:rsid w:val="00393226"/>
    <w:rsid w:val="0039386D"/>
    <w:rsid w:val="00394AE7"/>
    <w:rsid w:val="00395F76"/>
    <w:rsid w:val="00395F9D"/>
    <w:rsid w:val="00396E33"/>
    <w:rsid w:val="003A0493"/>
    <w:rsid w:val="003A066F"/>
    <w:rsid w:val="003A2A39"/>
    <w:rsid w:val="003A2FF9"/>
    <w:rsid w:val="003A3208"/>
    <w:rsid w:val="003A5FBA"/>
    <w:rsid w:val="003A63E0"/>
    <w:rsid w:val="003A6DAB"/>
    <w:rsid w:val="003A784A"/>
    <w:rsid w:val="003B0407"/>
    <w:rsid w:val="003B2140"/>
    <w:rsid w:val="003B3A9C"/>
    <w:rsid w:val="003B3C44"/>
    <w:rsid w:val="003B52FC"/>
    <w:rsid w:val="003B6E27"/>
    <w:rsid w:val="003B7E6A"/>
    <w:rsid w:val="003C0290"/>
    <w:rsid w:val="003C0EA3"/>
    <w:rsid w:val="003C20B8"/>
    <w:rsid w:val="003C20FB"/>
    <w:rsid w:val="003C29A9"/>
    <w:rsid w:val="003C2B9F"/>
    <w:rsid w:val="003C2D6D"/>
    <w:rsid w:val="003C306F"/>
    <w:rsid w:val="003C3259"/>
    <w:rsid w:val="003C4597"/>
    <w:rsid w:val="003C50CE"/>
    <w:rsid w:val="003C528E"/>
    <w:rsid w:val="003C6109"/>
    <w:rsid w:val="003C6ADD"/>
    <w:rsid w:val="003C6C1F"/>
    <w:rsid w:val="003D099A"/>
    <w:rsid w:val="003D0B91"/>
    <w:rsid w:val="003D358E"/>
    <w:rsid w:val="003D362C"/>
    <w:rsid w:val="003D7773"/>
    <w:rsid w:val="003E0228"/>
    <w:rsid w:val="003E024E"/>
    <w:rsid w:val="003E036B"/>
    <w:rsid w:val="003E1651"/>
    <w:rsid w:val="003E1BE1"/>
    <w:rsid w:val="003E34E4"/>
    <w:rsid w:val="003E3987"/>
    <w:rsid w:val="003E39CA"/>
    <w:rsid w:val="003E5E33"/>
    <w:rsid w:val="003F1B3A"/>
    <w:rsid w:val="003F2984"/>
    <w:rsid w:val="003F2F74"/>
    <w:rsid w:val="003F3EE5"/>
    <w:rsid w:val="003F42C3"/>
    <w:rsid w:val="003F6E14"/>
    <w:rsid w:val="003F7179"/>
    <w:rsid w:val="00402C61"/>
    <w:rsid w:val="0040337B"/>
    <w:rsid w:val="00404024"/>
    <w:rsid w:val="00404CF7"/>
    <w:rsid w:val="00406F81"/>
    <w:rsid w:val="0040745B"/>
    <w:rsid w:val="00407C56"/>
    <w:rsid w:val="00411004"/>
    <w:rsid w:val="00412045"/>
    <w:rsid w:val="00416027"/>
    <w:rsid w:val="00416B09"/>
    <w:rsid w:val="004201F5"/>
    <w:rsid w:val="00424325"/>
    <w:rsid w:val="0042512A"/>
    <w:rsid w:val="00425943"/>
    <w:rsid w:val="004274ED"/>
    <w:rsid w:val="004274FA"/>
    <w:rsid w:val="0043066D"/>
    <w:rsid w:val="004315D9"/>
    <w:rsid w:val="00433B79"/>
    <w:rsid w:val="004359EA"/>
    <w:rsid w:val="00436E0A"/>
    <w:rsid w:val="00437519"/>
    <w:rsid w:val="00440AF7"/>
    <w:rsid w:val="004429BB"/>
    <w:rsid w:val="0044314A"/>
    <w:rsid w:val="004434F2"/>
    <w:rsid w:val="00443D57"/>
    <w:rsid w:val="00444176"/>
    <w:rsid w:val="0044549A"/>
    <w:rsid w:val="00446A07"/>
    <w:rsid w:val="00446FBC"/>
    <w:rsid w:val="004506D7"/>
    <w:rsid w:val="004515D8"/>
    <w:rsid w:val="00452DF8"/>
    <w:rsid w:val="00453058"/>
    <w:rsid w:val="004536C5"/>
    <w:rsid w:val="00453D0F"/>
    <w:rsid w:val="00453DA5"/>
    <w:rsid w:val="00455E58"/>
    <w:rsid w:val="004566C3"/>
    <w:rsid w:val="004576B7"/>
    <w:rsid w:val="0046182F"/>
    <w:rsid w:val="00461BC5"/>
    <w:rsid w:val="00463D03"/>
    <w:rsid w:val="0046708B"/>
    <w:rsid w:val="004677B5"/>
    <w:rsid w:val="00467A23"/>
    <w:rsid w:val="00467BB4"/>
    <w:rsid w:val="00471A28"/>
    <w:rsid w:val="00471DDD"/>
    <w:rsid w:val="00471FF5"/>
    <w:rsid w:val="004725E5"/>
    <w:rsid w:val="004756AC"/>
    <w:rsid w:val="0047645C"/>
    <w:rsid w:val="004770A8"/>
    <w:rsid w:val="00477246"/>
    <w:rsid w:val="004802CB"/>
    <w:rsid w:val="0048119B"/>
    <w:rsid w:val="00482535"/>
    <w:rsid w:val="00482C52"/>
    <w:rsid w:val="00483858"/>
    <w:rsid w:val="00484A58"/>
    <w:rsid w:val="004850AE"/>
    <w:rsid w:val="00486572"/>
    <w:rsid w:val="0048659F"/>
    <w:rsid w:val="00486758"/>
    <w:rsid w:val="0048783D"/>
    <w:rsid w:val="0049015D"/>
    <w:rsid w:val="004905D5"/>
    <w:rsid w:val="00490611"/>
    <w:rsid w:val="004908CA"/>
    <w:rsid w:val="0049194C"/>
    <w:rsid w:val="00491E50"/>
    <w:rsid w:val="00493A29"/>
    <w:rsid w:val="00493EBC"/>
    <w:rsid w:val="00494824"/>
    <w:rsid w:val="004A2CAC"/>
    <w:rsid w:val="004A36E3"/>
    <w:rsid w:val="004A3952"/>
    <w:rsid w:val="004A4334"/>
    <w:rsid w:val="004A6044"/>
    <w:rsid w:val="004A6E6E"/>
    <w:rsid w:val="004B11CB"/>
    <w:rsid w:val="004B21D1"/>
    <w:rsid w:val="004B3939"/>
    <w:rsid w:val="004B47F2"/>
    <w:rsid w:val="004B57B9"/>
    <w:rsid w:val="004B6B94"/>
    <w:rsid w:val="004B79A2"/>
    <w:rsid w:val="004B7F8D"/>
    <w:rsid w:val="004C1563"/>
    <w:rsid w:val="004C2881"/>
    <w:rsid w:val="004C3046"/>
    <w:rsid w:val="004C4323"/>
    <w:rsid w:val="004C46B1"/>
    <w:rsid w:val="004C4869"/>
    <w:rsid w:val="004C517B"/>
    <w:rsid w:val="004C7D0C"/>
    <w:rsid w:val="004D3002"/>
    <w:rsid w:val="004D36F6"/>
    <w:rsid w:val="004D39BB"/>
    <w:rsid w:val="004D53D5"/>
    <w:rsid w:val="004D65E8"/>
    <w:rsid w:val="004D7C1C"/>
    <w:rsid w:val="004E0C44"/>
    <w:rsid w:val="004E1696"/>
    <w:rsid w:val="004E1A3F"/>
    <w:rsid w:val="004E4111"/>
    <w:rsid w:val="004E50F2"/>
    <w:rsid w:val="004E5E51"/>
    <w:rsid w:val="004E6152"/>
    <w:rsid w:val="004E6971"/>
    <w:rsid w:val="004E742B"/>
    <w:rsid w:val="004F017D"/>
    <w:rsid w:val="004F2930"/>
    <w:rsid w:val="004F341B"/>
    <w:rsid w:val="004F6AE7"/>
    <w:rsid w:val="004F7964"/>
    <w:rsid w:val="004F7B3E"/>
    <w:rsid w:val="00501ED9"/>
    <w:rsid w:val="00502C0E"/>
    <w:rsid w:val="00503061"/>
    <w:rsid w:val="00503563"/>
    <w:rsid w:val="00503AB4"/>
    <w:rsid w:val="00505F83"/>
    <w:rsid w:val="00506975"/>
    <w:rsid w:val="005113BC"/>
    <w:rsid w:val="00512FAD"/>
    <w:rsid w:val="0051301F"/>
    <w:rsid w:val="005132E7"/>
    <w:rsid w:val="00513721"/>
    <w:rsid w:val="00513D1A"/>
    <w:rsid w:val="005141D9"/>
    <w:rsid w:val="00515332"/>
    <w:rsid w:val="005158CD"/>
    <w:rsid w:val="005167CF"/>
    <w:rsid w:val="00517426"/>
    <w:rsid w:val="00520B18"/>
    <w:rsid w:val="0052109B"/>
    <w:rsid w:val="00521521"/>
    <w:rsid w:val="00521FFB"/>
    <w:rsid w:val="0052201F"/>
    <w:rsid w:val="00522E49"/>
    <w:rsid w:val="00523EF5"/>
    <w:rsid w:val="00525BD4"/>
    <w:rsid w:val="00526921"/>
    <w:rsid w:val="005273B3"/>
    <w:rsid w:val="005319D0"/>
    <w:rsid w:val="00531CF8"/>
    <w:rsid w:val="0053396A"/>
    <w:rsid w:val="00534ACF"/>
    <w:rsid w:val="00536901"/>
    <w:rsid w:val="005407D1"/>
    <w:rsid w:val="00541888"/>
    <w:rsid w:val="00541D80"/>
    <w:rsid w:val="00542BF6"/>
    <w:rsid w:val="00545BE9"/>
    <w:rsid w:val="00550059"/>
    <w:rsid w:val="005504A2"/>
    <w:rsid w:val="00550CBB"/>
    <w:rsid w:val="0055290D"/>
    <w:rsid w:val="00554137"/>
    <w:rsid w:val="00554757"/>
    <w:rsid w:val="005556BA"/>
    <w:rsid w:val="0055598D"/>
    <w:rsid w:val="00556554"/>
    <w:rsid w:val="00557707"/>
    <w:rsid w:val="005578AC"/>
    <w:rsid w:val="00557DB9"/>
    <w:rsid w:val="00561243"/>
    <w:rsid w:val="00561431"/>
    <w:rsid w:val="00562E22"/>
    <w:rsid w:val="00563329"/>
    <w:rsid w:val="0056372C"/>
    <w:rsid w:val="00564275"/>
    <w:rsid w:val="0056470E"/>
    <w:rsid w:val="00564EC5"/>
    <w:rsid w:val="0056759D"/>
    <w:rsid w:val="005700AC"/>
    <w:rsid w:val="00571AE9"/>
    <w:rsid w:val="00572014"/>
    <w:rsid w:val="005726E4"/>
    <w:rsid w:val="0057292A"/>
    <w:rsid w:val="00572B35"/>
    <w:rsid w:val="00574A97"/>
    <w:rsid w:val="00576218"/>
    <w:rsid w:val="005772A6"/>
    <w:rsid w:val="00577D57"/>
    <w:rsid w:val="005817FB"/>
    <w:rsid w:val="0058315F"/>
    <w:rsid w:val="005852AD"/>
    <w:rsid w:val="0058555C"/>
    <w:rsid w:val="00586248"/>
    <w:rsid w:val="00587381"/>
    <w:rsid w:val="0059062F"/>
    <w:rsid w:val="005919AA"/>
    <w:rsid w:val="0059278F"/>
    <w:rsid w:val="005939BA"/>
    <w:rsid w:val="00593DFD"/>
    <w:rsid w:val="005A3B16"/>
    <w:rsid w:val="005A40CA"/>
    <w:rsid w:val="005A4C1A"/>
    <w:rsid w:val="005A76D1"/>
    <w:rsid w:val="005B35C1"/>
    <w:rsid w:val="005B61F4"/>
    <w:rsid w:val="005B648B"/>
    <w:rsid w:val="005B6E01"/>
    <w:rsid w:val="005B79A7"/>
    <w:rsid w:val="005C0797"/>
    <w:rsid w:val="005C2112"/>
    <w:rsid w:val="005C2681"/>
    <w:rsid w:val="005C40A1"/>
    <w:rsid w:val="005C5384"/>
    <w:rsid w:val="005C563C"/>
    <w:rsid w:val="005D1738"/>
    <w:rsid w:val="005D3558"/>
    <w:rsid w:val="005D3C97"/>
    <w:rsid w:val="005D3FA9"/>
    <w:rsid w:val="005D4960"/>
    <w:rsid w:val="005D4BD0"/>
    <w:rsid w:val="005D783D"/>
    <w:rsid w:val="005E203C"/>
    <w:rsid w:val="005E227B"/>
    <w:rsid w:val="005E40AA"/>
    <w:rsid w:val="005E7549"/>
    <w:rsid w:val="005E7C7A"/>
    <w:rsid w:val="005F118D"/>
    <w:rsid w:val="005F226C"/>
    <w:rsid w:val="005F4210"/>
    <w:rsid w:val="005F4DA4"/>
    <w:rsid w:val="005F60AC"/>
    <w:rsid w:val="00601256"/>
    <w:rsid w:val="00602E01"/>
    <w:rsid w:val="00602FD5"/>
    <w:rsid w:val="00604376"/>
    <w:rsid w:val="00605A4C"/>
    <w:rsid w:val="00610EBA"/>
    <w:rsid w:val="00612D36"/>
    <w:rsid w:val="006133B1"/>
    <w:rsid w:val="00613E6D"/>
    <w:rsid w:val="006141AB"/>
    <w:rsid w:val="006153F1"/>
    <w:rsid w:val="00616DBC"/>
    <w:rsid w:val="0061799C"/>
    <w:rsid w:val="00620174"/>
    <w:rsid w:val="00621979"/>
    <w:rsid w:val="00622ADD"/>
    <w:rsid w:val="0062384E"/>
    <w:rsid w:val="006242A7"/>
    <w:rsid w:val="0062484A"/>
    <w:rsid w:val="00625F5B"/>
    <w:rsid w:val="00626C9A"/>
    <w:rsid w:val="0063299A"/>
    <w:rsid w:val="00634677"/>
    <w:rsid w:val="006346A2"/>
    <w:rsid w:val="00637159"/>
    <w:rsid w:val="006379BE"/>
    <w:rsid w:val="00642768"/>
    <w:rsid w:val="00642901"/>
    <w:rsid w:val="00644066"/>
    <w:rsid w:val="00645669"/>
    <w:rsid w:val="0065038E"/>
    <w:rsid w:val="0065096B"/>
    <w:rsid w:val="00652EB8"/>
    <w:rsid w:val="00656360"/>
    <w:rsid w:val="006603DE"/>
    <w:rsid w:val="00660C2D"/>
    <w:rsid w:val="006628DD"/>
    <w:rsid w:val="00664750"/>
    <w:rsid w:val="00664CC5"/>
    <w:rsid w:val="00665047"/>
    <w:rsid w:val="00667707"/>
    <w:rsid w:val="00670091"/>
    <w:rsid w:val="00673532"/>
    <w:rsid w:val="00674490"/>
    <w:rsid w:val="006769B2"/>
    <w:rsid w:val="00676D10"/>
    <w:rsid w:val="006770FD"/>
    <w:rsid w:val="00677C0F"/>
    <w:rsid w:val="006833D3"/>
    <w:rsid w:val="0068378A"/>
    <w:rsid w:val="00684821"/>
    <w:rsid w:val="00684B58"/>
    <w:rsid w:val="0068736B"/>
    <w:rsid w:val="00690A23"/>
    <w:rsid w:val="0069130B"/>
    <w:rsid w:val="006924A0"/>
    <w:rsid w:val="00692844"/>
    <w:rsid w:val="00693C1D"/>
    <w:rsid w:val="006959E5"/>
    <w:rsid w:val="00695B29"/>
    <w:rsid w:val="006961D6"/>
    <w:rsid w:val="00697A0C"/>
    <w:rsid w:val="006A0494"/>
    <w:rsid w:val="006A0953"/>
    <w:rsid w:val="006A10EC"/>
    <w:rsid w:val="006A1381"/>
    <w:rsid w:val="006A2D60"/>
    <w:rsid w:val="006A3C12"/>
    <w:rsid w:val="006A403C"/>
    <w:rsid w:val="006A449D"/>
    <w:rsid w:val="006A493A"/>
    <w:rsid w:val="006A50A5"/>
    <w:rsid w:val="006A5363"/>
    <w:rsid w:val="006A5810"/>
    <w:rsid w:val="006B0124"/>
    <w:rsid w:val="006B0320"/>
    <w:rsid w:val="006B0FA4"/>
    <w:rsid w:val="006B4CD5"/>
    <w:rsid w:val="006B72D8"/>
    <w:rsid w:val="006C075F"/>
    <w:rsid w:val="006C0824"/>
    <w:rsid w:val="006C17DF"/>
    <w:rsid w:val="006C1A55"/>
    <w:rsid w:val="006C374B"/>
    <w:rsid w:val="006C379F"/>
    <w:rsid w:val="006C46A1"/>
    <w:rsid w:val="006C690F"/>
    <w:rsid w:val="006D0AB0"/>
    <w:rsid w:val="006D1CC1"/>
    <w:rsid w:val="006D24A3"/>
    <w:rsid w:val="006D2C35"/>
    <w:rsid w:val="006D3C64"/>
    <w:rsid w:val="006D3E7D"/>
    <w:rsid w:val="006D4074"/>
    <w:rsid w:val="006E04FF"/>
    <w:rsid w:val="006E0E38"/>
    <w:rsid w:val="006E1EC1"/>
    <w:rsid w:val="006E278F"/>
    <w:rsid w:val="006E3DFC"/>
    <w:rsid w:val="006E3FCB"/>
    <w:rsid w:val="006E5379"/>
    <w:rsid w:val="006E7338"/>
    <w:rsid w:val="006E73F7"/>
    <w:rsid w:val="006E7704"/>
    <w:rsid w:val="006F0283"/>
    <w:rsid w:val="006F1380"/>
    <w:rsid w:val="006F3F0A"/>
    <w:rsid w:val="006F51E1"/>
    <w:rsid w:val="006F63F5"/>
    <w:rsid w:val="006F7D3C"/>
    <w:rsid w:val="0070127F"/>
    <w:rsid w:val="0070206E"/>
    <w:rsid w:val="0070244F"/>
    <w:rsid w:val="00702D33"/>
    <w:rsid w:val="0070446A"/>
    <w:rsid w:val="00704D28"/>
    <w:rsid w:val="007064F6"/>
    <w:rsid w:val="00706A0F"/>
    <w:rsid w:val="00706AB7"/>
    <w:rsid w:val="00706FEB"/>
    <w:rsid w:val="007070AC"/>
    <w:rsid w:val="007109CF"/>
    <w:rsid w:val="007114E8"/>
    <w:rsid w:val="007131C3"/>
    <w:rsid w:val="00714060"/>
    <w:rsid w:val="007143D7"/>
    <w:rsid w:val="00715345"/>
    <w:rsid w:val="007163FE"/>
    <w:rsid w:val="00720F22"/>
    <w:rsid w:val="00721CAF"/>
    <w:rsid w:val="00723E98"/>
    <w:rsid w:val="00724705"/>
    <w:rsid w:val="00724CA8"/>
    <w:rsid w:val="00725A57"/>
    <w:rsid w:val="00725BAE"/>
    <w:rsid w:val="00725D66"/>
    <w:rsid w:val="00726376"/>
    <w:rsid w:val="007311BE"/>
    <w:rsid w:val="00732366"/>
    <w:rsid w:val="00734D7A"/>
    <w:rsid w:val="00735476"/>
    <w:rsid w:val="00735D58"/>
    <w:rsid w:val="00736490"/>
    <w:rsid w:val="007415A9"/>
    <w:rsid w:val="00741C41"/>
    <w:rsid w:val="007429E2"/>
    <w:rsid w:val="00742DFC"/>
    <w:rsid w:val="0074370C"/>
    <w:rsid w:val="007452D9"/>
    <w:rsid w:val="007454E3"/>
    <w:rsid w:val="007466A1"/>
    <w:rsid w:val="007468A8"/>
    <w:rsid w:val="00746C8A"/>
    <w:rsid w:val="00747361"/>
    <w:rsid w:val="00750563"/>
    <w:rsid w:val="007530AF"/>
    <w:rsid w:val="0075379D"/>
    <w:rsid w:val="00753E7B"/>
    <w:rsid w:val="007574BF"/>
    <w:rsid w:val="007578E4"/>
    <w:rsid w:val="00757C95"/>
    <w:rsid w:val="0077084B"/>
    <w:rsid w:val="0077096D"/>
    <w:rsid w:val="007709A1"/>
    <w:rsid w:val="00770A84"/>
    <w:rsid w:val="00772B97"/>
    <w:rsid w:val="00773DE0"/>
    <w:rsid w:val="00776869"/>
    <w:rsid w:val="00780218"/>
    <w:rsid w:val="00780272"/>
    <w:rsid w:val="00780C59"/>
    <w:rsid w:val="00780D62"/>
    <w:rsid w:val="007814A8"/>
    <w:rsid w:val="00782988"/>
    <w:rsid w:val="00782D81"/>
    <w:rsid w:val="00783621"/>
    <w:rsid w:val="007838F6"/>
    <w:rsid w:val="00783C10"/>
    <w:rsid w:val="00785E93"/>
    <w:rsid w:val="00785F84"/>
    <w:rsid w:val="007864B8"/>
    <w:rsid w:val="00787A56"/>
    <w:rsid w:val="00791AD7"/>
    <w:rsid w:val="007939E9"/>
    <w:rsid w:val="00793B45"/>
    <w:rsid w:val="00794716"/>
    <w:rsid w:val="00794815"/>
    <w:rsid w:val="00794CC9"/>
    <w:rsid w:val="00797AF2"/>
    <w:rsid w:val="007A0C18"/>
    <w:rsid w:val="007A0EDA"/>
    <w:rsid w:val="007A13CF"/>
    <w:rsid w:val="007A16E3"/>
    <w:rsid w:val="007A4537"/>
    <w:rsid w:val="007A45A9"/>
    <w:rsid w:val="007A5FD3"/>
    <w:rsid w:val="007A6C1C"/>
    <w:rsid w:val="007A6FCA"/>
    <w:rsid w:val="007A7625"/>
    <w:rsid w:val="007B08A6"/>
    <w:rsid w:val="007B0BEE"/>
    <w:rsid w:val="007B2236"/>
    <w:rsid w:val="007B2F18"/>
    <w:rsid w:val="007B341F"/>
    <w:rsid w:val="007B3916"/>
    <w:rsid w:val="007B6F08"/>
    <w:rsid w:val="007B7239"/>
    <w:rsid w:val="007B7EDB"/>
    <w:rsid w:val="007C192C"/>
    <w:rsid w:val="007C1A3E"/>
    <w:rsid w:val="007C5226"/>
    <w:rsid w:val="007C5242"/>
    <w:rsid w:val="007D2ACB"/>
    <w:rsid w:val="007D6594"/>
    <w:rsid w:val="007E1098"/>
    <w:rsid w:val="007E24B0"/>
    <w:rsid w:val="007E6B4B"/>
    <w:rsid w:val="007F05DB"/>
    <w:rsid w:val="007F07B9"/>
    <w:rsid w:val="007F0867"/>
    <w:rsid w:val="007F27B1"/>
    <w:rsid w:val="007F2B3E"/>
    <w:rsid w:val="007F2BB1"/>
    <w:rsid w:val="007F315B"/>
    <w:rsid w:val="007F3708"/>
    <w:rsid w:val="007F46FA"/>
    <w:rsid w:val="007F4768"/>
    <w:rsid w:val="007F4CA9"/>
    <w:rsid w:val="007F51B3"/>
    <w:rsid w:val="007F53F7"/>
    <w:rsid w:val="007F5B27"/>
    <w:rsid w:val="007F6A35"/>
    <w:rsid w:val="008009DB"/>
    <w:rsid w:val="00800ED8"/>
    <w:rsid w:val="00804B8D"/>
    <w:rsid w:val="00806DFA"/>
    <w:rsid w:val="00810A81"/>
    <w:rsid w:val="008119A3"/>
    <w:rsid w:val="008122E8"/>
    <w:rsid w:val="00812894"/>
    <w:rsid w:val="008134E7"/>
    <w:rsid w:val="0081772D"/>
    <w:rsid w:val="00820E89"/>
    <w:rsid w:val="00821CEC"/>
    <w:rsid w:val="0082620B"/>
    <w:rsid w:val="00826289"/>
    <w:rsid w:val="0082771A"/>
    <w:rsid w:val="008278AE"/>
    <w:rsid w:val="00827F9B"/>
    <w:rsid w:val="00830978"/>
    <w:rsid w:val="008319BA"/>
    <w:rsid w:val="00832AA7"/>
    <w:rsid w:val="00833317"/>
    <w:rsid w:val="00834AF9"/>
    <w:rsid w:val="00834B29"/>
    <w:rsid w:val="008418F2"/>
    <w:rsid w:val="008420C8"/>
    <w:rsid w:val="008421CC"/>
    <w:rsid w:val="00842252"/>
    <w:rsid w:val="0084272E"/>
    <w:rsid w:val="00843F20"/>
    <w:rsid w:val="0084479D"/>
    <w:rsid w:val="00844E9C"/>
    <w:rsid w:val="00845E19"/>
    <w:rsid w:val="008464AB"/>
    <w:rsid w:val="00846790"/>
    <w:rsid w:val="0084719C"/>
    <w:rsid w:val="008476F6"/>
    <w:rsid w:val="00847EA7"/>
    <w:rsid w:val="00850A49"/>
    <w:rsid w:val="00851B73"/>
    <w:rsid w:val="00851F4B"/>
    <w:rsid w:val="00854B41"/>
    <w:rsid w:val="008563B8"/>
    <w:rsid w:val="008570CA"/>
    <w:rsid w:val="008631A8"/>
    <w:rsid w:val="008648CE"/>
    <w:rsid w:val="00864B03"/>
    <w:rsid w:val="00864FE2"/>
    <w:rsid w:val="0086569F"/>
    <w:rsid w:val="00867F71"/>
    <w:rsid w:val="0087063C"/>
    <w:rsid w:val="00871094"/>
    <w:rsid w:val="00871D79"/>
    <w:rsid w:val="0087270D"/>
    <w:rsid w:val="00875612"/>
    <w:rsid w:val="0088048A"/>
    <w:rsid w:val="008819B4"/>
    <w:rsid w:val="008825B3"/>
    <w:rsid w:val="0088291C"/>
    <w:rsid w:val="008857DA"/>
    <w:rsid w:val="00886643"/>
    <w:rsid w:val="008910C2"/>
    <w:rsid w:val="00891B18"/>
    <w:rsid w:val="0089249E"/>
    <w:rsid w:val="0089265D"/>
    <w:rsid w:val="00893017"/>
    <w:rsid w:val="00893B82"/>
    <w:rsid w:val="00894441"/>
    <w:rsid w:val="008969D0"/>
    <w:rsid w:val="008A00D9"/>
    <w:rsid w:val="008A0D4A"/>
    <w:rsid w:val="008A1BD7"/>
    <w:rsid w:val="008A41B8"/>
    <w:rsid w:val="008A4D14"/>
    <w:rsid w:val="008A51E7"/>
    <w:rsid w:val="008A64BF"/>
    <w:rsid w:val="008A6E41"/>
    <w:rsid w:val="008B03F7"/>
    <w:rsid w:val="008B4C96"/>
    <w:rsid w:val="008B6F21"/>
    <w:rsid w:val="008B78B3"/>
    <w:rsid w:val="008C076E"/>
    <w:rsid w:val="008C1320"/>
    <w:rsid w:val="008C184A"/>
    <w:rsid w:val="008C18DC"/>
    <w:rsid w:val="008C1B5B"/>
    <w:rsid w:val="008C2F46"/>
    <w:rsid w:val="008C382B"/>
    <w:rsid w:val="008C3C24"/>
    <w:rsid w:val="008C4647"/>
    <w:rsid w:val="008C5D65"/>
    <w:rsid w:val="008C6D7A"/>
    <w:rsid w:val="008D17A1"/>
    <w:rsid w:val="008D33F3"/>
    <w:rsid w:val="008D3EFF"/>
    <w:rsid w:val="008D4A75"/>
    <w:rsid w:val="008D4E2E"/>
    <w:rsid w:val="008D5541"/>
    <w:rsid w:val="008D6275"/>
    <w:rsid w:val="008D6FD5"/>
    <w:rsid w:val="008E12C1"/>
    <w:rsid w:val="008E27B1"/>
    <w:rsid w:val="008E43FD"/>
    <w:rsid w:val="008E4B3A"/>
    <w:rsid w:val="008E5A55"/>
    <w:rsid w:val="008F044E"/>
    <w:rsid w:val="008F04B5"/>
    <w:rsid w:val="008F3316"/>
    <w:rsid w:val="008F4B10"/>
    <w:rsid w:val="008F4DA9"/>
    <w:rsid w:val="008F75C1"/>
    <w:rsid w:val="00900C1B"/>
    <w:rsid w:val="00901B30"/>
    <w:rsid w:val="00902AEC"/>
    <w:rsid w:val="009037BD"/>
    <w:rsid w:val="00903BE6"/>
    <w:rsid w:val="00904A13"/>
    <w:rsid w:val="00905F4B"/>
    <w:rsid w:val="00906CE6"/>
    <w:rsid w:val="009074D5"/>
    <w:rsid w:val="00907EC6"/>
    <w:rsid w:val="00911FE6"/>
    <w:rsid w:val="00912EB2"/>
    <w:rsid w:val="009153F5"/>
    <w:rsid w:val="00921114"/>
    <w:rsid w:val="00923272"/>
    <w:rsid w:val="00925453"/>
    <w:rsid w:val="00925E2F"/>
    <w:rsid w:val="00927CC1"/>
    <w:rsid w:val="00927DAD"/>
    <w:rsid w:val="0093005E"/>
    <w:rsid w:val="00930C7D"/>
    <w:rsid w:val="009312D0"/>
    <w:rsid w:val="0093208D"/>
    <w:rsid w:val="00932347"/>
    <w:rsid w:val="00932A1A"/>
    <w:rsid w:val="00933631"/>
    <w:rsid w:val="00933C8D"/>
    <w:rsid w:val="009344AB"/>
    <w:rsid w:val="0093732D"/>
    <w:rsid w:val="00937DA9"/>
    <w:rsid w:val="00941427"/>
    <w:rsid w:val="00941ED3"/>
    <w:rsid w:val="00942AF2"/>
    <w:rsid w:val="00945604"/>
    <w:rsid w:val="0095059F"/>
    <w:rsid w:val="00952817"/>
    <w:rsid w:val="00952A91"/>
    <w:rsid w:val="0095345F"/>
    <w:rsid w:val="0095355B"/>
    <w:rsid w:val="00955009"/>
    <w:rsid w:val="009577A8"/>
    <w:rsid w:val="009604C5"/>
    <w:rsid w:val="00960654"/>
    <w:rsid w:val="009623E5"/>
    <w:rsid w:val="009634CE"/>
    <w:rsid w:val="00963B92"/>
    <w:rsid w:val="00963CC3"/>
    <w:rsid w:val="00964D8A"/>
    <w:rsid w:val="009655BE"/>
    <w:rsid w:val="009661D3"/>
    <w:rsid w:val="00971E52"/>
    <w:rsid w:val="00971F8D"/>
    <w:rsid w:val="00976A1A"/>
    <w:rsid w:val="0098031F"/>
    <w:rsid w:val="00983B66"/>
    <w:rsid w:val="00984C03"/>
    <w:rsid w:val="009862FD"/>
    <w:rsid w:val="00986495"/>
    <w:rsid w:val="0098723F"/>
    <w:rsid w:val="009872E7"/>
    <w:rsid w:val="009873E2"/>
    <w:rsid w:val="0099027B"/>
    <w:rsid w:val="00990878"/>
    <w:rsid w:val="00992D41"/>
    <w:rsid w:val="00993528"/>
    <w:rsid w:val="0099381C"/>
    <w:rsid w:val="00994885"/>
    <w:rsid w:val="00994BB5"/>
    <w:rsid w:val="009962E8"/>
    <w:rsid w:val="009963B3"/>
    <w:rsid w:val="009A078B"/>
    <w:rsid w:val="009A1304"/>
    <w:rsid w:val="009A285F"/>
    <w:rsid w:val="009A29B1"/>
    <w:rsid w:val="009A5751"/>
    <w:rsid w:val="009A5AC4"/>
    <w:rsid w:val="009A67C8"/>
    <w:rsid w:val="009B0601"/>
    <w:rsid w:val="009B12F9"/>
    <w:rsid w:val="009B1F80"/>
    <w:rsid w:val="009B2287"/>
    <w:rsid w:val="009B24F9"/>
    <w:rsid w:val="009B3163"/>
    <w:rsid w:val="009B3AB4"/>
    <w:rsid w:val="009B6114"/>
    <w:rsid w:val="009B6B9E"/>
    <w:rsid w:val="009B70E2"/>
    <w:rsid w:val="009B7638"/>
    <w:rsid w:val="009B79A0"/>
    <w:rsid w:val="009C04CA"/>
    <w:rsid w:val="009C0D65"/>
    <w:rsid w:val="009C17CF"/>
    <w:rsid w:val="009C17E7"/>
    <w:rsid w:val="009C1A2F"/>
    <w:rsid w:val="009C3F8A"/>
    <w:rsid w:val="009C4CCD"/>
    <w:rsid w:val="009C5A72"/>
    <w:rsid w:val="009C6985"/>
    <w:rsid w:val="009D1C5D"/>
    <w:rsid w:val="009D2467"/>
    <w:rsid w:val="009D31DB"/>
    <w:rsid w:val="009D3B9A"/>
    <w:rsid w:val="009D3CA7"/>
    <w:rsid w:val="009D58C3"/>
    <w:rsid w:val="009D5A2C"/>
    <w:rsid w:val="009D5E68"/>
    <w:rsid w:val="009D61BE"/>
    <w:rsid w:val="009D7E43"/>
    <w:rsid w:val="009E11D7"/>
    <w:rsid w:val="009E22EA"/>
    <w:rsid w:val="009E25A9"/>
    <w:rsid w:val="009E2A07"/>
    <w:rsid w:val="009E3B06"/>
    <w:rsid w:val="009E58FB"/>
    <w:rsid w:val="009E601B"/>
    <w:rsid w:val="009E65A2"/>
    <w:rsid w:val="009F02B2"/>
    <w:rsid w:val="009F03B0"/>
    <w:rsid w:val="009F0A65"/>
    <w:rsid w:val="009F182E"/>
    <w:rsid w:val="009F1A04"/>
    <w:rsid w:val="009F205C"/>
    <w:rsid w:val="009F24FA"/>
    <w:rsid w:val="009F25C1"/>
    <w:rsid w:val="009F3416"/>
    <w:rsid w:val="009F3ADD"/>
    <w:rsid w:val="009F3E68"/>
    <w:rsid w:val="009F3E7C"/>
    <w:rsid w:val="009F558B"/>
    <w:rsid w:val="009F6AF1"/>
    <w:rsid w:val="009F6C64"/>
    <w:rsid w:val="009F780E"/>
    <w:rsid w:val="009F78A0"/>
    <w:rsid w:val="00A00B50"/>
    <w:rsid w:val="00A03F95"/>
    <w:rsid w:val="00A04AFD"/>
    <w:rsid w:val="00A0519F"/>
    <w:rsid w:val="00A055BC"/>
    <w:rsid w:val="00A05739"/>
    <w:rsid w:val="00A07570"/>
    <w:rsid w:val="00A10148"/>
    <w:rsid w:val="00A1083C"/>
    <w:rsid w:val="00A12324"/>
    <w:rsid w:val="00A1377B"/>
    <w:rsid w:val="00A15964"/>
    <w:rsid w:val="00A15A27"/>
    <w:rsid w:val="00A15D9D"/>
    <w:rsid w:val="00A16E62"/>
    <w:rsid w:val="00A177C7"/>
    <w:rsid w:val="00A21C89"/>
    <w:rsid w:val="00A25ED0"/>
    <w:rsid w:val="00A25EFB"/>
    <w:rsid w:val="00A26560"/>
    <w:rsid w:val="00A31F94"/>
    <w:rsid w:val="00A34179"/>
    <w:rsid w:val="00A34F0F"/>
    <w:rsid w:val="00A3663B"/>
    <w:rsid w:val="00A36E28"/>
    <w:rsid w:val="00A4013C"/>
    <w:rsid w:val="00A43806"/>
    <w:rsid w:val="00A45D50"/>
    <w:rsid w:val="00A46B4A"/>
    <w:rsid w:val="00A47C12"/>
    <w:rsid w:val="00A50A1D"/>
    <w:rsid w:val="00A51BE5"/>
    <w:rsid w:val="00A52066"/>
    <w:rsid w:val="00A538C1"/>
    <w:rsid w:val="00A54BD1"/>
    <w:rsid w:val="00A55F33"/>
    <w:rsid w:val="00A560FB"/>
    <w:rsid w:val="00A56E6D"/>
    <w:rsid w:val="00A56F58"/>
    <w:rsid w:val="00A6198D"/>
    <w:rsid w:val="00A635BC"/>
    <w:rsid w:val="00A635FD"/>
    <w:rsid w:val="00A63C60"/>
    <w:rsid w:val="00A63D3D"/>
    <w:rsid w:val="00A64E77"/>
    <w:rsid w:val="00A65139"/>
    <w:rsid w:val="00A65D5D"/>
    <w:rsid w:val="00A71FFA"/>
    <w:rsid w:val="00A7297E"/>
    <w:rsid w:val="00A730DC"/>
    <w:rsid w:val="00A7402E"/>
    <w:rsid w:val="00A74A1C"/>
    <w:rsid w:val="00A76378"/>
    <w:rsid w:val="00A76494"/>
    <w:rsid w:val="00A764C8"/>
    <w:rsid w:val="00A7659B"/>
    <w:rsid w:val="00A76EAC"/>
    <w:rsid w:val="00A81304"/>
    <w:rsid w:val="00A8151A"/>
    <w:rsid w:val="00A83075"/>
    <w:rsid w:val="00A83867"/>
    <w:rsid w:val="00A85F2A"/>
    <w:rsid w:val="00A86767"/>
    <w:rsid w:val="00A87CEE"/>
    <w:rsid w:val="00A92358"/>
    <w:rsid w:val="00A9249E"/>
    <w:rsid w:val="00A96F41"/>
    <w:rsid w:val="00A97238"/>
    <w:rsid w:val="00AA3DA4"/>
    <w:rsid w:val="00AA4D27"/>
    <w:rsid w:val="00AA58F3"/>
    <w:rsid w:val="00AA5CE7"/>
    <w:rsid w:val="00AA5E9A"/>
    <w:rsid w:val="00AA6F28"/>
    <w:rsid w:val="00AA7EA9"/>
    <w:rsid w:val="00AB01C0"/>
    <w:rsid w:val="00AB1332"/>
    <w:rsid w:val="00AB1343"/>
    <w:rsid w:val="00AB1EE6"/>
    <w:rsid w:val="00AB264F"/>
    <w:rsid w:val="00AB2D34"/>
    <w:rsid w:val="00AB5C6C"/>
    <w:rsid w:val="00AB605B"/>
    <w:rsid w:val="00AB77D8"/>
    <w:rsid w:val="00AC1D2D"/>
    <w:rsid w:val="00AC1DB8"/>
    <w:rsid w:val="00AC3685"/>
    <w:rsid w:val="00AC3DE2"/>
    <w:rsid w:val="00AC43BB"/>
    <w:rsid w:val="00AC575F"/>
    <w:rsid w:val="00AC58BD"/>
    <w:rsid w:val="00AC6CF4"/>
    <w:rsid w:val="00AC767E"/>
    <w:rsid w:val="00AD0318"/>
    <w:rsid w:val="00AD0488"/>
    <w:rsid w:val="00AD1EB4"/>
    <w:rsid w:val="00AD5727"/>
    <w:rsid w:val="00AD61DD"/>
    <w:rsid w:val="00AD7350"/>
    <w:rsid w:val="00AE0BBF"/>
    <w:rsid w:val="00AE1FC1"/>
    <w:rsid w:val="00AE4988"/>
    <w:rsid w:val="00AE5154"/>
    <w:rsid w:val="00AE6CCF"/>
    <w:rsid w:val="00AE7C66"/>
    <w:rsid w:val="00AF0E8E"/>
    <w:rsid w:val="00AF11C0"/>
    <w:rsid w:val="00AF2145"/>
    <w:rsid w:val="00AF27DA"/>
    <w:rsid w:val="00AF418A"/>
    <w:rsid w:val="00AF4302"/>
    <w:rsid w:val="00AF78AB"/>
    <w:rsid w:val="00AF7F27"/>
    <w:rsid w:val="00AF7F33"/>
    <w:rsid w:val="00B00166"/>
    <w:rsid w:val="00B034B9"/>
    <w:rsid w:val="00B0650D"/>
    <w:rsid w:val="00B06769"/>
    <w:rsid w:val="00B07E59"/>
    <w:rsid w:val="00B10D66"/>
    <w:rsid w:val="00B10D84"/>
    <w:rsid w:val="00B11370"/>
    <w:rsid w:val="00B11A7A"/>
    <w:rsid w:val="00B1208B"/>
    <w:rsid w:val="00B13C1F"/>
    <w:rsid w:val="00B15075"/>
    <w:rsid w:val="00B209BA"/>
    <w:rsid w:val="00B22015"/>
    <w:rsid w:val="00B2218B"/>
    <w:rsid w:val="00B22B6E"/>
    <w:rsid w:val="00B2419E"/>
    <w:rsid w:val="00B25962"/>
    <w:rsid w:val="00B3006B"/>
    <w:rsid w:val="00B300F7"/>
    <w:rsid w:val="00B30E73"/>
    <w:rsid w:val="00B31BEA"/>
    <w:rsid w:val="00B32575"/>
    <w:rsid w:val="00B329EA"/>
    <w:rsid w:val="00B32A55"/>
    <w:rsid w:val="00B32F46"/>
    <w:rsid w:val="00B353C8"/>
    <w:rsid w:val="00B35E97"/>
    <w:rsid w:val="00B3643D"/>
    <w:rsid w:val="00B364F5"/>
    <w:rsid w:val="00B36897"/>
    <w:rsid w:val="00B36FD7"/>
    <w:rsid w:val="00B37F94"/>
    <w:rsid w:val="00B4241F"/>
    <w:rsid w:val="00B4280E"/>
    <w:rsid w:val="00B42B92"/>
    <w:rsid w:val="00B42BD1"/>
    <w:rsid w:val="00B42C5C"/>
    <w:rsid w:val="00B45FD1"/>
    <w:rsid w:val="00B46EF2"/>
    <w:rsid w:val="00B5130C"/>
    <w:rsid w:val="00B527B9"/>
    <w:rsid w:val="00B52B58"/>
    <w:rsid w:val="00B533AA"/>
    <w:rsid w:val="00B540D4"/>
    <w:rsid w:val="00B559C2"/>
    <w:rsid w:val="00B55DDA"/>
    <w:rsid w:val="00B60128"/>
    <w:rsid w:val="00B628BD"/>
    <w:rsid w:val="00B62FB0"/>
    <w:rsid w:val="00B6365A"/>
    <w:rsid w:val="00B6384D"/>
    <w:rsid w:val="00B6416D"/>
    <w:rsid w:val="00B65452"/>
    <w:rsid w:val="00B6697A"/>
    <w:rsid w:val="00B66C55"/>
    <w:rsid w:val="00B70F20"/>
    <w:rsid w:val="00B724C6"/>
    <w:rsid w:val="00B77F43"/>
    <w:rsid w:val="00B80CF0"/>
    <w:rsid w:val="00B81238"/>
    <w:rsid w:val="00B81C96"/>
    <w:rsid w:val="00B83EF6"/>
    <w:rsid w:val="00B86549"/>
    <w:rsid w:val="00B879A3"/>
    <w:rsid w:val="00B91DD7"/>
    <w:rsid w:val="00B9292E"/>
    <w:rsid w:val="00B92B8A"/>
    <w:rsid w:val="00B932A2"/>
    <w:rsid w:val="00B93E97"/>
    <w:rsid w:val="00B94AF9"/>
    <w:rsid w:val="00B9532D"/>
    <w:rsid w:val="00B95566"/>
    <w:rsid w:val="00B95FDC"/>
    <w:rsid w:val="00BA04DE"/>
    <w:rsid w:val="00BA05B7"/>
    <w:rsid w:val="00BA1128"/>
    <w:rsid w:val="00BA245F"/>
    <w:rsid w:val="00BA35F9"/>
    <w:rsid w:val="00BA4332"/>
    <w:rsid w:val="00BA5740"/>
    <w:rsid w:val="00BB009C"/>
    <w:rsid w:val="00BB065C"/>
    <w:rsid w:val="00BB0E5A"/>
    <w:rsid w:val="00BB13AE"/>
    <w:rsid w:val="00BB48F9"/>
    <w:rsid w:val="00BB4A4B"/>
    <w:rsid w:val="00BB5AF3"/>
    <w:rsid w:val="00BB70A9"/>
    <w:rsid w:val="00BC09D4"/>
    <w:rsid w:val="00BC1FD5"/>
    <w:rsid w:val="00BC2B5B"/>
    <w:rsid w:val="00BC3023"/>
    <w:rsid w:val="00BC4D24"/>
    <w:rsid w:val="00BC5042"/>
    <w:rsid w:val="00BD118D"/>
    <w:rsid w:val="00BD2487"/>
    <w:rsid w:val="00BD279A"/>
    <w:rsid w:val="00BD281F"/>
    <w:rsid w:val="00BD2B55"/>
    <w:rsid w:val="00BD3372"/>
    <w:rsid w:val="00BD4266"/>
    <w:rsid w:val="00BD4892"/>
    <w:rsid w:val="00BD4A6E"/>
    <w:rsid w:val="00BD5F6C"/>
    <w:rsid w:val="00BD7354"/>
    <w:rsid w:val="00BE0E7B"/>
    <w:rsid w:val="00BE0F08"/>
    <w:rsid w:val="00BE1884"/>
    <w:rsid w:val="00BE18C1"/>
    <w:rsid w:val="00BE1A80"/>
    <w:rsid w:val="00BE2A3D"/>
    <w:rsid w:val="00BE2A6D"/>
    <w:rsid w:val="00BE3022"/>
    <w:rsid w:val="00BE43A5"/>
    <w:rsid w:val="00BE5EA1"/>
    <w:rsid w:val="00BE5F09"/>
    <w:rsid w:val="00BE606E"/>
    <w:rsid w:val="00BE716F"/>
    <w:rsid w:val="00BE7621"/>
    <w:rsid w:val="00BF04C1"/>
    <w:rsid w:val="00BF081F"/>
    <w:rsid w:val="00BF0F0E"/>
    <w:rsid w:val="00BF12B2"/>
    <w:rsid w:val="00BF18D7"/>
    <w:rsid w:val="00BF1CCA"/>
    <w:rsid w:val="00BF2586"/>
    <w:rsid w:val="00BF3E1A"/>
    <w:rsid w:val="00BF3E21"/>
    <w:rsid w:val="00BF45A2"/>
    <w:rsid w:val="00BF7C30"/>
    <w:rsid w:val="00C00CB9"/>
    <w:rsid w:val="00C0121C"/>
    <w:rsid w:val="00C01DF0"/>
    <w:rsid w:val="00C01ED9"/>
    <w:rsid w:val="00C028BD"/>
    <w:rsid w:val="00C035E1"/>
    <w:rsid w:val="00C05B4A"/>
    <w:rsid w:val="00C0613E"/>
    <w:rsid w:val="00C073CF"/>
    <w:rsid w:val="00C07B34"/>
    <w:rsid w:val="00C10363"/>
    <w:rsid w:val="00C11E0C"/>
    <w:rsid w:val="00C126F9"/>
    <w:rsid w:val="00C164CC"/>
    <w:rsid w:val="00C208F0"/>
    <w:rsid w:val="00C21467"/>
    <w:rsid w:val="00C229C9"/>
    <w:rsid w:val="00C25727"/>
    <w:rsid w:val="00C25C8B"/>
    <w:rsid w:val="00C273A7"/>
    <w:rsid w:val="00C321AA"/>
    <w:rsid w:val="00C321B7"/>
    <w:rsid w:val="00C33136"/>
    <w:rsid w:val="00C36B3D"/>
    <w:rsid w:val="00C36EC0"/>
    <w:rsid w:val="00C41840"/>
    <w:rsid w:val="00C42DA0"/>
    <w:rsid w:val="00C42F71"/>
    <w:rsid w:val="00C44F3B"/>
    <w:rsid w:val="00C453B1"/>
    <w:rsid w:val="00C459BD"/>
    <w:rsid w:val="00C505D4"/>
    <w:rsid w:val="00C51292"/>
    <w:rsid w:val="00C53DBD"/>
    <w:rsid w:val="00C55466"/>
    <w:rsid w:val="00C55BAE"/>
    <w:rsid w:val="00C5698A"/>
    <w:rsid w:val="00C62621"/>
    <w:rsid w:val="00C63C93"/>
    <w:rsid w:val="00C649D5"/>
    <w:rsid w:val="00C66078"/>
    <w:rsid w:val="00C66B92"/>
    <w:rsid w:val="00C67669"/>
    <w:rsid w:val="00C70112"/>
    <w:rsid w:val="00C70193"/>
    <w:rsid w:val="00C7074A"/>
    <w:rsid w:val="00C73DCA"/>
    <w:rsid w:val="00C74E6C"/>
    <w:rsid w:val="00C7646B"/>
    <w:rsid w:val="00C76EE8"/>
    <w:rsid w:val="00C77554"/>
    <w:rsid w:val="00C77F91"/>
    <w:rsid w:val="00C807A8"/>
    <w:rsid w:val="00C81E4B"/>
    <w:rsid w:val="00C8328A"/>
    <w:rsid w:val="00C8567B"/>
    <w:rsid w:val="00C859F4"/>
    <w:rsid w:val="00C87205"/>
    <w:rsid w:val="00C90045"/>
    <w:rsid w:val="00C903D6"/>
    <w:rsid w:val="00C90D00"/>
    <w:rsid w:val="00C9359B"/>
    <w:rsid w:val="00C9381A"/>
    <w:rsid w:val="00C94091"/>
    <w:rsid w:val="00C9467B"/>
    <w:rsid w:val="00C9659D"/>
    <w:rsid w:val="00C978E0"/>
    <w:rsid w:val="00CA26D2"/>
    <w:rsid w:val="00CA3AD8"/>
    <w:rsid w:val="00CA4938"/>
    <w:rsid w:val="00CA4D75"/>
    <w:rsid w:val="00CA5055"/>
    <w:rsid w:val="00CA5183"/>
    <w:rsid w:val="00CA5431"/>
    <w:rsid w:val="00CA65CC"/>
    <w:rsid w:val="00CA7725"/>
    <w:rsid w:val="00CA7BE1"/>
    <w:rsid w:val="00CB0642"/>
    <w:rsid w:val="00CB1917"/>
    <w:rsid w:val="00CB466C"/>
    <w:rsid w:val="00CB4849"/>
    <w:rsid w:val="00CB59F9"/>
    <w:rsid w:val="00CB5A8D"/>
    <w:rsid w:val="00CC0D4C"/>
    <w:rsid w:val="00CC1C61"/>
    <w:rsid w:val="00CC3AE9"/>
    <w:rsid w:val="00CC5C2E"/>
    <w:rsid w:val="00CC5D5A"/>
    <w:rsid w:val="00CC643E"/>
    <w:rsid w:val="00CD027F"/>
    <w:rsid w:val="00CD1050"/>
    <w:rsid w:val="00CD1130"/>
    <w:rsid w:val="00CD39D7"/>
    <w:rsid w:val="00CD3A38"/>
    <w:rsid w:val="00CD408D"/>
    <w:rsid w:val="00CD42E1"/>
    <w:rsid w:val="00CD751A"/>
    <w:rsid w:val="00CE18B4"/>
    <w:rsid w:val="00CE19BB"/>
    <w:rsid w:val="00CE22B3"/>
    <w:rsid w:val="00CE2374"/>
    <w:rsid w:val="00CE477F"/>
    <w:rsid w:val="00CE5880"/>
    <w:rsid w:val="00CE78E2"/>
    <w:rsid w:val="00CF1F0C"/>
    <w:rsid w:val="00CF29BE"/>
    <w:rsid w:val="00CF2CCF"/>
    <w:rsid w:val="00CF347E"/>
    <w:rsid w:val="00CF6C7D"/>
    <w:rsid w:val="00CF7070"/>
    <w:rsid w:val="00D00C13"/>
    <w:rsid w:val="00D0155D"/>
    <w:rsid w:val="00D018E9"/>
    <w:rsid w:val="00D01B35"/>
    <w:rsid w:val="00D01FD9"/>
    <w:rsid w:val="00D102E2"/>
    <w:rsid w:val="00D10ECB"/>
    <w:rsid w:val="00D11A04"/>
    <w:rsid w:val="00D137BF"/>
    <w:rsid w:val="00D1522A"/>
    <w:rsid w:val="00D15622"/>
    <w:rsid w:val="00D1587E"/>
    <w:rsid w:val="00D16157"/>
    <w:rsid w:val="00D162A1"/>
    <w:rsid w:val="00D16BE0"/>
    <w:rsid w:val="00D17A68"/>
    <w:rsid w:val="00D203F3"/>
    <w:rsid w:val="00D21E6F"/>
    <w:rsid w:val="00D21FB9"/>
    <w:rsid w:val="00D24A37"/>
    <w:rsid w:val="00D251AF"/>
    <w:rsid w:val="00D311A0"/>
    <w:rsid w:val="00D320D7"/>
    <w:rsid w:val="00D32640"/>
    <w:rsid w:val="00D33B2F"/>
    <w:rsid w:val="00D34D57"/>
    <w:rsid w:val="00D35386"/>
    <w:rsid w:val="00D3601D"/>
    <w:rsid w:val="00D36C57"/>
    <w:rsid w:val="00D4048F"/>
    <w:rsid w:val="00D408F4"/>
    <w:rsid w:val="00D4141B"/>
    <w:rsid w:val="00D43A78"/>
    <w:rsid w:val="00D4487E"/>
    <w:rsid w:val="00D4523E"/>
    <w:rsid w:val="00D45539"/>
    <w:rsid w:val="00D478FB"/>
    <w:rsid w:val="00D47B06"/>
    <w:rsid w:val="00D47D1F"/>
    <w:rsid w:val="00D50C59"/>
    <w:rsid w:val="00D51F9C"/>
    <w:rsid w:val="00D537ED"/>
    <w:rsid w:val="00D53B59"/>
    <w:rsid w:val="00D567E4"/>
    <w:rsid w:val="00D56EDD"/>
    <w:rsid w:val="00D57078"/>
    <w:rsid w:val="00D573AA"/>
    <w:rsid w:val="00D600A8"/>
    <w:rsid w:val="00D60DF6"/>
    <w:rsid w:val="00D62AF8"/>
    <w:rsid w:val="00D65A57"/>
    <w:rsid w:val="00D6710F"/>
    <w:rsid w:val="00D707C1"/>
    <w:rsid w:val="00D712DD"/>
    <w:rsid w:val="00D72969"/>
    <w:rsid w:val="00D72E42"/>
    <w:rsid w:val="00D73498"/>
    <w:rsid w:val="00D73B7B"/>
    <w:rsid w:val="00D77F13"/>
    <w:rsid w:val="00D80AC4"/>
    <w:rsid w:val="00D821FA"/>
    <w:rsid w:val="00D8413A"/>
    <w:rsid w:val="00D844E0"/>
    <w:rsid w:val="00D85295"/>
    <w:rsid w:val="00D85DD1"/>
    <w:rsid w:val="00D8752B"/>
    <w:rsid w:val="00D879CA"/>
    <w:rsid w:val="00D918DB"/>
    <w:rsid w:val="00D9392C"/>
    <w:rsid w:val="00D94876"/>
    <w:rsid w:val="00D95E73"/>
    <w:rsid w:val="00D96437"/>
    <w:rsid w:val="00DA03BA"/>
    <w:rsid w:val="00DA1BA9"/>
    <w:rsid w:val="00DA41EA"/>
    <w:rsid w:val="00DA54F9"/>
    <w:rsid w:val="00DA57A8"/>
    <w:rsid w:val="00DA5BD8"/>
    <w:rsid w:val="00DA6BF9"/>
    <w:rsid w:val="00DA723E"/>
    <w:rsid w:val="00DA7CC1"/>
    <w:rsid w:val="00DB4387"/>
    <w:rsid w:val="00DC315B"/>
    <w:rsid w:val="00DC3592"/>
    <w:rsid w:val="00DC3F3C"/>
    <w:rsid w:val="00DC5806"/>
    <w:rsid w:val="00DC638C"/>
    <w:rsid w:val="00DC7BAB"/>
    <w:rsid w:val="00DD09E0"/>
    <w:rsid w:val="00DD1C6A"/>
    <w:rsid w:val="00DD2490"/>
    <w:rsid w:val="00DD2604"/>
    <w:rsid w:val="00DD45E2"/>
    <w:rsid w:val="00DD4B41"/>
    <w:rsid w:val="00DD534A"/>
    <w:rsid w:val="00DD548C"/>
    <w:rsid w:val="00DD581E"/>
    <w:rsid w:val="00DD740E"/>
    <w:rsid w:val="00DE1CEE"/>
    <w:rsid w:val="00DE2C0A"/>
    <w:rsid w:val="00DE3AAE"/>
    <w:rsid w:val="00DE69EE"/>
    <w:rsid w:val="00DE6F1E"/>
    <w:rsid w:val="00DF0D9A"/>
    <w:rsid w:val="00DF1AEC"/>
    <w:rsid w:val="00DF25AE"/>
    <w:rsid w:val="00DF28B1"/>
    <w:rsid w:val="00DF44F5"/>
    <w:rsid w:val="00DF7895"/>
    <w:rsid w:val="00DF7AFA"/>
    <w:rsid w:val="00E00B89"/>
    <w:rsid w:val="00E01000"/>
    <w:rsid w:val="00E01400"/>
    <w:rsid w:val="00E03BA9"/>
    <w:rsid w:val="00E04646"/>
    <w:rsid w:val="00E04E1B"/>
    <w:rsid w:val="00E05001"/>
    <w:rsid w:val="00E06BCD"/>
    <w:rsid w:val="00E10592"/>
    <w:rsid w:val="00E10F1D"/>
    <w:rsid w:val="00E11707"/>
    <w:rsid w:val="00E1191F"/>
    <w:rsid w:val="00E134D4"/>
    <w:rsid w:val="00E135BE"/>
    <w:rsid w:val="00E13EFB"/>
    <w:rsid w:val="00E14239"/>
    <w:rsid w:val="00E15CA3"/>
    <w:rsid w:val="00E170B6"/>
    <w:rsid w:val="00E176B4"/>
    <w:rsid w:val="00E17B3F"/>
    <w:rsid w:val="00E20781"/>
    <w:rsid w:val="00E218E2"/>
    <w:rsid w:val="00E2355C"/>
    <w:rsid w:val="00E2397E"/>
    <w:rsid w:val="00E243DC"/>
    <w:rsid w:val="00E24FDD"/>
    <w:rsid w:val="00E26B0C"/>
    <w:rsid w:val="00E328E7"/>
    <w:rsid w:val="00E32EC9"/>
    <w:rsid w:val="00E33AEB"/>
    <w:rsid w:val="00E33FC6"/>
    <w:rsid w:val="00E3527F"/>
    <w:rsid w:val="00E3578A"/>
    <w:rsid w:val="00E3697A"/>
    <w:rsid w:val="00E3728B"/>
    <w:rsid w:val="00E4044D"/>
    <w:rsid w:val="00E40B8A"/>
    <w:rsid w:val="00E40E0E"/>
    <w:rsid w:val="00E437F5"/>
    <w:rsid w:val="00E45564"/>
    <w:rsid w:val="00E45B8B"/>
    <w:rsid w:val="00E45DCB"/>
    <w:rsid w:val="00E45FD0"/>
    <w:rsid w:val="00E5077C"/>
    <w:rsid w:val="00E51625"/>
    <w:rsid w:val="00E538CC"/>
    <w:rsid w:val="00E576D6"/>
    <w:rsid w:val="00E607B7"/>
    <w:rsid w:val="00E623D5"/>
    <w:rsid w:val="00E623F0"/>
    <w:rsid w:val="00E67395"/>
    <w:rsid w:val="00E67616"/>
    <w:rsid w:val="00E679E2"/>
    <w:rsid w:val="00E7050F"/>
    <w:rsid w:val="00E711D3"/>
    <w:rsid w:val="00E711F4"/>
    <w:rsid w:val="00E72CB9"/>
    <w:rsid w:val="00E7313F"/>
    <w:rsid w:val="00E73BCB"/>
    <w:rsid w:val="00E73D7C"/>
    <w:rsid w:val="00E74924"/>
    <w:rsid w:val="00E75ACB"/>
    <w:rsid w:val="00E76C63"/>
    <w:rsid w:val="00E77072"/>
    <w:rsid w:val="00E80876"/>
    <w:rsid w:val="00E85C68"/>
    <w:rsid w:val="00E87CEF"/>
    <w:rsid w:val="00E9000B"/>
    <w:rsid w:val="00E90F5C"/>
    <w:rsid w:val="00E9108F"/>
    <w:rsid w:val="00E91EEC"/>
    <w:rsid w:val="00E92877"/>
    <w:rsid w:val="00E93146"/>
    <w:rsid w:val="00E93472"/>
    <w:rsid w:val="00E93C32"/>
    <w:rsid w:val="00E94F4E"/>
    <w:rsid w:val="00E96207"/>
    <w:rsid w:val="00E97025"/>
    <w:rsid w:val="00EA2ECF"/>
    <w:rsid w:val="00EA43F1"/>
    <w:rsid w:val="00EA4B62"/>
    <w:rsid w:val="00EA56FC"/>
    <w:rsid w:val="00EA617C"/>
    <w:rsid w:val="00EB02BB"/>
    <w:rsid w:val="00EB10DD"/>
    <w:rsid w:val="00EB170A"/>
    <w:rsid w:val="00EB2472"/>
    <w:rsid w:val="00EB3348"/>
    <w:rsid w:val="00EB444F"/>
    <w:rsid w:val="00EB66D6"/>
    <w:rsid w:val="00EB68B5"/>
    <w:rsid w:val="00EB6C2C"/>
    <w:rsid w:val="00EC011A"/>
    <w:rsid w:val="00EC1411"/>
    <w:rsid w:val="00EC17C3"/>
    <w:rsid w:val="00EC2846"/>
    <w:rsid w:val="00EC3ED6"/>
    <w:rsid w:val="00EC404F"/>
    <w:rsid w:val="00EC4690"/>
    <w:rsid w:val="00EC5847"/>
    <w:rsid w:val="00EC5F60"/>
    <w:rsid w:val="00EC6090"/>
    <w:rsid w:val="00EC6900"/>
    <w:rsid w:val="00EC7AAA"/>
    <w:rsid w:val="00ED0311"/>
    <w:rsid w:val="00ED0B81"/>
    <w:rsid w:val="00ED0FC0"/>
    <w:rsid w:val="00ED22D9"/>
    <w:rsid w:val="00ED3937"/>
    <w:rsid w:val="00ED3C09"/>
    <w:rsid w:val="00ED49D1"/>
    <w:rsid w:val="00ED6B53"/>
    <w:rsid w:val="00EE2A0F"/>
    <w:rsid w:val="00EE3B24"/>
    <w:rsid w:val="00EE503C"/>
    <w:rsid w:val="00EF112E"/>
    <w:rsid w:val="00EF15BF"/>
    <w:rsid w:val="00EF1E45"/>
    <w:rsid w:val="00EF43EB"/>
    <w:rsid w:val="00EF5161"/>
    <w:rsid w:val="00EF642C"/>
    <w:rsid w:val="00EF6641"/>
    <w:rsid w:val="00F01DFA"/>
    <w:rsid w:val="00F01E7E"/>
    <w:rsid w:val="00F01EFC"/>
    <w:rsid w:val="00F03D35"/>
    <w:rsid w:val="00F03F69"/>
    <w:rsid w:val="00F04148"/>
    <w:rsid w:val="00F04F5F"/>
    <w:rsid w:val="00F0694F"/>
    <w:rsid w:val="00F06D75"/>
    <w:rsid w:val="00F07642"/>
    <w:rsid w:val="00F07E7C"/>
    <w:rsid w:val="00F11351"/>
    <w:rsid w:val="00F12CBC"/>
    <w:rsid w:val="00F1336F"/>
    <w:rsid w:val="00F139A6"/>
    <w:rsid w:val="00F13C23"/>
    <w:rsid w:val="00F13FDC"/>
    <w:rsid w:val="00F14431"/>
    <w:rsid w:val="00F1506F"/>
    <w:rsid w:val="00F1586C"/>
    <w:rsid w:val="00F16832"/>
    <w:rsid w:val="00F16D37"/>
    <w:rsid w:val="00F17748"/>
    <w:rsid w:val="00F17BD9"/>
    <w:rsid w:val="00F21DA8"/>
    <w:rsid w:val="00F23646"/>
    <w:rsid w:val="00F23DBC"/>
    <w:rsid w:val="00F2419C"/>
    <w:rsid w:val="00F24C77"/>
    <w:rsid w:val="00F25766"/>
    <w:rsid w:val="00F26A43"/>
    <w:rsid w:val="00F272BC"/>
    <w:rsid w:val="00F274A6"/>
    <w:rsid w:val="00F27908"/>
    <w:rsid w:val="00F30E80"/>
    <w:rsid w:val="00F317B2"/>
    <w:rsid w:val="00F32783"/>
    <w:rsid w:val="00F335B5"/>
    <w:rsid w:val="00F3383A"/>
    <w:rsid w:val="00F33C48"/>
    <w:rsid w:val="00F35DB7"/>
    <w:rsid w:val="00F36937"/>
    <w:rsid w:val="00F36FF2"/>
    <w:rsid w:val="00F40100"/>
    <w:rsid w:val="00F40194"/>
    <w:rsid w:val="00F40FB0"/>
    <w:rsid w:val="00F42F8F"/>
    <w:rsid w:val="00F45523"/>
    <w:rsid w:val="00F47631"/>
    <w:rsid w:val="00F5033C"/>
    <w:rsid w:val="00F50900"/>
    <w:rsid w:val="00F5167E"/>
    <w:rsid w:val="00F51C55"/>
    <w:rsid w:val="00F528A6"/>
    <w:rsid w:val="00F5295F"/>
    <w:rsid w:val="00F52DC7"/>
    <w:rsid w:val="00F53972"/>
    <w:rsid w:val="00F53EC7"/>
    <w:rsid w:val="00F546CF"/>
    <w:rsid w:val="00F54B27"/>
    <w:rsid w:val="00F550E4"/>
    <w:rsid w:val="00F5566F"/>
    <w:rsid w:val="00F55E68"/>
    <w:rsid w:val="00F56259"/>
    <w:rsid w:val="00F56941"/>
    <w:rsid w:val="00F57026"/>
    <w:rsid w:val="00F5734A"/>
    <w:rsid w:val="00F57632"/>
    <w:rsid w:val="00F576FB"/>
    <w:rsid w:val="00F60D90"/>
    <w:rsid w:val="00F62471"/>
    <w:rsid w:val="00F62EAD"/>
    <w:rsid w:val="00F63AC8"/>
    <w:rsid w:val="00F6653D"/>
    <w:rsid w:val="00F66A8B"/>
    <w:rsid w:val="00F67508"/>
    <w:rsid w:val="00F70C32"/>
    <w:rsid w:val="00F7245B"/>
    <w:rsid w:val="00F73C51"/>
    <w:rsid w:val="00F74449"/>
    <w:rsid w:val="00F77D60"/>
    <w:rsid w:val="00F800A9"/>
    <w:rsid w:val="00F800D3"/>
    <w:rsid w:val="00F808CA"/>
    <w:rsid w:val="00F80BB4"/>
    <w:rsid w:val="00F814E6"/>
    <w:rsid w:val="00F81BC4"/>
    <w:rsid w:val="00F830A0"/>
    <w:rsid w:val="00F835EB"/>
    <w:rsid w:val="00F842E9"/>
    <w:rsid w:val="00F854F3"/>
    <w:rsid w:val="00F85575"/>
    <w:rsid w:val="00F85CA2"/>
    <w:rsid w:val="00F95A72"/>
    <w:rsid w:val="00F95BFC"/>
    <w:rsid w:val="00F9727A"/>
    <w:rsid w:val="00F97348"/>
    <w:rsid w:val="00F97489"/>
    <w:rsid w:val="00F974C1"/>
    <w:rsid w:val="00FA01C3"/>
    <w:rsid w:val="00FA1149"/>
    <w:rsid w:val="00FA3E01"/>
    <w:rsid w:val="00FA4335"/>
    <w:rsid w:val="00FA4496"/>
    <w:rsid w:val="00FA5916"/>
    <w:rsid w:val="00FA672D"/>
    <w:rsid w:val="00FA7710"/>
    <w:rsid w:val="00FB30B8"/>
    <w:rsid w:val="00FB30F5"/>
    <w:rsid w:val="00FB3711"/>
    <w:rsid w:val="00FB4EB1"/>
    <w:rsid w:val="00FB58A9"/>
    <w:rsid w:val="00FB5911"/>
    <w:rsid w:val="00FB7B12"/>
    <w:rsid w:val="00FC1BBB"/>
    <w:rsid w:val="00FC30C2"/>
    <w:rsid w:val="00FD09C7"/>
    <w:rsid w:val="00FD2625"/>
    <w:rsid w:val="00FD2B9B"/>
    <w:rsid w:val="00FD35E9"/>
    <w:rsid w:val="00FD562B"/>
    <w:rsid w:val="00FD5656"/>
    <w:rsid w:val="00FE38A4"/>
    <w:rsid w:val="00FE4300"/>
    <w:rsid w:val="00FE538E"/>
    <w:rsid w:val="00FE5D52"/>
    <w:rsid w:val="00FE7191"/>
    <w:rsid w:val="00FE75FF"/>
    <w:rsid w:val="00FE78B6"/>
    <w:rsid w:val="00FE7FC1"/>
    <w:rsid w:val="00FF15CD"/>
    <w:rsid w:val="00FF1E27"/>
    <w:rsid w:val="00FF29CD"/>
    <w:rsid w:val="00FF2A4B"/>
    <w:rsid w:val="00FF2D3C"/>
    <w:rsid w:val="00FF2EA0"/>
    <w:rsid w:val="00FF3817"/>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51BF1680-BECC-478F-BB4B-29A108903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cabecera1">
    <w:name w:val="cabecera1"/>
    <w:basedOn w:val="Normal"/>
    <w:rsid w:val="004E1A3F"/>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4E1A3F"/>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4E1A3F"/>
    <w:pPr>
      <w:spacing w:before="100" w:beforeAutospacing="1" w:after="100" w:afterAutospacing="1"/>
    </w:pPr>
    <w:rPr>
      <w:rFonts w:ascii="Times New Roman" w:eastAsia="Times New Roman" w:hAnsi="Times New Roman" w:cs="Times New Roman"/>
      <w:lang w:val="es-CO" w:eastAsia="es-CO"/>
    </w:rPr>
  </w:style>
  <w:style w:type="paragraph" w:customStyle="1" w:styleId="Normal3">
    <w:name w:val="Normal3"/>
    <w:basedOn w:val="Normal"/>
    <w:rsid w:val="004E1A3F"/>
    <w:pPr>
      <w:spacing w:before="100" w:beforeAutospacing="1" w:after="100" w:afterAutospacing="1"/>
    </w:pPr>
    <w:rPr>
      <w:rFonts w:ascii="Times New Roman" w:eastAsia="Times New Roman" w:hAnsi="Times New Roman" w:cs="Times New Roman"/>
      <w:lang w:val="es-CO" w:eastAsia="es-CO"/>
    </w:rPr>
  </w:style>
  <w:style w:type="paragraph" w:customStyle="1" w:styleId="tab2">
    <w:name w:val="tab2"/>
    <w:basedOn w:val="Normal"/>
    <w:rsid w:val="004E1A3F"/>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4E1A3F"/>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E97025"/>
  </w:style>
  <w:style w:type="paragraph" w:customStyle="1" w:styleId="cabecera3">
    <w:name w:val="cabecera3"/>
    <w:basedOn w:val="Normal"/>
    <w:rsid w:val="00B329EA"/>
    <w:pPr>
      <w:spacing w:before="100" w:beforeAutospacing="1" w:after="100" w:afterAutospacing="1"/>
    </w:pPr>
    <w:rPr>
      <w:rFonts w:ascii="Times New Roman" w:eastAsia="Times New Roman" w:hAnsi="Times New Roman" w:cs="Times New Roman"/>
      <w:lang w:val="es-CO" w:eastAsia="es-CO"/>
    </w:rPr>
  </w:style>
  <w:style w:type="character" w:styleId="Textodelmarcadordeposicin">
    <w:name w:val="Placeholder Text"/>
    <w:basedOn w:val="Fuentedeprrafopredeter"/>
    <w:semiHidden/>
    <w:rsid w:val="00EF642C"/>
    <w:rPr>
      <w:color w:val="808080"/>
    </w:rPr>
  </w:style>
  <w:style w:type="paragraph" w:customStyle="1" w:styleId="u">
    <w:name w:val="u"/>
    <w:basedOn w:val="Normal"/>
    <w:rsid w:val="00AA5E9A"/>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AA5E9A"/>
  </w:style>
  <w:style w:type="paragraph" w:customStyle="1" w:styleId="Normal2">
    <w:name w:val="Normal2"/>
    <w:basedOn w:val="Normal"/>
    <w:rsid w:val="004C517B"/>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A92358"/>
    <w:pPr>
      <w:spacing w:before="100" w:beforeAutospacing="1" w:after="100" w:afterAutospacing="1"/>
    </w:pPr>
    <w:rPr>
      <w:rFonts w:ascii="Times New Roman" w:eastAsia="Times New Roman" w:hAnsi="Times New Roman" w:cs="Times New Roman"/>
      <w:lang w:val="es-CO" w:eastAsia="es-CO"/>
    </w:rPr>
  </w:style>
  <w:style w:type="paragraph" w:customStyle="1" w:styleId="Normal5">
    <w:name w:val="Normal5"/>
    <w:basedOn w:val="Normal"/>
    <w:rsid w:val="002A5B62"/>
    <w:pPr>
      <w:spacing w:before="100" w:beforeAutospacing="1" w:after="100" w:afterAutospacing="1"/>
    </w:pPr>
    <w:rPr>
      <w:rFonts w:ascii="Times New Roman" w:eastAsia="Times New Roman" w:hAnsi="Times New Roman" w:cs="Times New Roman"/>
      <w:lang w:val="es-CO" w:eastAsia="es-CO"/>
    </w:rPr>
  </w:style>
  <w:style w:type="character" w:styleId="Hipervnculovisitado">
    <w:name w:val="FollowedHyperlink"/>
    <w:basedOn w:val="Fuentedeprrafopredeter"/>
    <w:rsid w:val="00725BAE"/>
    <w:rPr>
      <w:color w:val="800080" w:themeColor="followedHyperlink"/>
      <w:u w:val="single"/>
    </w:rPr>
  </w:style>
  <w:style w:type="paragraph" w:customStyle="1" w:styleId="Normal6">
    <w:name w:val="Normal6"/>
    <w:basedOn w:val="Normal"/>
    <w:rsid w:val="00E93472"/>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0228862">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36798357">
      <w:bodyDiv w:val="1"/>
      <w:marLeft w:val="0"/>
      <w:marRight w:val="0"/>
      <w:marTop w:val="0"/>
      <w:marBottom w:val="0"/>
      <w:divBdr>
        <w:top w:val="none" w:sz="0" w:space="0" w:color="auto"/>
        <w:left w:val="none" w:sz="0" w:space="0" w:color="auto"/>
        <w:bottom w:val="none" w:sz="0" w:space="0" w:color="auto"/>
        <w:right w:val="none" w:sz="0" w:space="0" w:color="auto"/>
      </w:divBdr>
      <w:divsChild>
        <w:div w:id="1473329854">
          <w:marLeft w:val="274"/>
          <w:marRight w:val="0"/>
          <w:marTop w:val="0"/>
          <w:marBottom w:val="0"/>
          <w:divBdr>
            <w:top w:val="none" w:sz="0" w:space="0" w:color="auto"/>
            <w:left w:val="none" w:sz="0" w:space="0" w:color="auto"/>
            <w:bottom w:val="none" w:sz="0" w:space="0" w:color="auto"/>
            <w:right w:val="none" w:sz="0" w:space="0" w:color="auto"/>
          </w:divBdr>
        </w:div>
        <w:div w:id="434789322">
          <w:marLeft w:val="274"/>
          <w:marRight w:val="0"/>
          <w:marTop w:val="0"/>
          <w:marBottom w:val="0"/>
          <w:divBdr>
            <w:top w:val="none" w:sz="0" w:space="0" w:color="auto"/>
            <w:left w:val="none" w:sz="0" w:space="0" w:color="auto"/>
            <w:bottom w:val="none" w:sz="0" w:space="0" w:color="auto"/>
            <w:right w:val="none" w:sz="0" w:space="0" w:color="auto"/>
          </w:divBdr>
        </w:div>
      </w:divsChild>
    </w:div>
    <w:div w:id="169760076">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7498142">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36983844">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99727909">
      <w:bodyDiv w:val="1"/>
      <w:marLeft w:val="0"/>
      <w:marRight w:val="0"/>
      <w:marTop w:val="0"/>
      <w:marBottom w:val="0"/>
      <w:divBdr>
        <w:top w:val="none" w:sz="0" w:space="0" w:color="auto"/>
        <w:left w:val="none" w:sz="0" w:space="0" w:color="auto"/>
        <w:bottom w:val="none" w:sz="0" w:space="0" w:color="auto"/>
        <w:right w:val="none" w:sz="0" w:space="0" w:color="auto"/>
      </w:divBdr>
    </w:div>
    <w:div w:id="356779679">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68259667">
      <w:bodyDiv w:val="1"/>
      <w:marLeft w:val="0"/>
      <w:marRight w:val="0"/>
      <w:marTop w:val="0"/>
      <w:marBottom w:val="0"/>
      <w:divBdr>
        <w:top w:val="none" w:sz="0" w:space="0" w:color="auto"/>
        <w:left w:val="none" w:sz="0" w:space="0" w:color="auto"/>
        <w:bottom w:val="none" w:sz="0" w:space="0" w:color="auto"/>
        <w:right w:val="none" w:sz="0" w:space="0" w:color="auto"/>
      </w:divBdr>
    </w:div>
    <w:div w:id="373582810">
      <w:bodyDiv w:val="1"/>
      <w:marLeft w:val="0"/>
      <w:marRight w:val="0"/>
      <w:marTop w:val="0"/>
      <w:marBottom w:val="0"/>
      <w:divBdr>
        <w:top w:val="none" w:sz="0" w:space="0" w:color="auto"/>
        <w:left w:val="none" w:sz="0" w:space="0" w:color="auto"/>
        <w:bottom w:val="none" w:sz="0" w:space="0" w:color="auto"/>
        <w:right w:val="none" w:sz="0" w:space="0" w:color="auto"/>
      </w:divBdr>
    </w:div>
    <w:div w:id="379481507">
      <w:bodyDiv w:val="1"/>
      <w:marLeft w:val="0"/>
      <w:marRight w:val="0"/>
      <w:marTop w:val="0"/>
      <w:marBottom w:val="0"/>
      <w:divBdr>
        <w:top w:val="none" w:sz="0" w:space="0" w:color="auto"/>
        <w:left w:val="none" w:sz="0" w:space="0" w:color="auto"/>
        <w:bottom w:val="none" w:sz="0" w:space="0" w:color="auto"/>
        <w:right w:val="none" w:sz="0" w:space="0" w:color="auto"/>
      </w:divBdr>
    </w:div>
    <w:div w:id="386224621">
      <w:bodyDiv w:val="1"/>
      <w:marLeft w:val="0"/>
      <w:marRight w:val="0"/>
      <w:marTop w:val="0"/>
      <w:marBottom w:val="0"/>
      <w:divBdr>
        <w:top w:val="none" w:sz="0" w:space="0" w:color="auto"/>
        <w:left w:val="none" w:sz="0" w:space="0" w:color="auto"/>
        <w:bottom w:val="none" w:sz="0" w:space="0" w:color="auto"/>
        <w:right w:val="none" w:sz="0" w:space="0" w:color="auto"/>
      </w:divBdr>
    </w:div>
    <w:div w:id="392239646">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4057521">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3102215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896428436">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4048405">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3314854">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8937554">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01168754">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88908740">
      <w:bodyDiv w:val="1"/>
      <w:marLeft w:val="0"/>
      <w:marRight w:val="0"/>
      <w:marTop w:val="0"/>
      <w:marBottom w:val="0"/>
      <w:divBdr>
        <w:top w:val="none" w:sz="0" w:space="0" w:color="auto"/>
        <w:left w:val="none" w:sz="0" w:space="0" w:color="auto"/>
        <w:bottom w:val="none" w:sz="0" w:space="0" w:color="auto"/>
        <w:right w:val="none" w:sz="0" w:space="0" w:color="auto"/>
      </w:divBdr>
    </w:div>
    <w:div w:id="1896156701">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87069">
      <w:bodyDiv w:val="1"/>
      <w:marLeft w:val="0"/>
      <w:marRight w:val="0"/>
      <w:marTop w:val="0"/>
      <w:marBottom w:val="0"/>
      <w:divBdr>
        <w:top w:val="none" w:sz="0" w:space="0" w:color="auto"/>
        <w:left w:val="none" w:sz="0" w:space="0" w:color="auto"/>
        <w:bottom w:val="none" w:sz="0" w:space="0" w:color="auto"/>
        <w:right w:val="none" w:sz="0" w:space="0" w:color="auto"/>
      </w:divBdr>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0579968">
      <w:bodyDiv w:val="1"/>
      <w:marLeft w:val="0"/>
      <w:marRight w:val="0"/>
      <w:marTop w:val="0"/>
      <w:marBottom w:val="0"/>
      <w:divBdr>
        <w:top w:val="none" w:sz="0" w:space="0" w:color="auto"/>
        <w:left w:val="none" w:sz="0" w:space="0" w:color="auto"/>
        <w:bottom w:val="none" w:sz="0" w:space="0" w:color="auto"/>
        <w:right w:val="none" w:sz="0" w:space="0" w:color="auto"/>
      </w:divBdr>
    </w:div>
    <w:div w:id="1940985342">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91342583">
      <w:bodyDiv w:val="1"/>
      <w:marLeft w:val="0"/>
      <w:marRight w:val="0"/>
      <w:marTop w:val="0"/>
      <w:marBottom w:val="0"/>
      <w:divBdr>
        <w:top w:val="none" w:sz="0" w:space="0" w:color="auto"/>
        <w:left w:val="none" w:sz="0" w:space="0" w:color="auto"/>
        <w:bottom w:val="none" w:sz="0" w:space="0" w:color="auto"/>
        <w:right w:val="none" w:sz="0" w:space="0" w:color="auto"/>
      </w:divBdr>
    </w:div>
    <w:div w:id="2092189254">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2.gif"/><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3.png"/><Relationship Id="rId89" Type="http://schemas.openxmlformats.org/officeDocument/2006/relationships/image" Target="media/image67.png"/><Relationship Id="rId16" Type="http://schemas.openxmlformats.org/officeDocument/2006/relationships/image" Target="media/image9.gif"/><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0.png"/><Relationship Id="rId102" Type="http://schemas.openxmlformats.org/officeDocument/2006/relationships/hyperlink" Target="http://www.thatquiz.org/es-B/" TargetMode="Externa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3.gif"/><Relationship Id="rId27" Type="http://schemas.openxmlformats.org/officeDocument/2006/relationships/image" Target="media/image17.png"/><Relationship Id="rId43" Type="http://schemas.openxmlformats.org/officeDocument/2006/relationships/oleObject" Target="embeddings/oleObject4.bin"/><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1.png"/><Relationship Id="rId80" Type="http://schemas.openxmlformats.org/officeDocument/2006/relationships/image" Target="media/image61.png"/><Relationship Id="rId85" Type="http://schemas.openxmlformats.org/officeDocument/2006/relationships/oleObject" Target="embeddings/oleObject11.bin"/><Relationship Id="rId12" Type="http://schemas.openxmlformats.org/officeDocument/2006/relationships/image" Target="media/image5.gif"/><Relationship Id="rId17" Type="http://schemas.openxmlformats.org/officeDocument/2006/relationships/image" Target="media/image10.gif"/><Relationship Id="rId33" Type="http://schemas.openxmlformats.org/officeDocument/2006/relationships/header" Target="header1.xml"/><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fontTable" Target="fontTable.xml"/><Relationship Id="rId20" Type="http://schemas.microsoft.com/office/2011/relationships/commentsExtended" Target="commentsExtended.xml"/><Relationship Id="rId41" Type="http://schemas.openxmlformats.org/officeDocument/2006/relationships/oleObject" Target="embeddings/oleObject3.bin"/><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oleObject" Target="embeddings/oleObject8.bin"/><Relationship Id="rId83" Type="http://schemas.openxmlformats.org/officeDocument/2006/relationships/oleObject" Target="embeddings/oleObject10.bin"/><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6.gif"/><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oleObject" Target="embeddings/oleObject9.bin"/><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hyperlink" Target="http://www.thatquiz.org/es-6/matematicas/identificar/fraccion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gif"/><Relationship Id="rId18" Type="http://schemas.openxmlformats.org/officeDocument/2006/relationships/image" Target="media/image11.gif"/><Relationship Id="rId39" Type="http://schemas.openxmlformats.org/officeDocument/2006/relationships/image" Target="media/image26.png"/><Relationship Id="rId34" Type="http://schemas.openxmlformats.org/officeDocument/2006/relationships/header" Target="header2.xml"/><Relationship Id="rId50" Type="http://schemas.openxmlformats.org/officeDocument/2006/relationships/oleObject" Target="embeddings/oleObject5.bin"/><Relationship Id="rId55" Type="http://schemas.openxmlformats.org/officeDocument/2006/relationships/oleObject" Target="embeddings/oleObject6.bin"/><Relationship Id="rId76" Type="http://schemas.openxmlformats.org/officeDocument/2006/relationships/image" Target="media/image57.png"/><Relationship Id="rId97" Type="http://schemas.openxmlformats.org/officeDocument/2006/relationships/image" Target="media/image75.png"/><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oleObject" Target="embeddings/oleObject7.bin"/><Relationship Id="rId87" Type="http://schemas.openxmlformats.org/officeDocument/2006/relationships/image" Target="media/image65.png"/><Relationship Id="rId61" Type="http://schemas.openxmlformats.org/officeDocument/2006/relationships/image" Target="media/image44.png"/><Relationship Id="rId82" Type="http://schemas.openxmlformats.org/officeDocument/2006/relationships/image" Target="media/image62.png"/><Relationship Id="rId19" Type="http://schemas.openxmlformats.org/officeDocument/2006/relationships/comments" Target="comments.xml"/><Relationship Id="rId14" Type="http://schemas.openxmlformats.org/officeDocument/2006/relationships/image" Target="media/image7.gif"/><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78.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gif"/><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1.png"/><Relationship Id="rId67"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6DCC49-6FC5-4627-B4E5-B8C2FC448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63</Pages>
  <Words>9886</Words>
  <Characters>54378</Characters>
  <Application>Microsoft Office Word</Application>
  <DocSecurity>0</DocSecurity>
  <Lines>453</Lines>
  <Paragraphs>128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64136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Johana Montejo Rozo</cp:lastModifiedBy>
  <cp:revision>6</cp:revision>
  <dcterms:created xsi:type="dcterms:W3CDTF">2015-05-03T19:12:00Z</dcterms:created>
  <dcterms:modified xsi:type="dcterms:W3CDTF">2015-05-04T01:20:00Z</dcterms:modified>
</cp:coreProperties>
</file>